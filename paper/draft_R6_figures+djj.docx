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3059D8" w14:textId="660881AE" w:rsidR="00D75DCB" w:rsidRPr="00493B09" w:rsidRDefault="004C07BB" w:rsidP="00D75DCB">
      <w:pPr>
        <w:keepNext/>
        <w:rPr>
          <w:rFonts w:ascii="Times New Roman" w:hAnsi="Times New Roman" w:cs="Times New Roman"/>
        </w:rPr>
      </w:pPr>
      <w:r>
        <w:rPr>
          <w:rFonts w:ascii="Times New Roman" w:hAnsi="Times New Roman" w:cs="Times New Roman"/>
          <w:noProof/>
        </w:rPr>
        <w:drawing>
          <wp:inline distT="0" distB="0" distL="0" distR="0" wp14:anchorId="1AB4E3BF" wp14:editId="4D36DE1B">
            <wp:extent cx="7209322" cy="4325399"/>
            <wp:effectExtent l="0" t="0" r="4445" b="571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rotWithShape="1">
                    <a:blip r:embed="rId5">
                      <a:extLst>
                        <a:ext uri="{28A0092B-C50C-407E-A947-70E740481C1C}">
                          <a14:useLocalDpi xmlns:a14="http://schemas.microsoft.com/office/drawing/2010/main" val="0"/>
                        </a:ext>
                      </a:extLst>
                    </a:blip>
                    <a:srcRect l="2807" r="3439"/>
                    <a:stretch/>
                  </pic:blipFill>
                  <pic:spPr bwMode="auto">
                    <a:xfrm>
                      <a:off x="0" y="0"/>
                      <a:ext cx="7221702" cy="4332827"/>
                    </a:xfrm>
                    <a:prstGeom prst="rect">
                      <a:avLst/>
                    </a:prstGeom>
                    <a:ln>
                      <a:noFill/>
                    </a:ln>
                    <a:extLst>
                      <a:ext uri="{53640926-AAD7-44D8-BBD7-CCE9431645EC}">
                        <a14:shadowObscured xmlns:a14="http://schemas.microsoft.com/office/drawing/2010/main"/>
                      </a:ext>
                    </a:extLst>
                  </pic:spPr>
                </pic:pic>
              </a:graphicData>
            </a:graphic>
          </wp:inline>
        </w:drawing>
      </w:r>
    </w:p>
    <w:p w14:paraId="434B4596" w14:textId="4B5AB83B" w:rsidR="00696043" w:rsidRPr="00493B09" w:rsidRDefault="00E7278B" w:rsidP="00E7278B">
      <w:pPr>
        <w:pStyle w:val="Caption"/>
        <w:rPr>
          <w:rFonts w:ascii="Times New Roman" w:eastAsiaTheme="minorEastAsia" w:hAnsi="Times New Roman" w:cs="Times New Roman"/>
          <w:i w:val="0"/>
          <w:color w:val="000000" w:themeColor="text1"/>
          <w:sz w:val="24"/>
          <w:szCs w:val="24"/>
        </w:rPr>
      </w:pPr>
      <w:commentRangeStart w:id="0"/>
      <w:r w:rsidRPr="00493B09">
        <w:rPr>
          <w:rFonts w:ascii="Times New Roman" w:hAnsi="Times New Roman" w:cs="Times New Roman"/>
          <w:b/>
          <w:i w:val="0"/>
          <w:color w:val="000000" w:themeColor="text1"/>
          <w:sz w:val="24"/>
          <w:szCs w:val="24"/>
        </w:rPr>
        <w:t xml:space="preserve">Figure </w:t>
      </w:r>
      <w:r w:rsidRPr="00493B09">
        <w:rPr>
          <w:rFonts w:ascii="Times New Roman" w:hAnsi="Times New Roman" w:cs="Times New Roman"/>
          <w:b/>
          <w:i w:val="0"/>
          <w:color w:val="000000" w:themeColor="text1"/>
          <w:sz w:val="24"/>
          <w:szCs w:val="24"/>
        </w:rPr>
        <w:fldChar w:fldCharType="begin"/>
      </w:r>
      <w:r w:rsidRPr="00493B09">
        <w:rPr>
          <w:rFonts w:ascii="Times New Roman" w:hAnsi="Times New Roman" w:cs="Times New Roman"/>
          <w:b/>
          <w:i w:val="0"/>
          <w:color w:val="000000" w:themeColor="text1"/>
          <w:sz w:val="24"/>
          <w:szCs w:val="24"/>
        </w:rPr>
        <w:instrText xml:space="preserve"> SEQ Figure \* ARABIC </w:instrText>
      </w:r>
      <w:r w:rsidRPr="00493B09">
        <w:rPr>
          <w:rFonts w:ascii="Times New Roman" w:hAnsi="Times New Roman" w:cs="Times New Roman"/>
          <w:b/>
          <w:i w:val="0"/>
          <w:color w:val="000000" w:themeColor="text1"/>
          <w:sz w:val="24"/>
          <w:szCs w:val="24"/>
        </w:rPr>
        <w:fldChar w:fldCharType="separate"/>
      </w:r>
      <w:r w:rsidRPr="00493B09">
        <w:rPr>
          <w:rFonts w:ascii="Times New Roman" w:hAnsi="Times New Roman" w:cs="Times New Roman"/>
          <w:b/>
          <w:i w:val="0"/>
          <w:noProof/>
          <w:color w:val="000000" w:themeColor="text1"/>
          <w:sz w:val="24"/>
          <w:szCs w:val="24"/>
        </w:rPr>
        <w:t>1</w:t>
      </w:r>
      <w:r w:rsidRPr="00493B09">
        <w:rPr>
          <w:rFonts w:ascii="Times New Roman" w:hAnsi="Times New Roman" w:cs="Times New Roman"/>
          <w:b/>
          <w:i w:val="0"/>
          <w:color w:val="000000" w:themeColor="text1"/>
          <w:sz w:val="24"/>
          <w:szCs w:val="24"/>
        </w:rPr>
        <w:fldChar w:fldCharType="end"/>
      </w:r>
      <w:r w:rsidRPr="00493B09">
        <w:rPr>
          <w:rFonts w:ascii="Times New Roman" w:hAnsi="Times New Roman" w:cs="Times New Roman"/>
          <w:i w:val="0"/>
          <w:color w:val="000000" w:themeColor="text1"/>
          <w:sz w:val="24"/>
          <w:szCs w:val="24"/>
        </w:rPr>
        <w:t xml:space="preserve">. </w:t>
      </w:r>
      <w:commentRangeEnd w:id="0"/>
      <w:r w:rsidR="008C718C">
        <w:rPr>
          <w:rStyle w:val="CommentReference"/>
          <w:i w:val="0"/>
          <w:iCs w:val="0"/>
          <w:color w:val="auto"/>
        </w:rPr>
        <w:commentReference w:id="0"/>
      </w:r>
      <w:r w:rsidRPr="00493B09">
        <w:rPr>
          <w:rFonts w:ascii="Times New Roman" w:hAnsi="Times New Roman" w:cs="Times New Roman"/>
          <w:i w:val="0"/>
          <w:color w:val="000000" w:themeColor="text1"/>
          <w:sz w:val="24"/>
          <w:szCs w:val="24"/>
        </w:rPr>
        <w:t xml:space="preserve">Dimension </w:t>
      </w:r>
      <w:r w:rsidR="008E5E6F" w:rsidRPr="00493B09">
        <w:rPr>
          <w:rFonts w:ascii="Times New Roman" w:hAnsi="Times New Roman" w:cs="Times New Roman"/>
          <w:i w:val="0"/>
          <w:color w:val="000000" w:themeColor="text1"/>
          <w:sz w:val="24"/>
          <w:szCs w:val="24"/>
        </w:rPr>
        <w:t>and rank reductions of a gridded emissions field</w:t>
      </w:r>
      <w:r w:rsidR="00FC42F9" w:rsidRPr="00493B09">
        <w:rPr>
          <w:rFonts w:ascii="Times New Roman" w:hAnsi="Times New Roman" w:cs="Times New Roman"/>
          <w:i w:val="0"/>
          <w:color w:val="000000" w:themeColor="text1"/>
          <w:sz w:val="24"/>
          <w:szCs w:val="24"/>
        </w:rPr>
        <w:t>. The linear transformation</w:t>
      </w:r>
      <w:ins w:id="1" w:author="Daniel Jacob" w:date="2020-08-19T09:38:00Z">
        <w:r w:rsidR="008C718C">
          <w:rPr>
            <w:rFonts w:ascii="Times New Roman" w:hAnsi="Times New Roman" w:cs="Times New Roman"/>
            <w:i w:val="0"/>
            <w:color w:val="000000" w:themeColor="text1"/>
            <w:sz w:val="24"/>
            <w:szCs w:val="24"/>
          </w:rPr>
          <w:t xml:space="preserve"> matrix</w:t>
        </w:r>
      </w:ins>
      <w:r w:rsidR="008C718C">
        <w:rPr>
          <w:rFonts w:ascii="Times New Roman" w:hAnsi="Times New Roman" w:cs="Times New Roman"/>
          <w:i w:val="0"/>
          <w:color w:val="000000" w:themeColor="text1"/>
          <w:sz w:val="24"/>
          <w:szCs w:val="24"/>
        </w:rPr>
        <w:t xml:space="preserve"> </w:t>
      </w:r>
      <w:r w:rsidR="00FC42F9" w:rsidRPr="00493B09">
        <w:rPr>
          <w:rFonts w:ascii="Times New Roman" w:hAnsi="Times New Roman" w:cs="Times New Roman"/>
          <w:i w:val="0"/>
          <w:color w:val="000000" w:themeColor="text1"/>
          <w:sz w:val="24"/>
          <w:szCs w:val="24"/>
        </w:rPr>
        <w:t xml:space="preserve"> </w:t>
      </w:r>
      <w:commentRangeStart w:id="2"/>
      <m:oMath>
        <m:r>
          <m:rPr>
            <m:sty m:val="bi"/>
          </m:rPr>
          <w:rPr>
            <w:rFonts w:ascii="Cambria Math" w:hAnsi="Cambria Math" w:cs="Times New Roman"/>
            <w:color w:val="000000" w:themeColor="text1"/>
            <w:sz w:val="24"/>
            <w:szCs w:val="24"/>
          </w:rPr>
          <m:t>Γ</m:t>
        </m:r>
        <w:commentRangeEnd w:id="2"/>
        <m:r>
          <m:rPr>
            <m:sty m:val="p"/>
          </m:rPr>
          <w:rPr>
            <w:rStyle w:val="CommentReference"/>
            <w:i w:val="0"/>
            <w:iCs w:val="0"/>
            <w:color w:val="auto"/>
          </w:rPr>
          <w:commentReference w:id="2"/>
        </m:r>
      </m:oMath>
      <w:r w:rsidR="00FC42F9" w:rsidRPr="00493B09">
        <w:rPr>
          <w:rFonts w:ascii="Times New Roman" w:eastAsiaTheme="minorEastAsia" w:hAnsi="Times New Roman" w:cs="Times New Roman"/>
          <w:b/>
          <w:i w:val="0"/>
          <w:color w:val="000000" w:themeColor="text1"/>
          <w:sz w:val="24"/>
          <w:szCs w:val="24"/>
        </w:rPr>
        <w:t xml:space="preserve"> </w:t>
      </w:r>
      <w:r w:rsidR="00FC42F9" w:rsidRPr="00493B09">
        <w:rPr>
          <w:rFonts w:ascii="Times New Roman" w:eastAsiaTheme="minorEastAsia" w:hAnsi="Times New Roman" w:cs="Times New Roman"/>
          <w:i w:val="0"/>
          <w:color w:val="000000" w:themeColor="text1"/>
          <w:sz w:val="24"/>
          <w:szCs w:val="24"/>
        </w:rPr>
        <w:t xml:space="preserve">reduces the dimension of the original state space </w:t>
      </w:r>
      <w:r w:rsidR="008E5E6F" w:rsidRPr="00493B09">
        <w:rPr>
          <w:rFonts w:ascii="Times New Roman" w:eastAsiaTheme="minorEastAsia" w:hAnsi="Times New Roman" w:cs="Times New Roman"/>
          <w:i w:val="0"/>
          <w:color w:val="000000" w:themeColor="text1"/>
          <w:sz w:val="24"/>
          <w:szCs w:val="24"/>
        </w:rPr>
        <w:t xml:space="preserve">(upper left) </w:t>
      </w:r>
      <w:r w:rsidR="00FC42F9" w:rsidRPr="00493B09">
        <w:rPr>
          <w:rFonts w:ascii="Times New Roman" w:eastAsiaTheme="minorEastAsia" w:hAnsi="Times New Roman" w:cs="Times New Roman"/>
          <w:i w:val="0"/>
          <w:color w:val="000000" w:themeColor="text1"/>
          <w:sz w:val="24"/>
          <w:szCs w:val="24"/>
        </w:rPr>
        <w:t xml:space="preserve">either discretely </w:t>
      </w:r>
      <w:r w:rsidR="00C66F1F" w:rsidRPr="00493B09">
        <w:rPr>
          <w:rFonts w:ascii="Times New Roman" w:eastAsiaTheme="minorEastAsia" w:hAnsi="Times New Roman" w:cs="Times New Roman"/>
          <w:i w:val="0"/>
          <w:color w:val="000000" w:themeColor="text1"/>
          <w:sz w:val="24"/>
          <w:szCs w:val="24"/>
        </w:rPr>
        <w:t xml:space="preserve">by aggregating grid cells to generate a multiscale grid </w:t>
      </w:r>
      <w:r w:rsidR="00FC42F9" w:rsidRPr="00493B09">
        <w:rPr>
          <w:rFonts w:ascii="Times New Roman" w:eastAsiaTheme="minorEastAsia" w:hAnsi="Times New Roman" w:cs="Times New Roman"/>
          <w:i w:val="0"/>
          <w:color w:val="000000" w:themeColor="text1"/>
          <w:sz w:val="24"/>
          <w:szCs w:val="24"/>
        </w:rPr>
        <w:t xml:space="preserve">(upper right) or non-discretely </w:t>
      </w:r>
      <w:r w:rsidR="00C66F1F" w:rsidRPr="00493B09">
        <w:rPr>
          <w:rFonts w:ascii="Times New Roman" w:eastAsiaTheme="minorEastAsia" w:hAnsi="Times New Roman" w:cs="Times New Roman"/>
          <w:i w:val="0"/>
          <w:color w:val="000000" w:themeColor="text1"/>
          <w:sz w:val="24"/>
          <w:szCs w:val="24"/>
        </w:rPr>
        <w:t xml:space="preserve">by projecting along the </w:t>
      </w:r>
      <w:r w:rsidR="009E528A">
        <w:rPr>
          <w:rFonts w:ascii="Times New Roman" w:eastAsiaTheme="minorEastAsia" w:hAnsi="Times New Roman" w:cs="Times New Roman"/>
          <w:i w:val="0"/>
          <w:color w:val="000000" w:themeColor="text1"/>
          <w:sz w:val="24"/>
          <w:szCs w:val="24"/>
        </w:rPr>
        <w:t>patterns</w:t>
      </w:r>
      <w:r w:rsidR="00FB2191" w:rsidRPr="00493B09">
        <w:rPr>
          <w:rFonts w:ascii="Times New Roman" w:eastAsiaTheme="minorEastAsia" w:hAnsi="Times New Roman" w:cs="Times New Roman"/>
          <w:i w:val="0"/>
          <w:color w:val="000000" w:themeColor="text1"/>
          <w:sz w:val="24"/>
          <w:szCs w:val="24"/>
        </w:rPr>
        <w:t xml:space="preserve"> given by the </w:t>
      </w:r>
      <w:r w:rsidR="009E528A">
        <w:rPr>
          <w:rFonts w:ascii="Times New Roman" w:eastAsiaTheme="minorEastAsia" w:hAnsi="Times New Roman" w:cs="Times New Roman"/>
          <w:i w:val="0"/>
          <w:color w:val="000000" w:themeColor="text1"/>
          <w:sz w:val="24"/>
          <w:szCs w:val="24"/>
        </w:rPr>
        <w:t>rows</w:t>
      </w:r>
      <w:r w:rsidR="00FB2191" w:rsidRPr="00493B09">
        <w:rPr>
          <w:rFonts w:ascii="Times New Roman" w:eastAsiaTheme="minorEastAsia" w:hAnsi="Times New Roman" w:cs="Times New Roman"/>
          <w:i w:val="0"/>
          <w:color w:val="000000" w:themeColor="text1"/>
          <w:sz w:val="24"/>
          <w:szCs w:val="24"/>
        </w:rPr>
        <w:t xml:space="preserve"> of</w:t>
      </w:r>
      <w:r w:rsidRPr="00493B09">
        <w:rPr>
          <w:rFonts w:ascii="Times New Roman" w:eastAsiaTheme="minorEastAsia" w:hAnsi="Times New Roman" w:cs="Times New Roman"/>
          <w:i w:val="0"/>
          <w:iCs w:val="0"/>
          <w:color w:val="000000" w:themeColor="text1"/>
          <w:sz w:val="24"/>
          <w:szCs w:val="24"/>
        </w:rPr>
        <w:t xml:space="preserve"> </w:t>
      </w:r>
      <m:oMath>
        <m:r>
          <m:rPr>
            <m:sty m:val="bi"/>
          </m:rPr>
          <w:rPr>
            <w:rFonts w:ascii="Cambria Math" w:hAnsi="Cambria Math" w:cs="Times New Roman"/>
            <w:color w:val="000000" w:themeColor="text1"/>
            <w:sz w:val="24"/>
            <w:szCs w:val="24"/>
          </w:rPr>
          <m:t>Γ</m:t>
        </m:r>
      </m:oMath>
      <w:r w:rsidR="00C66F1F" w:rsidRPr="00493B09">
        <w:rPr>
          <w:rFonts w:ascii="Times New Roman" w:eastAsiaTheme="minorEastAsia" w:hAnsi="Times New Roman" w:cs="Times New Roman"/>
          <w:i w:val="0"/>
          <w:color w:val="000000" w:themeColor="text1"/>
          <w:sz w:val="24"/>
          <w:szCs w:val="24"/>
        </w:rPr>
        <w:t xml:space="preserve"> </w:t>
      </w:r>
      <w:r w:rsidR="00FC42F9" w:rsidRPr="00493B09">
        <w:rPr>
          <w:rFonts w:ascii="Times New Roman" w:eastAsiaTheme="minorEastAsia" w:hAnsi="Times New Roman" w:cs="Times New Roman"/>
          <w:i w:val="0"/>
          <w:color w:val="000000" w:themeColor="text1"/>
          <w:sz w:val="24"/>
          <w:szCs w:val="24"/>
        </w:rPr>
        <w:t>(</w:t>
      </w:r>
      <w:r w:rsidR="00C66F1F" w:rsidRPr="00493B09">
        <w:rPr>
          <w:rFonts w:ascii="Times New Roman" w:eastAsiaTheme="minorEastAsia" w:hAnsi="Times New Roman" w:cs="Times New Roman"/>
          <w:i w:val="0"/>
          <w:color w:val="000000" w:themeColor="text1"/>
          <w:sz w:val="24"/>
          <w:szCs w:val="24"/>
        </w:rPr>
        <w:t>lower</w:t>
      </w:r>
      <w:r w:rsidR="00FC42F9" w:rsidRPr="00493B09">
        <w:rPr>
          <w:rFonts w:ascii="Times New Roman" w:eastAsiaTheme="minorEastAsia" w:hAnsi="Times New Roman" w:cs="Times New Roman"/>
          <w:i w:val="0"/>
          <w:color w:val="000000" w:themeColor="text1"/>
          <w:sz w:val="24"/>
          <w:szCs w:val="24"/>
        </w:rPr>
        <w:t xml:space="preserve"> right</w:t>
      </w:r>
      <w:r w:rsidRPr="00493B09">
        <w:rPr>
          <w:rFonts w:ascii="Times New Roman" w:eastAsiaTheme="minorEastAsia" w:hAnsi="Times New Roman" w:cs="Times New Roman"/>
          <w:i w:val="0"/>
          <w:color w:val="000000" w:themeColor="text1"/>
          <w:sz w:val="24"/>
          <w:szCs w:val="24"/>
        </w:rPr>
        <w:t>, with positive values in red and negative in blue</w:t>
      </w:r>
      <w:r w:rsidR="00FC42F9" w:rsidRPr="00493B09">
        <w:rPr>
          <w:rFonts w:ascii="Times New Roman" w:eastAsiaTheme="minorEastAsia" w:hAnsi="Times New Roman" w:cs="Times New Roman"/>
          <w:i w:val="0"/>
          <w:color w:val="000000" w:themeColor="text1"/>
          <w:sz w:val="24"/>
          <w:szCs w:val="24"/>
        </w:rPr>
        <w:t xml:space="preserve">). The </w:t>
      </w:r>
      <w:r w:rsidRPr="00493B09">
        <w:rPr>
          <w:rFonts w:ascii="Times New Roman" w:eastAsiaTheme="minorEastAsia" w:hAnsi="Times New Roman" w:cs="Times New Roman"/>
          <w:i w:val="0"/>
          <w:color w:val="000000" w:themeColor="text1"/>
          <w:sz w:val="24"/>
          <w:szCs w:val="24"/>
        </w:rPr>
        <w:t>reverse</w:t>
      </w:r>
      <w:r w:rsidR="00FC42F9" w:rsidRPr="00493B09">
        <w:rPr>
          <w:rFonts w:ascii="Times New Roman" w:eastAsiaTheme="minorEastAsia" w:hAnsi="Times New Roman" w:cs="Times New Roman"/>
          <w:i w:val="0"/>
          <w:color w:val="000000" w:themeColor="text1"/>
          <w:sz w:val="24"/>
          <w:szCs w:val="24"/>
        </w:rPr>
        <w:t xml:space="preserve"> transformation </w:t>
      </w:r>
      <m:oMath>
        <m:sSup>
          <m:sSupPr>
            <m:ctrlPr>
              <w:rPr>
                <w:rFonts w:ascii="Cambria Math" w:eastAsiaTheme="minorEastAsia" w:hAnsi="Cambria Math" w:cs="Times New Roman"/>
                <w:b/>
                <w:i w:val="0"/>
                <w:iCs w:val="0"/>
                <w:color w:val="000000" w:themeColor="text1"/>
                <w:sz w:val="24"/>
                <w:szCs w:val="24"/>
              </w:rPr>
            </m:ctrlPr>
          </m:sSupPr>
          <m:e>
            <m:r>
              <m:rPr>
                <m:sty m:val="bi"/>
              </m:rPr>
              <w:rPr>
                <w:rFonts w:ascii="Cambria Math" w:hAnsi="Cambria Math" w:cs="Times New Roman"/>
                <w:color w:val="000000" w:themeColor="text1"/>
                <w:sz w:val="24"/>
                <w:szCs w:val="24"/>
              </w:rPr>
              <m:t>Γ</m:t>
            </m:r>
            <m:ctrlPr>
              <w:rPr>
                <w:rFonts w:ascii="Cambria Math" w:hAnsi="Cambria Math" w:cs="Times New Roman"/>
                <w:b/>
                <w:i w:val="0"/>
                <w:iCs w:val="0"/>
                <w:color w:val="000000" w:themeColor="text1"/>
                <w:sz w:val="24"/>
                <w:szCs w:val="24"/>
              </w:rPr>
            </m:ctrlPr>
          </m:e>
          <m:sup>
            <m:r>
              <m:rPr>
                <m:sty m:val="bi"/>
              </m:rPr>
              <w:rPr>
                <w:rFonts w:ascii="Cambria Math" w:eastAsiaTheme="minorEastAsia" w:hAnsi="Cambria Math" w:cs="Times New Roman"/>
                <w:color w:val="000000" w:themeColor="text1"/>
                <w:sz w:val="24"/>
                <w:szCs w:val="24"/>
              </w:rPr>
              <m:t>*</m:t>
            </m:r>
          </m:sup>
        </m:sSup>
      </m:oMath>
      <w:r w:rsidR="00FC42F9" w:rsidRPr="00493B09">
        <w:rPr>
          <w:rFonts w:ascii="Times New Roman" w:eastAsiaTheme="minorEastAsia" w:hAnsi="Times New Roman" w:cs="Times New Roman"/>
          <w:i w:val="0"/>
          <w:color w:val="000000" w:themeColor="text1"/>
          <w:sz w:val="24"/>
          <w:szCs w:val="24"/>
        </w:rPr>
        <w:t xml:space="preserve"> restores the dimension but not the rank, producing a low-rank subspace of the original state space</w:t>
      </w:r>
      <w:r w:rsidR="008E5E6F" w:rsidRPr="00493B09">
        <w:rPr>
          <w:rFonts w:ascii="Times New Roman" w:eastAsiaTheme="minorEastAsia" w:hAnsi="Times New Roman" w:cs="Times New Roman"/>
          <w:i w:val="0"/>
          <w:color w:val="000000" w:themeColor="text1"/>
          <w:sz w:val="24"/>
          <w:szCs w:val="24"/>
        </w:rPr>
        <w:t xml:space="preserve"> (lower right)</w:t>
      </w:r>
      <w:r w:rsidR="00FC42F9" w:rsidRPr="00493B09">
        <w:rPr>
          <w:rFonts w:ascii="Times New Roman" w:eastAsiaTheme="minorEastAsia" w:hAnsi="Times New Roman" w:cs="Times New Roman"/>
          <w:i w:val="0"/>
          <w:color w:val="000000" w:themeColor="text1"/>
          <w:sz w:val="24"/>
          <w:szCs w:val="24"/>
        </w:rPr>
        <w:t xml:space="preserve">. The projection </w:t>
      </w:r>
      <m:oMath>
        <m:r>
          <m:rPr>
            <m:sty m:val="bi"/>
          </m:rPr>
          <w:rPr>
            <w:rFonts w:ascii="Cambria Math" w:eastAsiaTheme="minorEastAsia" w:hAnsi="Cambria Math" w:cs="Times New Roman"/>
            <w:color w:val="000000" w:themeColor="text1"/>
            <w:sz w:val="24"/>
            <w:szCs w:val="24"/>
          </w:rPr>
          <m:t>Π</m:t>
        </m:r>
        <m:r>
          <m:rPr>
            <m:sty m:val="bi"/>
          </m:rPr>
          <w:rPr>
            <w:rFonts w:ascii="Cambria Math" w:hAnsi="Cambria Math" w:cs="Times New Roman"/>
            <w:color w:val="000000" w:themeColor="text1"/>
            <w:sz w:val="24"/>
            <w:szCs w:val="24"/>
          </w:rPr>
          <m:t>=</m:t>
        </m:r>
        <m:sSup>
          <m:sSupPr>
            <m:ctrlPr>
              <w:rPr>
                <w:rFonts w:ascii="Cambria Math" w:hAnsi="Cambria Math" w:cs="Times New Roman"/>
                <w:b/>
                <w:i w:val="0"/>
                <w:iCs w:val="0"/>
                <w:color w:val="000000" w:themeColor="text1"/>
                <w:sz w:val="24"/>
                <w:szCs w:val="24"/>
              </w:rPr>
            </m:ctrlPr>
          </m:sSupPr>
          <m:e>
            <m:r>
              <m:rPr>
                <m:sty m:val="bi"/>
              </m:rPr>
              <w:rPr>
                <w:rFonts w:ascii="Cambria Math" w:hAnsi="Cambria Math" w:cs="Times New Roman"/>
                <w:color w:val="000000" w:themeColor="text1"/>
                <w:sz w:val="24"/>
                <w:szCs w:val="24"/>
              </w:rPr>
              <m:t>Γ</m:t>
            </m:r>
          </m:e>
          <m:sup>
            <m:r>
              <m:rPr>
                <m:sty m:val="bi"/>
              </m:rPr>
              <w:rPr>
                <w:rFonts w:ascii="Cambria Math" w:hAnsi="Cambria Math" w:cs="Times New Roman"/>
                <w:color w:val="000000" w:themeColor="text1"/>
                <w:sz w:val="24"/>
                <w:szCs w:val="24"/>
              </w:rPr>
              <m:t>*</m:t>
            </m:r>
          </m:sup>
        </m:sSup>
        <m:r>
          <m:rPr>
            <m:sty m:val="bi"/>
          </m:rPr>
          <w:rPr>
            <w:rFonts w:ascii="Cambria Math" w:hAnsi="Cambria Math" w:cs="Times New Roman"/>
            <w:color w:val="000000" w:themeColor="text1"/>
            <w:sz w:val="24"/>
            <w:szCs w:val="24"/>
          </w:rPr>
          <m:t>Γ</m:t>
        </m:r>
      </m:oMath>
      <w:r w:rsidR="00FC42F9" w:rsidRPr="00493B09">
        <w:rPr>
          <w:rFonts w:ascii="Times New Roman" w:eastAsiaTheme="minorEastAsia" w:hAnsi="Times New Roman" w:cs="Times New Roman"/>
          <w:i w:val="0"/>
          <w:color w:val="000000" w:themeColor="text1"/>
          <w:sz w:val="24"/>
          <w:szCs w:val="24"/>
        </w:rPr>
        <w:t xml:space="preserve"> reduces rank but not dimension.</w:t>
      </w:r>
    </w:p>
    <w:p w14:paraId="6A4A7BF0" w14:textId="6F63E2C6" w:rsidR="00D75DCB" w:rsidRPr="00493B09" w:rsidRDefault="004C07BB" w:rsidP="008E5E6F">
      <w:pPr>
        <w:keepNext/>
        <w:rPr>
          <w:rFonts w:ascii="Times New Roman" w:hAnsi="Times New Roman" w:cs="Times New Roman"/>
        </w:rPr>
      </w:pPr>
      <w:r>
        <w:rPr>
          <w:rFonts w:ascii="Times New Roman" w:hAnsi="Times New Roman" w:cs="Times New Roman"/>
          <w:noProof/>
        </w:rPr>
        <w:lastRenderedPageBreak/>
        <w:drawing>
          <wp:inline distT="0" distB="0" distL="0" distR="0" wp14:anchorId="65FFBBB7" wp14:editId="3E053F89">
            <wp:extent cx="7036067" cy="4433861"/>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map&#10;&#10;Description automatically generated"/>
                    <pic:cNvPicPr/>
                  </pic:nvPicPr>
                  <pic:blipFill rotWithShape="1">
                    <a:blip r:embed="rId9">
                      <a:extLst>
                        <a:ext uri="{28A0092B-C50C-407E-A947-70E740481C1C}">
                          <a14:useLocalDpi xmlns:a14="http://schemas.microsoft.com/office/drawing/2010/main" val="0"/>
                        </a:ext>
                      </a:extLst>
                    </a:blip>
                    <a:srcRect l="4772" r="5965"/>
                    <a:stretch/>
                  </pic:blipFill>
                  <pic:spPr bwMode="auto">
                    <a:xfrm>
                      <a:off x="0" y="0"/>
                      <a:ext cx="7049207" cy="4442142"/>
                    </a:xfrm>
                    <a:prstGeom prst="rect">
                      <a:avLst/>
                    </a:prstGeom>
                    <a:ln>
                      <a:noFill/>
                    </a:ln>
                    <a:extLst>
                      <a:ext uri="{53640926-AAD7-44D8-BBD7-CCE9431645EC}">
                        <a14:shadowObscured xmlns:a14="http://schemas.microsoft.com/office/drawing/2010/main"/>
                      </a:ext>
                    </a:extLst>
                  </pic:spPr>
                </pic:pic>
              </a:graphicData>
            </a:graphic>
          </wp:inline>
        </w:drawing>
      </w:r>
    </w:p>
    <w:p w14:paraId="4C46C2A4" w14:textId="25071426" w:rsidR="00D44060" w:rsidRDefault="00E7278B" w:rsidP="00863827">
      <w:pPr>
        <w:pStyle w:val="Caption"/>
        <w:rPr>
          <w:rFonts w:ascii="Times New Roman" w:hAnsi="Times New Roman" w:cs="Times New Roman"/>
          <w:i w:val="0"/>
          <w:color w:val="000000" w:themeColor="text1"/>
          <w:sz w:val="24"/>
          <w:szCs w:val="24"/>
        </w:rPr>
      </w:pPr>
      <w:r w:rsidRPr="00493B09">
        <w:rPr>
          <w:rFonts w:ascii="Times New Roman" w:hAnsi="Times New Roman" w:cs="Times New Roman"/>
          <w:b/>
          <w:i w:val="0"/>
          <w:color w:val="000000" w:themeColor="text1"/>
          <w:sz w:val="24"/>
          <w:szCs w:val="24"/>
        </w:rPr>
        <w:t>Figure 2</w:t>
      </w:r>
      <w:r w:rsidRPr="00493B09">
        <w:rPr>
          <w:rFonts w:ascii="Times New Roman" w:hAnsi="Times New Roman" w:cs="Times New Roman"/>
          <w:i w:val="0"/>
          <w:color w:val="000000" w:themeColor="text1"/>
          <w:sz w:val="24"/>
          <w:szCs w:val="24"/>
        </w:rPr>
        <w:t xml:space="preserve">. </w:t>
      </w:r>
      <w:r w:rsidR="00B850F0" w:rsidRPr="00493B09">
        <w:rPr>
          <w:rFonts w:ascii="Times New Roman" w:hAnsi="Times New Roman" w:cs="Times New Roman"/>
          <w:i w:val="0"/>
          <w:color w:val="000000" w:themeColor="text1"/>
          <w:sz w:val="24"/>
          <w:szCs w:val="24"/>
        </w:rPr>
        <w:t xml:space="preserve">Averaging kernel sensitivities for the demonstration inversion of GOSAT observations </w:t>
      </w:r>
      <w:r w:rsidR="00A81037" w:rsidRPr="00493B09">
        <w:rPr>
          <w:rFonts w:ascii="Times New Roman" w:hAnsi="Times New Roman" w:cs="Times New Roman"/>
          <w:i w:val="0"/>
          <w:color w:val="000000" w:themeColor="text1"/>
          <w:sz w:val="24"/>
          <w:szCs w:val="24"/>
        </w:rPr>
        <w:t xml:space="preserve">for July 2009 </w:t>
      </w:r>
      <w:r w:rsidR="00B850F0" w:rsidRPr="00493B09">
        <w:rPr>
          <w:rFonts w:ascii="Times New Roman" w:hAnsi="Times New Roman" w:cs="Times New Roman"/>
          <w:i w:val="0"/>
          <w:color w:val="000000" w:themeColor="text1"/>
          <w:sz w:val="24"/>
          <w:szCs w:val="24"/>
        </w:rPr>
        <w:t xml:space="preserve">and their dependence on prior error (lower left) and observational density (lower right). The top left panel shows the averaging kernel sensitivities </w:t>
      </w:r>
      <w:r w:rsidR="00A81037" w:rsidRPr="00493B09">
        <w:rPr>
          <w:rFonts w:ascii="Times New Roman" w:hAnsi="Times New Roman" w:cs="Times New Roman"/>
          <w:i w:val="0"/>
          <w:color w:val="000000" w:themeColor="text1"/>
          <w:sz w:val="24"/>
          <w:szCs w:val="24"/>
        </w:rPr>
        <w:t>for</w:t>
      </w:r>
      <w:r w:rsidR="00B850F0" w:rsidRPr="00493B09">
        <w:rPr>
          <w:rFonts w:ascii="Times New Roman" w:hAnsi="Times New Roman" w:cs="Times New Roman"/>
          <w:i w:val="0"/>
          <w:color w:val="000000" w:themeColor="text1"/>
          <w:sz w:val="24"/>
          <w:szCs w:val="24"/>
        </w:rPr>
        <w:t xml:space="preserve"> the native resolution averaging kernel matrix </w:t>
      </w:r>
      <w:r w:rsidR="00A81037" w:rsidRPr="00493B09">
        <w:rPr>
          <w:rFonts w:ascii="Times New Roman" w:hAnsi="Times New Roman" w:cs="Times New Roman"/>
          <w:b/>
          <w:bCs/>
          <w:i w:val="0"/>
          <w:color w:val="000000" w:themeColor="text1"/>
          <w:sz w:val="24"/>
          <w:szCs w:val="24"/>
        </w:rPr>
        <w:t>A</w:t>
      </w:r>
      <w:r w:rsidR="00A81037" w:rsidRPr="00493B09">
        <w:rPr>
          <w:rFonts w:ascii="Times New Roman" w:hAnsi="Times New Roman" w:cs="Times New Roman"/>
          <w:i w:val="0"/>
          <w:color w:val="000000" w:themeColor="text1"/>
          <w:sz w:val="24"/>
          <w:szCs w:val="24"/>
        </w:rPr>
        <w:t xml:space="preserve"> and the top right panel shows the same for the initial estimate </w:t>
      </w:r>
      <w:proofErr w:type="gramStart"/>
      <w:r w:rsidR="00A81037" w:rsidRPr="00493B09">
        <w:rPr>
          <w:rFonts w:ascii="Times New Roman" w:hAnsi="Times New Roman" w:cs="Times New Roman"/>
          <w:b/>
          <w:bCs/>
          <w:i w:val="0"/>
          <w:color w:val="000000" w:themeColor="text1"/>
          <w:sz w:val="24"/>
          <w:szCs w:val="24"/>
        </w:rPr>
        <w:t>A</w:t>
      </w:r>
      <w:r w:rsidR="00A81037" w:rsidRPr="00493B09">
        <w:rPr>
          <w:rFonts w:ascii="Times New Roman" w:hAnsi="Times New Roman" w:cs="Times New Roman"/>
          <w:i w:val="0"/>
          <w:color w:val="000000" w:themeColor="text1"/>
          <w:sz w:val="24"/>
          <w:szCs w:val="24"/>
          <w:vertAlign w:val="superscript"/>
        </w:rPr>
        <w:t>(</w:t>
      </w:r>
      <w:proofErr w:type="gramEnd"/>
      <w:r w:rsidR="00A81037" w:rsidRPr="00493B09">
        <w:rPr>
          <w:rFonts w:ascii="Times New Roman" w:hAnsi="Times New Roman" w:cs="Times New Roman"/>
          <w:i w:val="0"/>
          <w:color w:val="000000" w:themeColor="text1"/>
          <w:sz w:val="24"/>
          <w:szCs w:val="24"/>
          <w:vertAlign w:val="superscript"/>
        </w:rPr>
        <w:t>0)</w:t>
      </w:r>
      <w:r w:rsidR="001979BC" w:rsidRPr="00493B09">
        <w:rPr>
          <w:rFonts w:ascii="Times New Roman" w:hAnsi="Times New Roman" w:cs="Times New Roman"/>
          <w:i w:val="0"/>
          <w:color w:val="000000" w:themeColor="text1"/>
          <w:sz w:val="24"/>
          <w:szCs w:val="24"/>
        </w:rPr>
        <w:t>.</w:t>
      </w:r>
    </w:p>
    <w:p w14:paraId="1B9CCB00" w14:textId="77777777" w:rsidR="00D44060" w:rsidRDefault="00D44060">
      <w:pPr>
        <w:rPr>
          <w:rFonts w:ascii="Times New Roman" w:hAnsi="Times New Roman" w:cs="Times New Roman"/>
          <w:iCs/>
          <w:color w:val="000000" w:themeColor="text1"/>
        </w:rPr>
      </w:pPr>
      <w:r>
        <w:rPr>
          <w:rFonts w:ascii="Times New Roman" w:hAnsi="Times New Roman" w:cs="Times New Roman"/>
          <w:i/>
          <w:color w:val="000000" w:themeColor="text1"/>
        </w:rPr>
        <w:br w:type="page"/>
      </w:r>
    </w:p>
    <w:p w14:paraId="7C1AE6B2" w14:textId="6D972E63" w:rsidR="00493B09" w:rsidRPr="00493B09" w:rsidRDefault="000D15BC" w:rsidP="00493B09">
      <w:pPr>
        <w:rPr>
          <w:rFonts w:ascii="Times New Roman" w:hAnsi="Times New Roman" w:cs="Times New Roman"/>
        </w:rPr>
      </w:pPr>
      <w:r>
        <w:rPr>
          <w:rFonts w:ascii="Times New Roman" w:hAnsi="Times New Roman" w:cs="Times New Roman"/>
          <w:noProof/>
        </w:rPr>
        <w:lastRenderedPageBreak/>
        <w:drawing>
          <wp:inline distT="0" distB="0" distL="0" distR="0" wp14:anchorId="5BDB6C79" wp14:editId="3F510AAC">
            <wp:extent cx="6858000" cy="326453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3264535"/>
                    </a:xfrm>
                    <a:prstGeom prst="rect">
                      <a:avLst/>
                    </a:prstGeom>
                  </pic:spPr>
                </pic:pic>
              </a:graphicData>
            </a:graphic>
          </wp:inline>
        </w:drawing>
      </w:r>
    </w:p>
    <w:p w14:paraId="70CC8A3C" w14:textId="684DEB6A" w:rsidR="00D44060" w:rsidRPr="000D15BC" w:rsidRDefault="00493B09" w:rsidP="009B28A6">
      <w:pPr>
        <w:rPr>
          <w:rFonts w:ascii="Times New Roman" w:hAnsi="Times New Roman" w:cs="Times New Roman"/>
          <w:color w:val="FF0000"/>
        </w:rPr>
      </w:pPr>
      <w:r w:rsidRPr="000D15BC">
        <w:rPr>
          <w:rFonts w:ascii="Times New Roman" w:hAnsi="Times New Roman" w:cs="Times New Roman"/>
          <w:b/>
          <w:bCs/>
          <w:color w:val="FF0000"/>
        </w:rPr>
        <w:t>Figure 3.</w:t>
      </w:r>
      <w:r w:rsidR="00D44060" w:rsidRPr="000D15BC">
        <w:rPr>
          <w:rFonts w:ascii="Times New Roman" w:hAnsi="Times New Roman" w:cs="Times New Roman"/>
          <w:color w:val="FF0000"/>
        </w:rPr>
        <w:t xml:space="preserve"> </w:t>
      </w:r>
      <w:r w:rsidR="000D15BC" w:rsidRPr="000D15BC">
        <w:rPr>
          <w:rFonts w:ascii="Times New Roman" w:hAnsi="Times New Roman" w:cs="Times New Roman"/>
          <w:color w:val="FF0000"/>
        </w:rPr>
        <w:t xml:space="preserve">[INCOMPLETE] </w:t>
      </w:r>
      <w:r w:rsidR="00D44060" w:rsidRPr="000D15BC">
        <w:rPr>
          <w:rFonts w:ascii="Times New Roman" w:hAnsi="Times New Roman" w:cs="Times New Roman"/>
          <w:color w:val="FF0000"/>
        </w:rPr>
        <w:t xml:space="preserve">Multiscale grid construction scheme. We show the DOFS per cluster for each state vector </w:t>
      </w:r>
    </w:p>
    <w:p w14:paraId="67110E86" w14:textId="77777777" w:rsidR="00D44060" w:rsidRDefault="00D44060">
      <w:pPr>
        <w:rPr>
          <w:rFonts w:ascii="Times New Roman" w:hAnsi="Times New Roman" w:cs="Times New Roman"/>
        </w:rPr>
      </w:pPr>
      <w:r>
        <w:rPr>
          <w:rFonts w:ascii="Times New Roman" w:hAnsi="Times New Roman" w:cs="Times New Roman"/>
        </w:rPr>
        <w:br w:type="page"/>
      </w:r>
    </w:p>
    <w:p w14:paraId="1FD57EFD" w14:textId="206C87E1" w:rsidR="000D15BC" w:rsidRDefault="000D15BC" w:rsidP="0081474D">
      <w:pPr>
        <w:pStyle w:val="Caption"/>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rPr>
        <w:lastRenderedPageBreak/>
        <w:drawing>
          <wp:inline distT="0" distB="0" distL="0" distR="0" wp14:anchorId="7EA5795C" wp14:editId="38BD4819">
            <wp:extent cx="5842000" cy="4292600"/>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42000" cy="4292600"/>
                    </a:xfrm>
                    <a:prstGeom prst="rect">
                      <a:avLst/>
                    </a:prstGeom>
                  </pic:spPr>
                </pic:pic>
              </a:graphicData>
            </a:graphic>
          </wp:inline>
        </w:drawing>
      </w:r>
    </w:p>
    <w:p w14:paraId="610DDB00" w14:textId="2B8DE866" w:rsidR="00D44060" w:rsidRDefault="000701CE" w:rsidP="0081474D">
      <w:pPr>
        <w:pStyle w:val="Caption"/>
        <w:rPr>
          <w:rFonts w:ascii="Times New Roman" w:hAnsi="Times New Roman" w:cs="Times New Roman"/>
          <w:i w:val="0"/>
          <w:color w:val="000000" w:themeColor="text1"/>
          <w:sz w:val="24"/>
          <w:szCs w:val="24"/>
        </w:rPr>
      </w:pPr>
      <w:r w:rsidRPr="00493B09">
        <w:rPr>
          <w:rFonts w:ascii="Times New Roman" w:hAnsi="Times New Roman" w:cs="Times New Roman"/>
          <w:b/>
          <w:i w:val="0"/>
          <w:color w:val="000000" w:themeColor="text1"/>
          <w:sz w:val="24"/>
          <w:szCs w:val="24"/>
        </w:rPr>
        <w:t xml:space="preserve">Figure </w:t>
      </w:r>
      <w:r w:rsidR="00EF4CA8">
        <w:rPr>
          <w:rFonts w:ascii="Times New Roman" w:hAnsi="Times New Roman" w:cs="Times New Roman"/>
          <w:b/>
          <w:i w:val="0"/>
          <w:color w:val="000000" w:themeColor="text1"/>
          <w:sz w:val="24"/>
          <w:szCs w:val="24"/>
        </w:rPr>
        <w:t>4</w:t>
      </w:r>
      <w:r w:rsidR="00714010" w:rsidRPr="00493B09">
        <w:rPr>
          <w:rFonts w:ascii="Times New Roman" w:hAnsi="Times New Roman" w:cs="Times New Roman"/>
          <w:b/>
          <w:i w:val="0"/>
          <w:color w:val="000000" w:themeColor="text1"/>
          <w:sz w:val="24"/>
          <w:szCs w:val="24"/>
        </w:rPr>
        <w:t>.</w:t>
      </w:r>
      <w:r w:rsidR="00714010" w:rsidRPr="00493B09">
        <w:rPr>
          <w:rFonts w:ascii="Times New Roman" w:hAnsi="Times New Roman" w:cs="Times New Roman"/>
          <w:i w:val="0"/>
          <w:color w:val="000000" w:themeColor="text1"/>
          <w:sz w:val="24"/>
          <w:szCs w:val="24"/>
        </w:rPr>
        <w:t xml:space="preserve"> The multiscale grid that preserves native resolution in areas with highest information content and aggregates grid boxes elsewhere. The native resolution grid is clustered into </w:t>
      </w:r>
      <w:commentRangeStart w:id="3"/>
      <w:r w:rsidR="00714010" w:rsidRPr="00493B09">
        <w:rPr>
          <w:rFonts w:ascii="Times New Roman" w:hAnsi="Times New Roman" w:cs="Times New Roman"/>
          <w:i w:val="0"/>
          <w:color w:val="000000" w:themeColor="text1"/>
          <w:sz w:val="24"/>
          <w:szCs w:val="24"/>
        </w:rPr>
        <w:t xml:space="preserve">~200 grid boxes with cluster size 1, ~100 with cluster size ~3, ~100 with cluster size ~5, and ~150 with cluster size ~8 using a K-means clustering algorithm. The resulting grid has dimension ~550 and requires ~550 </w:t>
      </w:r>
      <w:commentRangeEnd w:id="3"/>
      <w:r w:rsidR="001F218B">
        <w:rPr>
          <w:rStyle w:val="CommentReference"/>
          <w:i w:val="0"/>
          <w:iCs w:val="0"/>
          <w:color w:val="auto"/>
        </w:rPr>
        <w:commentReference w:id="3"/>
      </w:r>
      <w:ins w:id="4" w:author="Daniel Jacob" w:date="2020-08-19T11:52:00Z">
        <w:r w:rsidR="001F218B">
          <w:rPr>
            <w:rFonts w:ascii="Times New Roman" w:hAnsi="Times New Roman" w:cs="Times New Roman"/>
            <w:i w:val="0"/>
            <w:color w:val="000000" w:themeColor="text1"/>
            <w:sz w:val="24"/>
            <w:szCs w:val="24"/>
          </w:rPr>
          <w:t xml:space="preserve">forward </w:t>
        </w:r>
      </w:ins>
      <w:r w:rsidR="00714010" w:rsidRPr="00493B09">
        <w:rPr>
          <w:rFonts w:ascii="Times New Roman" w:hAnsi="Times New Roman" w:cs="Times New Roman"/>
          <w:i w:val="0"/>
          <w:color w:val="000000" w:themeColor="text1"/>
          <w:sz w:val="24"/>
          <w:szCs w:val="24"/>
        </w:rPr>
        <w:t xml:space="preserve">model </w:t>
      </w:r>
      <w:del w:id="5" w:author="Daniel Jacob" w:date="2020-08-19T11:52:00Z">
        <w:r w:rsidR="00714010" w:rsidRPr="00493B09" w:rsidDel="001F218B">
          <w:rPr>
            <w:rFonts w:ascii="Times New Roman" w:hAnsi="Times New Roman" w:cs="Times New Roman"/>
            <w:i w:val="0"/>
            <w:color w:val="000000" w:themeColor="text1"/>
            <w:sz w:val="24"/>
            <w:szCs w:val="24"/>
          </w:rPr>
          <w:delText xml:space="preserve">runs </w:delText>
        </w:r>
      </w:del>
      <w:ins w:id="6" w:author="Daniel Jacob" w:date="2020-08-19T11:52:00Z">
        <w:r w:rsidR="001F218B">
          <w:rPr>
            <w:rFonts w:ascii="Times New Roman" w:hAnsi="Times New Roman" w:cs="Times New Roman"/>
            <w:i w:val="0"/>
            <w:color w:val="000000" w:themeColor="text1"/>
            <w:sz w:val="24"/>
            <w:szCs w:val="24"/>
          </w:rPr>
          <w:t>simulations</w:t>
        </w:r>
        <w:r w:rsidR="001F218B" w:rsidRPr="00493B09">
          <w:rPr>
            <w:rFonts w:ascii="Times New Roman" w:hAnsi="Times New Roman" w:cs="Times New Roman"/>
            <w:i w:val="0"/>
            <w:color w:val="000000" w:themeColor="text1"/>
            <w:sz w:val="24"/>
            <w:szCs w:val="24"/>
          </w:rPr>
          <w:t xml:space="preserve"> </w:t>
        </w:r>
      </w:ins>
      <w:r w:rsidR="00714010" w:rsidRPr="00493B09">
        <w:rPr>
          <w:rFonts w:ascii="Times New Roman" w:hAnsi="Times New Roman" w:cs="Times New Roman"/>
          <w:i w:val="0"/>
          <w:color w:val="000000" w:themeColor="text1"/>
          <w:sz w:val="24"/>
          <w:szCs w:val="24"/>
        </w:rPr>
        <w:t>to construct the associated Jacobian matrix.</w:t>
      </w:r>
    </w:p>
    <w:p w14:paraId="0FFCE00B" w14:textId="77777777" w:rsidR="00D44060" w:rsidRDefault="00D44060">
      <w:pPr>
        <w:rPr>
          <w:rFonts w:ascii="Times New Roman" w:hAnsi="Times New Roman" w:cs="Times New Roman"/>
          <w:iCs/>
          <w:color w:val="000000" w:themeColor="text1"/>
        </w:rPr>
      </w:pPr>
      <w:r>
        <w:rPr>
          <w:rFonts w:ascii="Times New Roman" w:hAnsi="Times New Roman" w:cs="Times New Roman"/>
          <w:i/>
          <w:color w:val="000000" w:themeColor="text1"/>
        </w:rPr>
        <w:br w:type="page"/>
      </w:r>
    </w:p>
    <w:p w14:paraId="1F6291F7" w14:textId="57A71FC9" w:rsidR="002523D8" w:rsidRPr="00493B09" w:rsidRDefault="000D15BC" w:rsidP="002523D8">
      <w:pPr>
        <w:rPr>
          <w:rFonts w:ascii="Times New Roman" w:hAnsi="Times New Roman" w:cs="Times New Roman"/>
        </w:rPr>
      </w:pPr>
      <w:r>
        <w:rPr>
          <w:rFonts w:ascii="Times New Roman" w:hAnsi="Times New Roman" w:cs="Times New Roman"/>
          <w:noProof/>
        </w:rPr>
        <w:lastRenderedPageBreak/>
        <w:drawing>
          <wp:inline distT="0" distB="0" distL="0" distR="0" wp14:anchorId="417B4A78" wp14:editId="1C9BCF07">
            <wp:extent cx="6857793" cy="2858703"/>
            <wp:effectExtent l="0" t="0" r="635" b="0"/>
            <wp:docPr id="11" name="Picture 11"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room&#10;&#10;Description automatically generated"/>
                    <pic:cNvPicPr/>
                  </pic:nvPicPr>
                  <pic:blipFill rotWithShape="1">
                    <a:blip r:embed="rId12">
                      <a:extLst>
                        <a:ext uri="{28A0092B-C50C-407E-A947-70E740481C1C}">
                          <a14:useLocalDpi xmlns:a14="http://schemas.microsoft.com/office/drawing/2010/main" val="0"/>
                        </a:ext>
                      </a:extLst>
                    </a:blip>
                    <a:srcRect t="13973" b="11920"/>
                    <a:stretch/>
                  </pic:blipFill>
                  <pic:spPr bwMode="auto">
                    <a:xfrm>
                      <a:off x="0" y="0"/>
                      <a:ext cx="6858000" cy="2858789"/>
                    </a:xfrm>
                    <a:prstGeom prst="rect">
                      <a:avLst/>
                    </a:prstGeom>
                    <a:ln>
                      <a:noFill/>
                    </a:ln>
                    <a:extLst>
                      <a:ext uri="{53640926-AAD7-44D8-BBD7-CCE9431645EC}">
                        <a14:shadowObscured xmlns:a14="http://schemas.microsoft.com/office/drawing/2010/main"/>
                      </a:ext>
                    </a:extLst>
                  </pic:spPr>
                </pic:pic>
              </a:graphicData>
            </a:graphic>
          </wp:inline>
        </w:drawing>
      </w:r>
    </w:p>
    <w:p w14:paraId="710ED34C" w14:textId="64FAF632" w:rsidR="000701CE" w:rsidRPr="00493B09" w:rsidRDefault="000701CE" w:rsidP="000701CE">
      <w:pPr>
        <w:pStyle w:val="Caption"/>
        <w:rPr>
          <w:rFonts w:ascii="Times New Roman" w:hAnsi="Times New Roman" w:cs="Times New Roman"/>
          <w:i w:val="0"/>
          <w:color w:val="000000" w:themeColor="text1"/>
          <w:sz w:val="24"/>
          <w:szCs w:val="24"/>
        </w:rPr>
      </w:pPr>
      <w:commentRangeStart w:id="7"/>
      <w:r w:rsidRPr="00493B09">
        <w:rPr>
          <w:rFonts w:ascii="Times New Roman" w:hAnsi="Times New Roman" w:cs="Times New Roman"/>
          <w:b/>
          <w:i w:val="0"/>
          <w:color w:val="000000" w:themeColor="text1"/>
          <w:sz w:val="24"/>
          <w:szCs w:val="24"/>
        </w:rPr>
        <w:t xml:space="preserve">Figure </w:t>
      </w:r>
      <w:r w:rsidR="009B28A6" w:rsidRPr="00493B09">
        <w:rPr>
          <w:rFonts w:ascii="Times New Roman" w:hAnsi="Times New Roman" w:cs="Times New Roman"/>
          <w:b/>
          <w:i w:val="0"/>
          <w:color w:val="000000" w:themeColor="text1"/>
          <w:sz w:val="24"/>
          <w:szCs w:val="24"/>
        </w:rPr>
        <w:t>4</w:t>
      </w:r>
      <w:r w:rsidRPr="00493B09">
        <w:rPr>
          <w:rFonts w:ascii="Times New Roman" w:hAnsi="Times New Roman" w:cs="Times New Roman"/>
          <w:i w:val="0"/>
          <w:color w:val="000000" w:themeColor="text1"/>
          <w:sz w:val="24"/>
          <w:szCs w:val="24"/>
        </w:rPr>
        <w:t xml:space="preserve">. </w:t>
      </w:r>
      <w:commentRangeEnd w:id="7"/>
      <w:r w:rsidR="00CB3CAA">
        <w:rPr>
          <w:rStyle w:val="CommentReference"/>
          <w:i w:val="0"/>
          <w:iCs w:val="0"/>
          <w:color w:val="auto"/>
        </w:rPr>
        <w:commentReference w:id="7"/>
      </w:r>
      <w:commentRangeStart w:id="8"/>
      <w:ins w:id="9" w:author="Daniel Jacob [3]" w:date="2020-08-19T12:09:00Z">
        <w:r w:rsidR="00CB3CAA">
          <w:rPr>
            <w:rFonts w:ascii="Times New Roman" w:hAnsi="Times New Roman" w:cs="Times New Roman"/>
            <w:i w:val="0"/>
            <w:color w:val="000000" w:themeColor="text1"/>
            <w:sz w:val="24"/>
            <w:szCs w:val="24"/>
          </w:rPr>
          <w:t>R</w:t>
        </w:r>
      </w:ins>
      <w:commentRangeEnd w:id="8"/>
      <w:ins w:id="10" w:author="Daniel Jacob [3]" w:date="2020-08-19T12:11:00Z">
        <w:r w:rsidR="00CB3CAA">
          <w:rPr>
            <w:rStyle w:val="CommentReference"/>
            <w:i w:val="0"/>
            <w:iCs w:val="0"/>
            <w:color w:val="auto"/>
          </w:rPr>
          <w:commentReference w:id="8"/>
        </w:r>
      </w:ins>
      <w:ins w:id="11" w:author="Daniel Jacob [3]" w:date="2020-08-19T12:09:00Z">
        <w:r w:rsidR="00CB3CAA">
          <w:rPr>
            <w:rFonts w:ascii="Times New Roman" w:hAnsi="Times New Roman" w:cs="Times New Roman"/>
            <w:i w:val="0"/>
            <w:color w:val="000000" w:themeColor="text1"/>
            <w:sz w:val="24"/>
            <w:szCs w:val="24"/>
          </w:rPr>
          <w:t>esults from the demonstration in</w:t>
        </w:r>
      </w:ins>
      <w:ins w:id="12" w:author="Daniel Jacob [3]" w:date="2020-08-19T12:10:00Z">
        <w:r w:rsidR="00CB3CAA">
          <w:rPr>
            <w:rFonts w:ascii="Times New Roman" w:hAnsi="Times New Roman" w:cs="Times New Roman"/>
            <w:i w:val="0"/>
            <w:color w:val="000000" w:themeColor="text1"/>
            <w:sz w:val="24"/>
            <w:szCs w:val="24"/>
          </w:rPr>
          <w:t xml:space="preserve">version using the reduced-dimension and reduced-rank methods, as compared to the native-resolution inversion. </w:t>
        </w:r>
      </w:ins>
      <w:r w:rsidR="00714010" w:rsidRPr="00493B09">
        <w:rPr>
          <w:rFonts w:ascii="Times New Roman" w:hAnsi="Times New Roman" w:cs="Times New Roman"/>
          <w:i w:val="0"/>
          <w:color w:val="000000" w:themeColor="text1"/>
          <w:sz w:val="24"/>
          <w:szCs w:val="24"/>
        </w:rPr>
        <w:t xml:space="preserve">The </w:t>
      </w:r>
      <w:ins w:id="13" w:author="Daniel Jacob [4]" w:date="2020-08-19T12:11:00Z">
        <w:r w:rsidR="00CB3CAA">
          <w:rPr>
            <w:rFonts w:ascii="Times New Roman" w:hAnsi="Times New Roman" w:cs="Times New Roman"/>
            <w:i w:val="0"/>
            <w:color w:val="000000" w:themeColor="text1"/>
            <w:sz w:val="24"/>
            <w:szCs w:val="24"/>
          </w:rPr>
          <w:t xml:space="preserve">Figure shows the averaging </w:t>
        </w:r>
      </w:ins>
      <w:ins w:id="14" w:author="Daniel Jacob [4]" w:date="2020-08-19T12:12:00Z">
        <w:r w:rsidR="00CB3CAA">
          <w:rPr>
            <w:rFonts w:ascii="Times New Roman" w:hAnsi="Times New Roman" w:cs="Times New Roman"/>
            <w:i w:val="0"/>
            <w:color w:val="000000" w:themeColor="text1"/>
            <w:sz w:val="24"/>
            <w:szCs w:val="24"/>
          </w:rPr>
          <w:t xml:space="preserve">kernel sensitivities and </w:t>
        </w:r>
      </w:ins>
      <w:r w:rsidR="00714010" w:rsidRPr="00493B09">
        <w:rPr>
          <w:rFonts w:ascii="Times New Roman" w:hAnsi="Times New Roman" w:cs="Times New Roman"/>
          <w:i w:val="0"/>
          <w:color w:val="000000" w:themeColor="text1"/>
          <w:sz w:val="24"/>
          <w:szCs w:val="24"/>
        </w:rPr>
        <w:t>posterior scaling factors</w:t>
      </w:r>
      <w:ins w:id="15" w:author="Daniel Jacob [4]" w:date="2020-08-19T12:12:00Z">
        <w:r w:rsidR="00CB3CAA">
          <w:rPr>
            <w:rFonts w:ascii="Times New Roman" w:hAnsi="Times New Roman" w:cs="Times New Roman"/>
            <w:i w:val="0"/>
            <w:color w:val="000000" w:themeColor="text1"/>
            <w:sz w:val="24"/>
            <w:szCs w:val="24"/>
          </w:rPr>
          <w:t xml:space="preserve">. The legend gives the </w:t>
        </w:r>
      </w:ins>
      <w:ins w:id="16" w:author="Daniel Jacob [4]" w:date="2020-08-19T12:13:00Z">
        <w:r w:rsidR="00CB3CAA">
          <w:rPr>
            <w:rFonts w:ascii="Times New Roman" w:hAnsi="Times New Roman" w:cs="Times New Roman"/>
            <w:i w:val="0"/>
            <w:color w:val="000000" w:themeColor="text1"/>
            <w:sz w:val="24"/>
            <w:szCs w:val="24"/>
          </w:rPr>
          <w:t>degrees of freedom for signal (DOFS) representing the information content of the inversion</w:t>
        </w:r>
      </w:ins>
      <w:ins w:id="17" w:author="Daniel Jacob [4]" w:date="2020-08-19T12:14:00Z">
        <w:r w:rsidR="00CB3CAA">
          <w:rPr>
            <w:rFonts w:ascii="Times New Roman" w:hAnsi="Times New Roman" w:cs="Times New Roman"/>
            <w:i w:val="0"/>
            <w:color w:val="000000" w:themeColor="text1"/>
            <w:sz w:val="24"/>
            <w:szCs w:val="24"/>
          </w:rPr>
          <w:t>.</w:t>
        </w:r>
      </w:ins>
      <w:del w:id="18" w:author="Daniel Jacob [4]" w:date="2020-08-19T12:14:00Z">
        <w:r w:rsidR="00714010" w:rsidRPr="00493B09" w:rsidDel="00CB3CAA">
          <w:rPr>
            <w:rFonts w:ascii="Times New Roman" w:hAnsi="Times New Roman" w:cs="Times New Roman"/>
            <w:i w:val="0"/>
            <w:color w:val="000000" w:themeColor="text1"/>
            <w:sz w:val="24"/>
            <w:szCs w:val="24"/>
          </w:rPr>
          <w:delText xml:space="preserve"> </w:delText>
        </w:r>
        <w:commentRangeStart w:id="19"/>
        <w:r w:rsidR="00714010" w:rsidRPr="00493B09" w:rsidDel="00CB3CAA">
          <w:rPr>
            <w:rFonts w:ascii="Times New Roman" w:hAnsi="Times New Roman" w:cs="Times New Roman"/>
            <w:i w:val="0"/>
            <w:color w:val="000000" w:themeColor="text1"/>
            <w:sz w:val="24"/>
            <w:szCs w:val="24"/>
          </w:rPr>
          <w:delText xml:space="preserve">(top) and diagonal averaging kernel values (bottom) </w:delText>
        </w:r>
        <w:r w:rsidR="002D1673" w:rsidRPr="00493B09" w:rsidDel="00CB3CAA">
          <w:rPr>
            <w:rFonts w:ascii="Times New Roman" w:hAnsi="Times New Roman" w:cs="Times New Roman"/>
            <w:i w:val="0"/>
            <w:color w:val="000000" w:themeColor="text1"/>
            <w:sz w:val="24"/>
            <w:szCs w:val="24"/>
          </w:rPr>
          <w:delText>associated with</w:delText>
        </w:r>
        <w:r w:rsidR="00714010" w:rsidRPr="00493B09" w:rsidDel="00CB3CAA">
          <w:rPr>
            <w:rFonts w:ascii="Times New Roman" w:hAnsi="Times New Roman" w:cs="Times New Roman"/>
            <w:i w:val="0"/>
            <w:color w:val="000000" w:themeColor="text1"/>
            <w:sz w:val="24"/>
            <w:szCs w:val="24"/>
          </w:rPr>
          <w:delText xml:space="preserve"> the native resolution Jacobian</w:delText>
        </w:r>
        <w:r w:rsidR="002D1673" w:rsidRPr="00493B09" w:rsidDel="00CB3CAA">
          <w:rPr>
            <w:rFonts w:ascii="Times New Roman" w:hAnsi="Times New Roman" w:cs="Times New Roman"/>
            <w:i w:val="0"/>
            <w:color w:val="000000" w:themeColor="text1"/>
            <w:sz w:val="24"/>
            <w:szCs w:val="24"/>
          </w:rPr>
          <w:delText xml:space="preserve"> matrix</w:delText>
        </w:r>
        <w:r w:rsidR="00714010" w:rsidRPr="00493B09" w:rsidDel="00CB3CAA">
          <w:rPr>
            <w:rFonts w:ascii="Times New Roman" w:hAnsi="Times New Roman" w:cs="Times New Roman"/>
            <w:i w:val="0"/>
            <w:color w:val="000000" w:themeColor="text1"/>
            <w:sz w:val="24"/>
            <w:szCs w:val="24"/>
          </w:rPr>
          <w:delText xml:space="preserve"> (left), multiscale grid </w:delText>
        </w:r>
        <w:r w:rsidR="002D1673" w:rsidRPr="00493B09" w:rsidDel="00CB3CAA">
          <w:rPr>
            <w:rFonts w:ascii="Times New Roman" w:hAnsi="Times New Roman" w:cs="Times New Roman"/>
            <w:i w:val="0"/>
            <w:color w:val="000000" w:themeColor="text1"/>
            <w:sz w:val="24"/>
            <w:szCs w:val="24"/>
          </w:rPr>
          <w:delText xml:space="preserve">Jacobian matrix (center), and reduced-rank Jacobian matrix (right). </w:delText>
        </w:r>
        <w:r w:rsidR="0081474D" w:rsidRPr="00493B09" w:rsidDel="00CB3CAA">
          <w:rPr>
            <w:rFonts w:ascii="Times New Roman" w:hAnsi="Times New Roman" w:cs="Times New Roman"/>
            <w:i w:val="0"/>
            <w:color w:val="000000" w:themeColor="text1"/>
            <w:sz w:val="24"/>
            <w:szCs w:val="24"/>
          </w:rPr>
          <w:delText>The multiscale grid produces an exact posterior solution at significantly reduced dimension, resulting in a decrease in DOFS. The reduced-rank Jacobian matrix optimizes the posterior scaling factors only in the areas with largest information content and defaults to the prior value (a scaling factor of 1) elsewhere, a pattern which is also reflected in the distribution of this solution’s information content, as given by the averaging kernel.</w:delText>
        </w:r>
      </w:del>
      <w:commentRangeEnd w:id="19"/>
      <w:r w:rsidR="00CB3CAA">
        <w:rPr>
          <w:rStyle w:val="CommentReference"/>
          <w:i w:val="0"/>
          <w:iCs w:val="0"/>
          <w:color w:val="auto"/>
        </w:rPr>
        <w:commentReference w:id="19"/>
      </w:r>
    </w:p>
    <w:p w14:paraId="6A0B4530" w14:textId="77777777" w:rsidR="00BE15DD" w:rsidRPr="00493B09" w:rsidRDefault="00BE15DD" w:rsidP="002523D8">
      <w:pPr>
        <w:rPr>
          <w:rFonts w:ascii="Times New Roman" w:hAnsi="Times New Roman" w:cs="Times New Roman"/>
        </w:rPr>
      </w:pPr>
    </w:p>
    <w:p w14:paraId="2B4100EC" w14:textId="3CA4B3AA" w:rsidR="006610F6" w:rsidRPr="00493B09" w:rsidRDefault="00EF4CA8" w:rsidP="002523D8">
      <w:pPr>
        <w:rPr>
          <w:rFonts w:ascii="Times New Roman" w:hAnsi="Times New Roman" w:cs="Times New Roman"/>
        </w:rPr>
      </w:pPr>
      <w:r>
        <w:rPr>
          <w:rFonts w:ascii="Times New Roman" w:hAnsi="Times New Roman" w:cs="Times New Roman"/>
          <w:noProof/>
        </w:rPr>
        <w:lastRenderedPageBreak/>
        <w:drawing>
          <wp:inline distT="0" distB="0" distL="0" distR="0" wp14:anchorId="158D482B" wp14:editId="5D7D76B5">
            <wp:extent cx="6858000" cy="618490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6184900"/>
                    </a:xfrm>
                    <a:prstGeom prst="rect">
                      <a:avLst/>
                    </a:prstGeom>
                  </pic:spPr>
                </pic:pic>
              </a:graphicData>
            </a:graphic>
          </wp:inline>
        </w:drawing>
      </w:r>
    </w:p>
    <w:p w14:paraId="217B87E7" w14:textId="4287709A" w:rsidR="000701CE" w:rsidRPr="00493B09" w:rsidRDefault="000701CE" w:rsidP="000701CE">
      <w:pPr>
        <w:pStyle w:val="Caption"/>
        <w:rPr>
          <w:rFonts w:ascii="Times New Roman" w:hAnsi="Times New Roman" w:cs="Times New Roman"/>
          <w:i w:val="0"/>
          <w:color w:val="000000" w:themeColor="text1"/>
          <w:sz w:val="24"/>
          <w:szCs w:val="24"/>
        </w:rPr>
      </w:pPr>
      <w:commentRangeStart w:id="20"/>
      <w:r w:rsidRPr="00493B09">
        <w:rPr>
          <w:rFonts w:ascii="Times New Roman" w:hAnsi="Times New Roman" w:cs="Times New Roman"/>
          <w:b/>
          <w:i w:val="0"/>
          <w:color w:val="000000" w:themeColor="text1"/>
          <w:sz w:val="24"/>
          <w:szCs w:val="24"/>
        </w:rPr>
        <w:t xml:space="preserve">Figure </w:t>
      </w:r>
      <w:r w:rsidR="00EF4CA8">
        <w:rPr>
          <w:rFonts w:ascii="Times New Roman" w:hAnsi="Times New Roman" w:cs="Times New Roman"/>
          <w:b/>
          <w:i w:val="0"/>
          <w:color w:val="000000" w:themeColor="text1"/>
          <w:sz w:val="24"/>
          <w:szCs w:val="24"/>
        </w:rPr>
        <w:t>6</w:t>
      </w:r>
      <w:r w:rsidRPr="00493B09">
        <w:rPr>
          <w:rFonts w:ascii="Times New Roman" w:hAnsi="Times New Roman" w:cs="Times New Roman"/>
          <w:b/>
          <w:i w:val="0"/>
          <w:color w:val="000000" w:themeColor="text1"/>
          <w:sz w:val="24"/>
          <w:szCs w:val="24"/>
        </w:rPr>
        <w:t>.</w:t>
      </w:r>
      <w:r w:rsidR="005C55D4" w:rsidRPr="00493B09">
        <w:rPr>
          <w:rFonts w:ascii="Times New Roman" w:hAnsi="Times New Roman" w:cs="Times New Roman"/>
          <w:i w:val="0"/>
          <w:color w:val="000000" w:themeColor="text1"/>
          <w:sz w:val="24"/>
          <w:szCs w:val="24"/>
        </w:rPr>
        <w:t xml:space="preserve"> </w:t>
      </w:r>
      <w:ins w:id="21" w:author="Daniel Jacob [5]" w:date="2020-08-19T12:22:00Z">
        <w:r w:rsidR="00C5631A">
          <w:rPr>
            <w:rFonts w:ascii="Times New Roman" w:hAnsi="Times New Roman" w:cs="Times New Roman"/>
            <w:i w:val="0"/>
            <w:color w:val="000000" w:themeColor="text1"/>
            <w:sz w:val="24"/>
            <w:szCs w:val="24"/>
          </w:rPr>
          <w:t xml:space="preserve"> Ability of the reduced-rank method to capture the structure of the native-resolution inversion with a </w:t>
        </w:r>
      </w:ins>
      <w:ins w:id="22" w:author="Daniel Jacob [5]" w:date="2020-08-19T12:23:00Z">
        <w:r w:rsidR="00C5631A">
          <w:rPr>
            <w:rFonts w:ascii="Times New Roman" w:hAnsi="Times New Roman" w:cs="Times New Roman"/>
            <w:i w:val="0"/>
            <w:color w:val="000000" w:themeColor="text1"/>
            <w:sz w:val="24"/>
            <w:szCs w:val="24"/>
          </w:rPr>
          <w:t>factor of 4 decrease in computational cost. Scatterplots, 1:1 lines, and correlation coefficient</w:t>
        </w:r>
      </w:ins>
      <w:ins w:id="23" w:author="Daniel Jacob [5]" w:date="2020-08-19T12:24:00Z">
        <w:r w:rsidR="00C5631A">
          <w:rPr>
            <w:rFonts w:ascii="Times New Roman" w:hAnsi="Times New Roman" w:cs="Times New Roman"/>
            <w:i w:val="0"/>
            <w:color w:val="000000" w:themeColor="text1"/>
            <w:sz w:val="24"/>
            <w:szCs w:val="24"/>
          </w:rPr>
          <w:t>s</w:t>
        </w:r>
      </w:ins>
      <w:ins w:id="24" w:author="Daniel Jacob [5]" w:date="2020-08-19T12:23:00Z">
        <w:r w:rsidR="00C5631A">
          <w:rPr>
            <w:rFonts w:ascii="Times New Roman" w:hAnsi="Times New Roman" w:cs="Times New Roman"/>
            <w:i w:val="0"/>
            <w:color w:val="000000" w:themeColor="text1"/>
            <w:sz w:val="24"/>
            <w:szCs w:val="24"/>
          </w:rPr>
          <w:t xml:space="preserve"> are shown for</w:t>
        </w:r>
      </w:ins>
      <w:ins w:id="25" w:author="Daniel Jacob [5]" w:date="2020-08-19T12:24:00Z">
        <w:r w:rsidR="00C5631A">
          <w:rPr>
            <w:rFonts w:ascii="Times New Roman" w:hAnsi="Times New Roman" w:cs="Times New Roman"/>
            <w:i w:val="0"/>
            <w:color w:val="000000" w:themeColor="text1"/>
            <w:sz w:val="24"/>
            <w:szCs w:val="24"/>
          </w:rPr>
          <w:t xml:space="preserve"> the </w:t>
        </w:r>
        <w:proofErr w:type="spellStart"/>
        <w:r w:rsidR="00C5631A">
          <w:rPr>
            <w:rFonts w:ascii="Times New Roman" w:hAnsi="Times New Roman" w:cs="Times New Roman"/>
            <w:iCs w:val="0"/>
            <w:color w:val="000000" w:themeColor="text1"/>
            <w:sz w:val="24"/>
            <w:szCs w:val="24"/>
          </w:rPr>
          <w:t>m</w:t>
        </w:r>
        <w:r w:rsidR="00C5631A">
          <w:rPr>
            <w:rFonts w:ascii="Times New Roman" w:hAnsi="Times New Roman" w:cs="Times New Roman"/>
            <w:i w:val="0"/>
            <w:color w:val="000000" w:themeColor="text1"/>
            <w:sz w:val="24"/>
            <w:szCs w:val="24"/>
          </w:rPr>
          <w:t>x</w:t>
        </w:r>
        <w:r w:rsidR="00C5631A">
          <w:rPr>
            <w:rFonts w:ascii="Times New Roman" w:hAnsi="Times New Roman" w:cs="Times New Roman"/>
            <w:iCs w:val="0"/>
            <w:color w:val="000000" w:themeColor="text1"/>
            <w:sz w:val="24"/>
            <w:szCs w:val="24"/>
          </w:rPr>
          <w:t>n</w:t>
        </w:r>
        <w:proofErr w:type="spellEnd"/>
        <w:r w:rsidR="00C5631A">
          <w:rPr>
            <w:rFonts w:ascii="Times New Roman" w:hAnsi="Times New Roman" w:cs="Times New Roman"/>
            <w:i w:val="0"/>
            <w:color w:val="000000" w:themeColor="text1"/>
            <w:sz w:val="24"/>
            <w:szCs w:val="24"/>
          </w:rPr>
          <w:t xml:space="preserve"> Jacobian matrix elements</w:t>
        </w:r>
      </w:ins>
      <w:ins w:id="26" w:author="Daniel Jacob [5]" w:date="2020-08-19T12:28:00Z">
        <w:r w:rsidR="004F521C">
          <w:rPr>
            <w:rFonts w:ascii="Times New Roman" w:hAnsi="Times New Roman" w:cs="Times New Roman"/>
            <w:i w:val="0"/>
            <w:color w:val="000000" w:themeColor="text1"/>
            <w:sz w:val="24"/>
            <w:szCs w:val="24"/>
          </w:rPr>
          <w:t xml:space="preserve"> [units]</w:t>
        </w:r>
      </w:ins>
      <w:ins w:id="27" w:author="Daniel Jacob [5]" w:date="2020-08-19T12:24:00Z">
        <w:r w:rsidR="00C5631A">
          <w:rPr>
            <w:rFonts w:ascii="Times New Roman" w:hAnsi="Times New Roman" w:cs="Times New Roman"/>
            <w:i w:val="0"/>
            <w:color w:val="000000" w:themeColor="text1"/>
            <w:sz w:val="24"/>
            <w:szCs w:val="24"/>
          </w:rPr>
          <w:t>, the posterior estimate (scaling factors</w:t>
        </w:r>
      </w:ins>
      <w:ins w:id="28" w:author="Daniel Jacob [5]" w:date="2020-08-19T12:28:00Z">
        <w:r w:rsidR="004F521C">
          <w:rPr>
            <w:rFonts w:ascii="Times New Roman" w:hAnsi="Times New Roman" w:cs="Times New Roman"/>
            <w:i w:val="0"/>
            <w:color w:val="000000" w:themeColor="text1"/>
            <w:sz w:val="24"/>
            <w:szCs w:val="24"/>
          </w:rPr>
          <w:t>, dimensionless</w:t>
        </w:r>
      </w:ins>
      <w:ins w:id="29" w:author="Daniel Jacob [5]" w:date="2020-08-19T12:24:00Z">
        <w:r w:rsidR="00C5631A">
          <w:rPr>
            <w:rFonts w:ascii="Times New Roman" w:hAnsi="Times New Roman" w:cs="Times New Roman"/>
            <w:i w:val="0"/>
            <w:color w:val="000000" w:themeColor="text1"/>
            <w:sz w:val="24"/>
            <w:szCs w:val="24"/>
          </w:rPr>
          <w:t xml:space="preserve">), </w:t>
        </w:r>
      </w:ins>
      <w:ins w:id="30" w:author="Daniel Jacob [5]" w:date="2020-08-19T12:25:00Z">
        <w:r w:rsidR="00C5631A">
          <w:rPr>
            <w:rFonts w:ascii="Times New Roman" w:hAnsi="Times New Roman" w:cs="Times New Roman"/>
            <w:i w:val="0"/>
            <w:color w:val="000000" w:themeColor="text1"/>
            <w:sz w:val="24"/>
            <w:szCs w:val="24"/>
          </w:rPr>
          <w:t>the posterior error standard deviation</w:t>
        </w:r>
      </w:ins>
      <w:ins w:id="31" w:author="Daniel Jacob [5]" w:date="2020-08-19T12:28:00Z">
        <w:r w:rsidR="004F521C">
          <w:rPr>
            <w:rFonts w:ascii="Times New Roman" w:hAnsi="Times New Roman" w:cs="Times New Roman"/>
            <w:i w:val="0"/>
            <w:color w:val="000000" w:themeColor="text1"/>
            <w:sz w:val="24"/>
            <w:szCs w:val="24"/>
          </w:rPr>
          <w:t xml:space="preserve"> [units</w:t>
        </w:r>
        <w:proofErr w:type="gramStart"/>
        <w:r w:rsidR="004F521C">
          <w:rPr>
            <w:rFonts w:ascii="Times New Roman" w:hAnsi="Times New Roman" w:cs="Times New Roman"/>
            <w:i w:val="0"/>
            <w:color w:val="000000" w:themeColor="text1"/>
            <w:sz w:val="24"/>
            <w:szCs w:val="24"/>
          </w:rPr>
          <w:t>]</w:t>
        </w:r>
      </w:ins>
      <w:ins w:id="32" w:author="Daniel Jacob [5]" w:date="2020-08-19T12:25:00Z">
        <w:r w:rsidR="00C5631A">
          <w:rPr>
            <w:rFonts w:ascii="Times New Roman" w:hAnsi="Times New Roman" w:cs="Times New Roman"/>
            <w:i w:val="0"/>
            <w:color w:val="000000" w:themeColor="text1"/>
            <w:sz w:val="24"/>
            <w:szCs w:val="24"/>
          </w:rPr>
          <w:t xml:space="preserve">, </w:t>
        </w:r>
      </w:ins>
      <w:ins w:id="33" w:author="Daniel Jacob [5]" w:date="2020-08-19T12:23:00Z">
        <w:r w:rsidR="00C5631A">
          <w:rPr>
            <w:rFonts w:ascii="Times New Roman" w:hAnsi="Times New Roman" w:cs="Times New Roman"/>
            <w:i w:val="0"/>
            <w:color w:val="000000" w:themeColor="text1"/>
            <w:sz w:val="24"/>
            <w:szCs w:val="24"/>
          </w:rPr>
          <w:t xml:space="preserve"> </w:t>
        </w:r>
      </w:ins>
      <w:ins w:id="34" w:author="Daniel Jacob [5]" w:date="2020-08-19T12:28:00Z">
        <w:r w:rsidR="004F521C">
          <w:rPr>
            <w:rFonts w:ascii="Times New Roman" w:hAnsi="Times New Roman" w:cs="Times New Roman"/>
            <w:i w:val="0"/>
            <w:color w:val="000000" w:themeColor="text1"/>
            <w:sz w:val="24"/>
            <w:szCs w:val="24"/>
          </w:rPr>
          <w:t>and</w:t>
        </w:r>
        <w:proofErr w:type="gramEnd"/>
        <w:r w:rsidR="004F521C">
          <w:rPr>
            <w:rFonts w:ascii="Times New Roman" w:hAnsi="Times New Roman" w:cs="Times New Roman"/>
            <w:i w:val="0"/>
            <w:color w:val="000000" w:themeColor="text1"/>
            <w:sz w:val="24"/>
            <w:szCs w:val="24"/>
          </w:rPr>
          <w:t xml:space="preserve"> the averaging kernel sensitivities (dimensionless). </w:t>
        </w:r>
      </w:ins>
      <w:ins w:id="35" w:author="Daniel Jacob [5]" w:date="2020-08-19T12:30:00Z">
        <w:r w:rsidR="004F521C">
          <w:rPr>
            <w:rFonts w:ascii="Times New Roman" w:hAnsi="Times New Roman" w:cs="Times New Roman"/>
            <w:i w:val="0"/>
            <w:color w:val="000000" w:themeColor="text1"/>
            <w:sz w:val="24"/>
            <w:szCs w:val="24"/>
          </w:rPr>
          <w:t>In</w:t>
        </w:r>
      </w:ins>
      <w:ins w:id="36" w:author="Daniel Jacob [5]" w:date="2020-08-19T12:31:00Z">
        <w:r w:rsidR="004F521C">
          <w:rPr>
            <w:rFonts w:ascii="Times New Roman" w:hAnsi="Times New Roman" w:cs="Times New Roman"/>
            <w:i w:val="0"/>
            <w:color w:val="000000" w:themeColor="text1"/>
            <w:sz w:val="24"/>
            <w:szCs w:val="24"/>
          </w:rPr>
          <w:t xml:space="preserve">dividual points are summed (counts) over finite ranges to better visualize the density of results. </w:t>
        </w:r>
      </w:ins>
      <w:del w:id="37" w:author="Daniel Jacob [5]" w:date="2020-08-19T12:23:00Z">
        <w:r w:rsidR="005C55D4" w:rsidRPr="00493B09" w:rsidDel="00C5631A">
          <w:rPr>
            <w:rFonts w:ascii="Times New Roman" w:hAnsi="Times New Roman" w:cs="Times New Roman"/>
            <w:i w:val="0"/>
            <w:color w:val="000000" w:themeColor="text1"/>
            <w:sz w:val="24"/>
            <w:szCs w:val="24"/>
          </w:rPr>
          <w:delText>T</w:delText>
        </w:r>
        <w:commentRangeEnd w:id="20"/>
        <w:r w:rsidR="00C5631A" w:rsidDel="00C5631A">
          <w:rPr>
            <w:rStyle w:val="CommentReference"/>
            <w:i w:val="0"/>
            <w:iCs w:val="0"/>
            <w:color w:val="auto"/>
          </w:rPr>
          <w:commentReference w:id="20"/>
        </w:r>
        <w:r w:rsidR="005C55D4" w:rsidRPr="00493B09" w:rsidDel="00C5631A">
          <w:rPr>
            <w:rFonts w:ascii="Times New Roman" w:hAnsi="Times New Roman" w:cs="Times New Roman"/>
            <w:i w:val="0"/>
            <w:color w:val="000000" w:themeColor="text1"/>
            <w:sz w:val="24"/>
            <w:szCs w:val="24"/>
          </w:rPr>
          <w:delText xml:space="preserve">he </w:delText>
        </w:r>
        <w:r w:rsidR="00EF4CA8" w:rsidDel="00C5631A">
          <w:rPr>
            <w:rFonts w:ascii="Times New Roman" w:hAnsi="Times New Roman" w:cs="Times New Roman"/>
            <w:i w:val="0"/>
            <w:color w:val="000000" w:themeColor="text1"/>
            <w:sz w:val="24"/>
            <w:szCs w:val="24"/>
          </w:rPr>
          <w:delText>correlation</w:delText>
        </w:r>
        <w:r w:rsidR="005C55D4" w:rsidRPr="00493B09" w:rsidDel="00C5631A">
          <w:rPr>
            <w:rFonts w:ascii="Times New Roman" w:hAnsi="Times New Roman" w:cs="Times New Roman"/>
            <w:i w:val="0"/>
            <w:color w:val="000000" w:themeColor="text1"/>
            <w:sz w:val="24"/>
            <w:szCs w:val="24"/>
          </w:rPr>
          <w:delText xml:space="preserve"> of an analytic inversion conducted with the reduced-rank Jacobian matrix with the native-resolution inversion as given by </w:delText>
        </w:r>
      </w:del>
      <w:del w:id="38" w:author="Daniel Jacob [5]" w:date="2020-08-19T12:29:00Z">
        <w:r w:rsidR="005C55D4" w:rsidRPr="00493B09" w:rsidDel="004F521C">
          <w:rPr>
            <w:rFonts w:ascii="Times New Roman" w:hAnsi="Times New Roman" w:cs="Times New Roman"/>
            <w:i w:val="0"/>
            <w:color w:val="000000" w:themeColor="text1"/>
            <w:sz w:val="24"/>
            <w:szCs w:val="24"/>
          </w:rPr>
          <w:delText xml:space="preserve">the Jacobian matrix (upper left), posterior scaling factors (upper right), posterior variance (lower left), and diagonal averaging kernel values (lower left). </w:delText>
        </w:r>
      </w:del>
      <w:commentRangeStart w:id="39"/>
      <w:del w:id="40" w:author="Daniel Jacob [5]" w:date="2020-08-19T12:31:00Z">
        <w:r w:rsidR="005C55D4" w:rsidRPr="00493B09" w:rsidDel="004F521C">
          <w:rPr>
            <w:rFonts w:ascii="Times New Roman" w:hAnsi="Times New Roman" w:cs="Times New Roman"/>
            <w:i w:val="0"/>
            <w:color w:val="000000" w:themeColor="text1"/>
            <w:sz w:val="24"/>
            <w:szCs w:val="24"/>
          </w:rPr>
          <w:delText>The reduced-rank Jacobian accurately captures the true Jacobian matrix, while the posterior variance is overestimated and the diagonal elements of the averaging kernel are underestimated, consistent with the loss of information content incurred by reducing the rank. The posterior scaling factors exhibit the lowest correlation coefficient (r</w:delText>
        </w:r>
        <w:r w:rsidR="005C55D4" w:rsidRPr="00493B09" w:rsidDel="004F521C">
          <w:rPr>
            <w:rFonts w:ascii="Times New Roman" w:hAnsi="Times New Roman" w:cs="Times New Roman"/>
            <w:i w:val="0"/>
            <w:color w:val="000000" w:themeColor="text1"/>
            <w:sz w:val="24"/>
            <w:szCs w:val="24"/>
            <w:vertAlign w:val="superscript"/>
          </w:rPr>
          <w:delText>2</w:delText>
        </w:r>
        <w:r w:rsidR="005C55D4" w:rsidRPr="00493B09" w:rsidDel="004F521C">
          <w:rPr>
            <w:rFonts w:ascii="Times New Roman" w:hAnsi="Times New Roman" w:cs="Times New Roman"/>
            <w:i w:val="0"/>
            <w:color w:val="000000" w:themeColor="text1"/>
            <w:sz w:val="24"/>
            <w:szCs w:val="24"/>
          </w:rPr>
          <w:delText xml:space="preserve"> = 0.69) due to the propagation of errors in the posterior error covariance matrix and Jacobian matrix.</w:delText>
        </w:r>
      </w:del>
      <w:commentRangeEnd w:id="39"/>
      <w:r w:rsidR="004F521C">
        <w:rPr>
          <w:rStyle w:val="CommentReference"/>
          <w:i w:val="0"/>
          <w:iCs w:val="0"/>
          <w:color w:val="auto"/>
        </w:rPr>
        <w:commentReference w:id="39"/>
      </w:r>
    </w:p>
    <w:p w14:paraId="49BE381D" w14:textId="77777777" w:rsidR="000701CE" w:rsidRPr="00493B09" w:rsidRDefault="000701CE" w:rsidP="002523D8">
      <w:pPr>
        <w:rPr>
          <w:rFonts w:ascii="Times New Roman" w:hAnsi="Times New Roman" w:cs="Times New Roman"/>
        </w:rPr>
      </w:pPr>
    </w:p>
    <w:p w14:paraId="527AABDF" w14:textId="3A801A83" w:rsidR="008F5241" w:rsidRPr="00493B09" w:rsidRDefault="00EF4CA8" w:rsidP="000028F3">
      <w:pPr>
        <w:rPr>
          <w:rFonts w:ascii="Times New Roman" w:hAnsi="Times New Roman" w:cs="Times New Roman"/>
        </w:rPr>
      </w:pPr>
      <w:r>
        <w:rPr>
          <w:rFonts w:ascii="Times New Roman" w:hAnsi="Times New Roman" w:cs="Times New Roman"/>
          <w:noProof/>
        </w:rPr>
        <w:lastRenderedPageBreak/>
        <w:drawing>
          <wp:inline distT="0" distB="0" distL="0" distR="0" wp14:anchorId="5F85EC27" wp14:editId="76E17B4C">
            <wp:extent cx="6858000" cy="618744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858000" cy="6187440"/>
                    </a:xfrm>
                    <a:prstGeom prst="rect">
                      <a:avLst/>
                    </a:prstGeom>
                  </pic:spPr>
                </pic:pic>
              </a:graphicData>
            </a:graphic>
          </wp:inline>
        </w:drawing>
      </w:r>
    </w:p>
    <w:p w14:paraId="494A96ED" w14:textId="45A3E974" w:rsidR="000028F3" w:rsidRPr="00493B09" w:rsidRDefault="000028F3" w:rsidP="000028F3">
      <w:pPr>
        <w:rPr>
          <w:rFonts w:ascii="Times New Roman" w:hAnsi="Times New Roman" w:cs="Times New Roman"/>
        </w:rPr>
      </w:pPr>
    </w:p>
    <w:p w14:paraId="06D07AFB" w14:textId="26AF1A95" w:rsidR="009E1B31" w:rsidRPr="00493B09" w:rsidRDefault="000701CE" w:rsidP="005C55D4">
      <w:pPr>
        <w:rPr>
          <w:rFonts w:ascii="Times New Roman" w:hAnsi="Times New Roman" w:cs="Times New Roman"/>
        </w:rPr>
      </w:pPr>
      <w:r w:rsidRPr="00493B09">
        <w:rPr>
          <w:rFonts w:ascii="Times New Roman" w:hAnsi="Times New Roman" w:cs="Times New Roman"/>
          <w:b/>
        </w:rPr>
        <w:t xml:space="preserve">Figure </w:t>
      </w:r>
      <w:r w:rsidR="00EF4CA8">
        <w:rPr>
          <w:rFonts w:ascii="Times New Roman" w:hAnsi="Times New Roman" w:cs="Times New Roman"/>
          <w:b/>
        </w:rPr>
        <w:t>7</w:t>
      </w:r>
      <w:r w:rsidRPr="00493B09">
        <w:rPr>
          <w:rFonts w:ascii="Times New Roman" w:hAnsi="Times New Roman" w:cs="Times New Roman"/>
          <w:b/>
        </w:rPr>
        <w:t>.</w:t>
      </w:r>
      <w:r w:rsidR="008909F6" w:rsidRPr="00493B09">
        <w:rPr>
          <w:rFonts w:ascii="Times New Roman" w:hAnsi="Times New Roman" w:cs="Times New Roman"/>
        </w:rPr>
        <w:t xml:space="preserve"> The sensitivity of the </w:t>
      </w:r>
      <w:r w:rsidR="006040C4" w:rsidRPr="00493B09">
        <w:rPr>
          <w:rFonts w:ascii="Times New Roman" w:hAnsi="Times New Roman" w:cs="Times New Roman"/>
        </w:rPr>
        <w:t>reduced-rank inversion DOFS</w:t>
      </w:r>
      <w:r w:rsidR="008909F6" w:rsidRPr="00493B09">
        <w:rPr>
          <w:rFonts w:ascii="Times New Roman" w:hAnsi="Times New Roman" w:cs="Times New Roman"/>
        </w:rPr>
        <w:t xml:space="preserve"> to the number of </w:t>
      </w:r>
      <w:proofErr w:type="gramStart"/>
      <w:r w:rsidR="008909F6" w:rsidRPr="00493B09">
        <w:rPr>
          <w:rFonts w:ascii="Times New Roman" w:hAnsi="Times New Roman" w:cs="Times New Roman"/>
        </w:rPr>
        <w:t>model</w:t>
      </w:r>
      <w:proofErr w:type="gramEnd"/>
      <w:r w:rsidR="008909F6" w:rsidRPr="00493B09">
        <w:rPr>
          <w:rFonts w:ascii="Times New Roman" w:hAnsi="Times New Roman" w:cs="Times New Roman"/>
        </w:rPr>
        <w:t xml:space="preserve"> runs conducted in the first (x axis) and second (y axis) update. </w:t>
      </w:r>
      <w:r w:rsidR="006040C4" w:rsidRPr="00493B09">
        <w:rPr>
          <w:rFonts w:ascii="Times New Roman" w:hAnsi="Times New Roman" w:cs="Times New Roman"/>
        </w:rPr>
        <w:t>The star represents the inversion</w:t>
      </w:r>
      <w:r w:rsidR="001C7567" w:rsidRPr="00493B09">
        <w:rPr>
          <w:rFonts w:ascii="Times New Roman" w:hAnsi="Times New Roman" w:cs="Times New Roman"/>
        </w:rPr>
        <w:t xml:space="preserve"> solved here. </w:t>
      </w:r>
      <w:r w:rsidR="008909F6" w:rsidRPr="00493B09">
        <w:rPr>
          <w:rFonts w:ascii="Times New Roman" w:hAnsi="Times New Roman" w:cs="Times New Roman"/>
        </w:rPr>
        <w:t xml:space="preserve">The correlation improves as the total number of </w:t>
      </w:r>
      <w:proofErr w:type="gramStart"/>
      <w:r w:rsidR="008909F6" w:rsidRPr="00493B09">
        <w:rPr>
          <w:rFonts w:ascii="Times New Roman" w:hAnsi="Times New Roman" w:cs="Times New Roman"/>
        </w:rPr>
        <w:t>model</w:t>
      </w:r>
      <w:proofErr w:type="gramEnd"/>
      <w:r w:rsidR="008909F6" w:rsidRPr="00493B09">
        <w:rPr>
          <w:rFonts w:ascii="Times New Roman" w:hAnsi="Times New Roman" w:cs="Times New Roman"/>
        </w:rPr>
        <w:t xml:space="preserve"> runs increases (diagonal contours) but there is a stronger dependence on the number of model runs conducted in the second update than in the first update.</w:t>
      </w:r>
    </w:p>
    <w:sectPr w:rsidR="009E1B31" w:rsidRPr="00493B09" w:rsidSect="000028F3">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aniel Jacob" w:date="2020-08-19T09:39:00Z" w:initials="JDJ">
    <w:p w14:paraId="725A9B41" w14:textId="58EB9428" w:rsidR="008C718C" w:rsidRDefault="008C718C">
      <w:pPr>
        <w:pStyle w:val="CommentText"/>
      </w:pPr>
      <w:r>
        <w:rPr>
          <w:rStyle w:val="CommentReference"/>
        </w:rPr>
        <w:annotationRef/>
      </w:r>
      <w:r>
        <w:t xml:space="preserve">Could you make your arrows </w:t>
      </w:r>
      <w:proofErr w:type="gramStart"/>
      <w:r>
        <w:t>more pointy</w:t>
      </w:r>
      <w:proofErr w:type="gramEnd"/>
      <w:r>
        <w:t>? It takes a while to figure out the direction of PI</w:t>
      </w:r>
    </w:p>
  </w:comment>
  <w:comment w:id="2" w:author="Daniel Jacob" w:date="2020-08-19T09:37:00Z" w:initials="JDJ">
    <w:p w14:paraId="3B6DED8C" w14:textId="36B46A1C" w:rsidR="008C718C" w:rsidRDefault="008C718C">
      <w:pPr>
        <w:pStyle w:val="CommentText"/>
      </w:pPr>
      <w:r>
        <w:rPr>
          <w:rStyle w:val="CommentReference"/>
        </w:rPr>
        <w:annotationRef/>
      </w:r>
      <w:r>
        <w:t>Here and elsewhere, should not be italicized</w:t>
      </w:r>
    </w:p>
  </w:comment>
  <w:comment w:id="3" w:author="Daniel Jacob" w:date="2020-08-19T11:51:00Z" w:initials="JDJ">
    <w:p w14:paraId="1189BBBC" w14:textId="6D5396A3" w:rsidR="001F218B" w:rsidRDefault="001F218B">
      <w:pPr>
        <w:pStyle w:val="CommentText"/>
      </w:pPr>
      <w:r>
        <w:rPr>
          <w:rStyle w:val="CommentReference"/>
        </w:rPr>
        <w:annotationRef/>
      </w:r>
      <w:r>
        <w:t>Give exact numbers since you have them.</w:t>
      </w:r>
    </w:p>
  </w:comment>
  <w:comment w:id="7" w:author="Daniel Jacob [2]" w:date="2020-08-19T12:06:00Z" w:initials="JDJ">
    <w:p w14:paraId="640BC3A4" w14:textId="1667A563" w:rsidR="00CB3CAA" w:rsidRDefault="00CB3CAA">
      <w:pPr>
        <w:pStyle w:val="CommentText"/>
      </w:pPr>
      <w:r>
        <w:rPr>
          <w:rStyle w:val="CommentReference"/>
        </w:rPr>
        <w:annotationRef/>
      </w:r>
      <w:r>
        <w:t>Reduced dimension in middle panel title</w:t>
      </w:r>
    </w:p>
  </w:comment>
  <w:comment w:id="8" w:author="Daniel Jacob [3]" w:date="2020-08-19T12:11:00Z" w:initials="JDJ">
    <w:p w14:paraId="3EDD3AA5" w14:textId="3415B6FD" w:rsidR="00CB3CAA" w:rsidRDefault="00CB3CAA">
      <w:pPr>
        <w:pStyle w:val="CommentText"/>
      </w:pPr>
      <w:r>
        <w:rPr>
          <w:rStyle w:val="CommentReference"/>
        </w:rPr>
        <w:annotationRef/>
      </w:r>
      <w:r>
        <w:t>A figure caption should always start with a simple descriptive phrase stating what the figure is about.</w:t>
      </w:r>
    </w:p>
  </w:comment>
  <w:comment w:id="19" w:author="Daniel Jacob [4]" w:date="2020-08-19T12:14:00Z" w:initials="JDJ">
    <w:p w14:paraId="0AC3CA76" w14:textId="7849248C" w:rsidR="00CB3CAA" w:rsidRDefault="00CB3CAA">
      <w:pPr>
        <w:pStyle w:val="CommentText"/>
      </w:pPr>
      <w:r>
        <w:rPr>
          <w:rStyle w:val="CommentReference"/>
        </w:rPr>
        <w:annotationRef/>
      </w:r>
      <w:r>
        <w:t>Don’t say (top), (bottom)… people can read labels. Figure captions should not editorialize. Also, I find the DOFS/grid cell or cluster more confusing than helpful – cut?</w:t>
      </w:r>
    </w:p>
  </w:comment>
  <w:comment w:id="20" w:author="Daniel Jacob [6]" w:date="2020-08-19T12:21:00Z" w:initials="JDJ">
    <w:p w14:paraId="59B176EE" w14:textId="156933E5" w:rsidR="00C5631A" w:rsidRDefault="00C5631A">
      <w:pPr>
        <w:pStyle w:val="CommentText"/>
      </w:pPr>
      <w:r>
        <w:rPr>
          <w:rStyle w:val="CommentReference"/>
        </w:rPr>
        <w:annotationRef/>
      </w:r>
      <w:r>
        <w:t>Title of top right panel: delete Emission.  Y-axis titles: replace “Estimate” by “Reduced Rank”</w:t>
      </w:r>
      <w:r w:rsidR="004F521C">
        <w:t>. Make the x-axis and y-axis labels consistent in top left and bottom right panels. Show posterior standard deviation instead of variance? Somewhere you need to give units, though obviously it doesn’t matter.  The best place to do so may be in caption.</w:t>
      </w:r>
    </w:p>
  </w:comment>
  <w:comment w:id="39" w:author="Daniel Jacob [5]" w:date="2020-08-19T12:31:00Z" w:initials="JDJ">
    <w:p w14:paraId="60F79E75" w14:textId="6BBD1500" w:rsidR="004F521C" w:rsidRDefault="004F521C">
      <w:pPr>
        <w:pStyle w:val="CommentText"/>
      </w:pPr>
      <w:r>
        <w:rPr>
          <w:rStyle w:val="CommentReference"/>
        </w:rPr>
        <w:annotationRef/>
      </w:r>
      <w:r>
        <w:t>Again, no editorializing in Figure captions. This should go in the text.</w:t>
      </w:r>
      <w:bookmarkStart w:id="41" w:name="_GoBack"/>
      <w:bookmarkEnd w:id="41"/>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5A9B41" w15:done="0"/>
  <w15:commentEx w15:paraId="3B6DED8C" w15:done="0"/>
  <w15:commentEx w15:paraId="1189BBBC" w15:done="0"/>
  <w15:commentEx w15:paraId="640BC3A4" w15:done="0"/>
  <w15:commentEx w15:paraId="3EDD3AA5" w15:done="0"/>
  <w15:commentEx w15:paraId="0AC3CA76" w15:done="0"/>
  <w15:commentEx w15:paraId="59B176EE" w15:done="0"/>
  <w15:commentEx w15:paraId="60F79E7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5A9B41" w16cid:durableId="22E771BE"/>
  <w16cid:commentId w16cid:paraId="3B6DED8C" w16cid:durableId="22E77153"/>
  <w16cid:commentId w16cid:paraId="1189BBBC" w16cid:durableId="22E790DA"/>
  <w16cid:commentId w16cid:paraId="640BC3A4" w16cid:durableId="22E7944A"/>
  <w16cid:commentId w16cid:paraId="3EDD3AA5" w16cid:durableId="22E79557"/>
  <w16cid:commentId w16cid:paraId="0AC3CA76" w16cid:durableId="22E79619"/>
  <w16cid:commentId w16cid:paraId="59B176EE" w16cid:durableId="22E797AE"/>
  <w16cid:commentId w16cid:paraId="60F79E75" w16cid:durableId="22E79A3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iel Jacob">
    <w15:presenceInfo w15:providerId="AD" w15:userId="S::djacob@fas.harvard.edu::fe095d8d-b1bd-4fd5-81a8-45c70b48fd5f"/>
  </w15:person>
  <w15:person w15:author="Daniel Jacob [2]">
    <w15:presenceInfo w15:providerId="AD" w15:userId="S::djacob@fas.harvard.edu::fe095d8d-b1bd-4fd5-81a8-45c70b48fd5f"/>
  </w15:person>
  <w15:person w15:author="Daniel Jacob [3]">
    <w15:presenceInfo w15:providerId="AD" w15:userId="S::djacob@fas.harvard.edu::fe095d8d-b1bd-4fd5-81a8-45c70b48fd5f"/>
  </w15:person>
  <w15:person w15:author="Daniel Jacob [4]">
    <w15:presenceInfo w15:providerId="AD" w15:userId="S::djacob@fas.harvard.edu::fe095d8d-b1bd-4fd5-81a8-45c70b48fd5f"/>
  </w15:person>
  <w15:person w15:author="Daniel Jacob [5]">
    <w15:presenceInfo w15:providerId="AD" w15:userId="S::djacob@fas.harvard.edu::fe095d8d-b1bd-4fd5-81a8-45c70b48fd5f"/>
  </w15:person>
  <w15:person w15:author="Daniel Jacob [6]">
    <w15:presenceInfo w15:providerId="AD" w15:userId="S::djacob@fas.harvard.edu::fe095d8d-b1bd-4fd5-81a8-45c70b48fd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DCB"/>
    <w:rsid w:val="000028F3"/>
    <w:rsid w:val="000117C9"/>
    <w:rsid w:val="000701CE"/>
    <w:rsid w:val="000A1730"/>
    <w:rsid w:val="000A305E"/>
    <w:rsid w:val="000B3CB6"/>
    <w:rsid w:val="000C14EC"/>
    <w:rsid w:val="000D15BC"/>
    <w:rsid w:val="00161ED9"/>
    <w:rsid w:val="001979BC"/>
    <w:rsid w:val="001B350A"/>
    <w:rsid w:val="001C7567"/>
    <w:rsid w:val="001F218B"/>
    <w:rsid w:val="002523D8"/>
    <w:rsid w:val="00293A5C"/>
    <w:rsid w:val="002A3B9C"/>
    <w:rsid w:val="002D1673"/>
    <w:rsid w:val="003379D2"/>
    <w:rsid w:val="00345E7F"/>
    <w:rsid w:val="003F540D"/>
    <w:rsid w:val="00464B9C"/>
    <w:rsid w:val="00483F7A"/>
    <w:rsid w:val="00493B09"/>
    <w:rsid w:val="004A2F6F"/>
    <w:rsid w:val="004C07BB"/>
    <w:rsid w:val="004F521C"/>
    <w:rsid w:val="00501A17"/>
    <w:rsid w:val="0053555B"/>
    <w:rsid w:val="00540C1E"/>
    <w:rsid w:val="00561410"/>
    <w:rsid w:val="005652BD"/>
    <w:rsid w:val="005922CB"/>
    <w:rsid w:val="005C55D4"/>
    <w:rsid w:val="006040C4"/>
    <w:rsid w:val="00616974"/>
    <w:rsid w:val="006610F6"/>
    <w:rsid w:val="00696043"/>
    <w:rsid w:val="00706960"/>
    <w:rsid w:val="00714010"/>
    <w:rsid w:val="007957E2"/>
    <w:rsid w:val="007E7814"/>
    <w:rsid w:val="0081474D"/>
    <w:rsid w:val="00863827"/>
    <w:rsid w:val="00881BAB"/>
    <w:rsid w:val="00886731"/>
    <w:rsid w:val="008909F6"/>
    <w:rsid w:val="008A6E70"/>
    <w:rsid w:val="008C718C"/>
    <w:rsid w:val="008E5E6F"/>
    <w:rsid w:val="008F303F"/>
    <w:rsid w:val="008F5241"/>
    <w:rsid w:val="00930172"/>
    <w:rsid w:val="00950292"/>
    <w:rsid w:val="00954403"/>
    <w:rsid w:val="00974AFC"/>
    <w:rsid w:val="00980871"/>
    <w:rsid w:val="009A6DFD"/>
    <w:rsid w:val="009B28A6"/>
    <w:rsid w:val="009E0BAD"/>
    <w:rsid w:val="009E1B31"/>
    <w:rsid w:val="009E528A"/>
    <w:rsid w:val="009F4814"/>
    <w:rsid w:val="009F7386"/>
    <w:rsid w:val="00A47736"/>
    <w:rsid w:val="00A50575"/>
    <w:rsid w:val="00A81037"/>
    <w:rsid w:val="00A81D35"/>
    <w:rsid w:val="00A95FA6"/>
    <w:rsid w:val="00AB3F77"/>
    <w:rsid w:val="00AD2FA2"/>
    <w:rsid w:val="00AF2C35"/>
    <w:rsid w:val="00AF443E"/>
    <w:rsid w:val="00B211DF"/>
    <w:rsid w:val="00B850F0"/>
    <w:rsid w:val="00BB6936"/>
    <w:rsid w:val="00BE15DD"/>
    <w:rsid w:val="00BE3E00"/>
    <w:rsid w:val="00C02777"/>
    <w:rsid w:val="00C31864"/>
    <w:rsid w:val="00C5631A"/>
    <w:rsid w:val="00C66F1F"/>
    <w:rsid w:val="00C91B9A"/>
    <w:rsid w:val="00CB3CAA"/>
    <w:rsid w:val="00CC1523"/>
    <w:rsid w:val="00CD6F33"/>
    <w:rsid w:val="00D16EA2"/>
    <w:rsid w:val="00D44060"/>
    <w:rsid w:val="00D50F23"/>
    <w:rsid w:val="00D75DCB"/>
    <w:rsid w:val="00DD3126"/>
    <w:rsid w:val="00DF3A87"/>
    <w:rsid w:val="00DF76A9"/>
    <w:rsid w:val="00E65297"/>
    <w:rsid w:val="00E7278B"/>
    <w:rsid w:val="00E77E96"/>
    <w:rsid w:val="00EC5A82"/>
    <w:rsid w:val="00ED214A"/>
    <w:rsid w:val="00ED3265"/>
    <w:rsid w:val="00EF4CA8"/>
    <w:rsid w:val="00F372C5"/>
    <w:rsid w:val="00FB2191"/>
    <w:rsid w:val="00FC4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B61E8"/>
  <w14:defaultImageDpi w14:val="32767"/>
  <w15:chartTrackingRefBased/>
  <w15:docId w15:val="{B8026E99-4C05-7549-9642-C2024C0FB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D75DCB"/>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BB6936"/>
    <w:rPr>
      <w:sz w:val="16"/>
      <w:szCs w:val="16"/>
    </w:rPr>
  </w:style>
  <w:style w:type="paragraph" w:styleId="CommentText">
    <w:name w:val="annotation text"/>
    <w:basedOn w:val="Normal"/>
    <w:link w:val="CommentTextChar"/>
    <w:uiPriority w:val="99"/>
    <w:unhideWhenUsed/>
    <w:rsid w:val="00BB6936"/>
    <w:rPr>
      <w:sz w:val="20"/>
      <w:szCs w:val="20"/>
    </w:rPr>
  </w:style>
  <w:style w:type="character" w:customStyle="1" w:styleId="CommentTextChar">
    <w:name w:val="Comment Text Char"/>
    <w:basedOn w:val="DefaultParagraphFont"/>
    <w:link w:val="CommentText"/>
    <w:uiPriority w:val="99"/>
    <w:rsid w:val="00BB6936"/>
    <w:rPr>
      <w:sz w:val="20"/>
      <w:szCs w:val="20"/>
    </w:rPr>
  </w:style>
  <w:style w:type="paragraph" w:styleId="CommentSubject">
    <w:name w:val="annotation subject"/>
    <w:basedOn w:val="CommentText"/>
    <w:next w:val="CommentText"/>
    <w:link w:val="CommentSubjectChar"/>
    <w:uiPriority w:val="99"/>
    <w:semiHidden/>
    <w:unhideWhenUsed/>
    <w:rsid w:val="00BB6936"/>
    <w:rPr>
      <w:b/>
      <w:bCs/>
    </w:rPr>
  </w:style>
  <w:style w:type="character" w:customStyle="1" w:styleId="CommentSubjectChar">
    <w:name w:val="Comment Subject Char"/>
    <w:basedOn w:val="CommentTextChar"/>
    <w:link w:val="CommentSubject"/>
    <w:uiPriority w:val="99"/>
    <w:semiHidden/>
    <w:rsid w:val="00BB6936"/>
    <w:rPr>
      <w:b/>
      <w:bCs/>
      <w:sz w:val="20"/>
      <w:szCs w:val="20"/>
    </w:rPr>
  </w:style>
  <w:style w:type="paragraph" w:styleId="BalloonText">
    <w:name w:val="Balloon Text"/>
    <w:basedOn w:val="Normal"/>
    <w:link w:val="BalloonTextChar"/>
    <w:uiPriority w:val="99"/>
    <w:semiHidden/>
    <w:unhideWhenUsed/>
    <w:rsid w:val="00BB693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B693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6.png"/><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57C38-951D-4F79-95D1-E518E5CCA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7</Pages>
  <Words>642</Words>
  <Characters>3661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hannah.nesser@gmail.com</dc:creator>
  <cp:keywords/>
  <dc:description/>
  <cp:lastModifiedBy>Jacob, Daniel J.</cp:lastModifiedBy>
  <cp:revision>3</cp:revision>
  <dcterms:created xsi:type="dcterms:W3CDTF">2020-08-11T14:51:00Z</dcterms:created>
  <dcterms:modified xsi:type="dcterms:W3CDTF">2020-08-19T17:07:00Z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