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29D92" w14:textId="68CEA753" w:rsidR="00BD4632" w:rsidRPr="00123ED7" w:rsidRDefault="00F64E3C">
      <w:pPr>
        <w:rPr>
          <w:rFonts w:ascii="Times New Roman" w:eastAsia="Times New Roman" w:hAnsi="Times New Roman" w:cs="Times New Roman"/>
          <w:sz w:val="22"/>
        </w:rPr>
      </w:pPr>
      <w:r w:rsidRPr="00123ED7">
        <w:rPr>
          <w:rFonts w:ascii="Helvetica Neue" w:eastAsia="Times New Roman" w:hAnsi="Helvetica Neue" w:cs="Times New Roman"/>
          <w:b/>
          <w:bCs/>
          <w:color w:val="262626"/>
          <w:sz w:val="32"/>
          <w:szCs w:val="36"/>
        </w:rPr>
        <w:t xml:space="preserve">Reduced Cost Construction of Jacobian Matrices for High-Resolution Inverse Modeling: An Application to Optimizing North American Methane Sources from </w:t>
      </w:r>
      <w:r w:rsidR="005540FC">
        <w:rPr>
          <w:rFonts w:ascii="Helvetica Neue" w:eastAsia="Times New Roman" w:hAnsi="Helvetica Neue" w:cs="Times New Roman"/>
          <w:b/>
          <w:bCs/>
          <w:color w:val="262626"/>
          <w:sz w:val="32"/>
          <w:szCs w:val="36"/>
        </w:rPr>
        <w:t>GOSAT</w:t>
      </w:r>
      <w:r w:rsidRPr="00123ED7">
        <w:rPr>
          <w:rFonts w:ascii="Helvetica Neue" w:eastAsia="Times New Roman" w:hAnsi="Helvetica Neue" w:cs="Times New Roman"/>
          <w:b/>
          <w:bCs/>
          <w:color w:val="262626"/>
          <w:sz w:val="32"/>
          <w:szCs w:val="36"/>
        </w:rPr>
        <w:t xml:space="preserve"> Satellite Data</w:t>
      </w:r>
      <w:r w:rsidRPr="00123ED7">
        <w:rPr>
          <w:rFonts w:ascii="Times New Roman" w:hAnsi="Times New Roman" w:cs="Times New Roman"/>
          <w:sz w:val="22"/>
        </w:rPr>
        <w:tab/>
      </w:r>
    </w:p>
    <w:p w14:paraId="1FAC0154" w14:textId="77777777" w:rsidR="00F64E3C" w:rsidRPr="00123ED7" w:rsidRDefault="00F64E3C">
      <w:pPr>
        <w:rPr>
          <w:rFonts w:ascii="Times New Roman" w:hAnsi="Times New Roman" w:cs="Times New Roman"/>
          <w:sz w:val="22"/>
        </w:rPr>
      </w:pPr>
    </w:p>
    <w:p w14:paraId="0195B226" w14:textId="5EC850DF" w:rsidR="00BD4632" w:rsidRPr="00123ED7" w:rsidRDefault="00BD4632">
      <w:pPr>
        <w:rPr>
          <w:rFonts w:ascii="Times New Roman" w:hAnsi="Times New Roman" w:cs="Times New Roman"/>
          <w:sz w:val="22"/>
        </w:rPr>
      </w:pPr>
      <w:r w:rsidRPr="00123ED7">
        <w:rPr>
          <w:rFonts w:ascii="Times New Roman" w:hAnsi="Times New Roman" w:cs="Times New Roman"/>
          <w:b/>
          <w:sz w:val="22"/>
        </w:rPr>
        <w:t>Authors</w:t>
      </w:r>
    </w:p>
    <w:p w14:paraId="08D9BB25" w14:textId="3FB95D04" w:rsidR="00EB2BEA" w:rsidRPr="00123ED7" w:rsidRDefault="00EB2BEA" w:rsidP="00BD4632">
      <w:pPr>
        <w:ind w:left="720"/>
        <w:rPr>
          <w:rFonts w:ascii="Times New Roman" w:hAnsi="Times New Roman" w:cs="Times New Roman"/>
          <w:sz w:val="22"/>
          <w:vertAlign w:val="superscript"/>
        </w:rPr>
      </w:pPr>
      <w:r w:rsidRPr="00123ED7">
        <w:rPr>
          <w:rFonts w:ascii="Times New Roman" w:hAnsi="Times New Roman" w:cs="Times New Roman"/>
          <w:sz w:val="22"/>
        </w:rPr>
        <w:t>Hannah</w:t>
      </w:r>
      <w:r w:rsidR="00BD4632" w:rsidRPr="00123ED7">
        <w:rPr>
          <w:rFonts w:ascii="Times New Roman" w:hAnsi="Times New Roman" w:cs="Times New Roman"/>
          <w:sz w:val="22"/>
        </w:rPr>
        <w:t xml:space="preserve"> </w:t>
      </w:r>
      <w:r w:rsidRPr="00123ED7">
        <w:rPr>
          <w:rFonts w:ascii="Times New Roman" w:hAnsi="Times New Roman" w:cs="Times New Roman"/>
          <w:sz w:val="22"/>
        </w:rPr>
        <w:t>Nesser</w:t>
      </w:r>
      <w:r w:rsidR="00BD4632" w:rsidRPr="00123ED7">
        <w:rPr>
          <w:rFonts w:ascii="Times New Roman" w:hAnsi="Times New Roman" w:cs="Times New Roman"/>
          <w:sz w:val="22"/>
          <w:vertAlign w:val="superscript"/>
        </w:rPr>
        <w:t>1</w:t>
      </w:r>
      <w:r w:rsidRPr="00123ED7">
        <w:rPr>
          <w:rFonts w:ascii="Times New Roman" w:hAnsi="Times New Roman" w:cs="Times New Roman"/>
          <w:sz w:val="22"/>
        </w:rPr>
        <w:t xml:space="preserve">, </w:t>
      </w:r>
      <w:r w:rsidR="00BD4632" w:rsidRPr="00123ED7">
        <w:rPr>
          <w:rFonts w:ascii="Times New Roman" w:hAnsi="Times New Roman" w:cs="Times New Roman"/>
          <w:sz w:val="22"/>
        </w:rPr>
        <w:t>Daniel J. Jacob</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Joannes</w:t>
      </w:r>
      <w:proofErr w:type="spellEnd"/>
      <w:r w:rsidR="00BD4632" w:rsidRPr="00123ED7">
        <w:rPr>
          <w:rFonts w:ascii="Times New Roman" w:hAnsi="Times New Roman" w:cs="Times New Roman"/>
          <w:sz w:val="22"/>
        </w:rPr>
        <w:t xml:space="preserve"> D. Maasakkers</w:t>
      </w:r>
      <w:r w:rsidR="00BD4632" w:rsidRPr="00123ED7">
        <w:rPr>
          <w:rFonts w:ascii="Times New Roman" w:hAnsi="Times New Roman" w:cs="Times New Roman"/>
          <w:sz w:val="22"/>
          <w:vertAlign w:val="superscript"/>
        </w:rPr>
        <w:t>2</w:t>
      </w:r>
      <w:r w:rsidR="00BD4632" w:rsidRPr="00123ED7">
        <w:rPr>
          <w:rFonts w:ascii="Times New Roman" w:hAnsi="Times New Roman" w:cs="Times New Roman"/>
          <w:sz w:val="22"/>
        </w:rPr>
        <w:t>, Melissa P. Sulprizio</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Yuzhong</w:t>
      </w:r>
      <w:proofErr w:type="spellEnd"/>
      <w:r w:rsidR="00BD4632" w:rsidRPr="00123ED7">
        <w:rPr>
          <w:rFonts w:ascii="Times New Roman" w:hAnsi="Times New Roman" w:cs="Times New Roman"/>
          <w:sz w:val="22"/>
        </w:rPr>
        <w:t xml:space="preserve"> Zhang</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Tia Scarpelli</w:t>
      </w:r>
      <w:r w:rsidR="00BD4632" w:rsidRPr="00123ED7">
        <w:rPr>
          <w:rFonts w:ascii="Times New Roman" w:hAnsi="Times New Roman" w:cs="Times New Roman"/>
          <w:sz w:val="22"/>
          <w:vertAlign w:val="superscript"/>
        </w:rPr>
        <w:t>1</w:t>
      </w:r>
    </w:p>
    <w:p w14:paraId="1AA980B5" w14:textId="45D35E97" w:rsidR="00BD4632" w:rsidRPr="00123ED7" w:rsidRDefault="00BD4632">
      <w:pPr>
        <w:rPr>
          <w:rFonts w:ascii="Times New Roman" w:hAnsi="Times New Roman" w:cs="Times New Roman"/>
          <w:sz w:val="22"/>
        </w:rPr>
      </w:pPr>
    </w:p>
    <w:p w14:paraId="58E0B00E" w14:textId="4532333A" w:rsidR="00BD4632" w:rsidRPr="00123ED7" w:rsidRDefault="00BD4632">
      <w:pPr>
        <w:rPr>
          <w:rFonts w:ascii="Times New Roman" w:hAnsi="Times New Roman" w:cs="Times New Roman"/>
          <w:b/>
          <w:sz w:val="22"/>
        </w:rPr>
      </w:pPr>
      <w:r w:rsidRPr="00123ED7">
        <w:rPr>
          <w:rFonts w:ascii="Times New Roman" w:hAnsi="Times New Roman" w:cs="Times New Roman"/>
          <w:b/>
          <w:sz w:val="22"/>
        </w:rPr>
        <w:t>Affiliations</w:t>
      </w:r>
    </w:p>
    <w:p w14:paraId="31E40A91" w14:textId="45D75E9A" w:rsidR="00BD4632" w:rsidRPr="00123ED7" w:rsidRDefault="00BD4632" w:rsidP="00BD4632">
      <w:pPr>
        <w:autoSpaceDE w:val="0"/>
        <w:autoSpaceDN w:val="0"/>
        <w:adjustRightInd w:val="0"/>
        <w:rPr>
          <w:rFonts w:ascii="Times New Roman" w:hAnsi="Times New Roman" w:cs="Times New Roman"/>
          <w:sz w:val="22"/>
        </w:rPr>
      </w:pPr>
      <w:r w:rsidRPr="00123ED7">
        <w:rPr>
          <w:rFonts w:ascii="Times New Roman" w:hAnsi="Times New Roman" w:cs="Times New Roman"/>
          <w:b/>
          <w:sz w:val="22"/>
        </w:rPr>
        <w:tab/>
      </w:r>
      <w:r w:rsidRPr="00123ED7">
        <w:rPr>
          <w:rFonts w:ascii="Times New Roman" w:hAnsi="Times New Roman" w:cs="Times New Roman"/>
          <w:b/>
          <w:sz w:val="22"/>
          <w:vertAlign w:val="superscript"/>
        </w:rPr>
        <w:t>1</w:t>
      </w:r>
      <w:r w:rsidRPr="00123ED7">
        <w:rPr>
          <w:rFonts w:ascii="Times New Roman" w:hAnsi="Times New Roman" w:cs="Times New Roman"/>
          <w:b/>
          <w:sz w:val="22"/>
        </w:rPr>
        <w:t xml:space="preserve"> </w:t>
      </w:r>
      <w:r w:rsidRPr="00123ED7">
        <w:rPr>
          <w:rFonts w:ascii="Times New Roman" w:hAnsi="Times New Roman" w:cs="Times New Roman"/>
          <w:sz w:val="22"/>
        </w:rPr>
        <w:t>Harvard University, Cambridge, Massachusetts, USA.</w:t>
      </w:r>
    </w:p>
    <w:p w14:paraId="75CDC095" w14:textId="55724088" w:rsidR="00BD4632" w:rsidRPr="00123ED7" w:rsidRDefault="00BD4632" w:rsidP="00BD4632">
      <w:pPr>
        <w:ind w:firstLine="720"/>
        <w:rPr>
          <w:rFonts w:ascii="Times New Roman" w:hAnsi="Times New Roman" w:cs="Times New Roman"/>
          <w:sz w:val="22"/>
        </w:rPr>
      </w:pP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SRON Netherlands Institute for Space Research, Utrecht, the Netherlands.</w:t>
      </w:r>
    </w:p>
    <w:p w14:paraId="1B227448" w14:textId="13D39D97" w:rsidR="00BD4632" w:rsidRPr="00123ED7" w:rsidRDefault="00BD4632" w:rsidP="00BD4632">
      <w:pPr>
        <w:rPr>
          <w:rFonts w:ascii="Times New Roman" w:hAnsi="Times New Roman" w:cs="Times New Roman"/>
          <w:sz w:val="22"/>
        </w:rPr>
      </w:pPr>
    </w:p>
    <w:p w14:paraId="38515C82" w14:textId="06B3CAE6" w:rsidR="00BD4632" w:rsidRPr="00123ED7" w:rsidRDefault="00BD4632" w:rsidP="00BD4632">
      <w:pPr>
        <w:rPr>
          <w:rFonts w:ascii="Times New Roman" w:hAnsi="Times New Roman" w:cs="Times New Roman"/>
          <w:b/>
          <w:sz w:val="22"/>
        </w:rPr>
      </w:pPr>
      <w:r w:rsidRPr="00123ED7">
        <w:rPr>
          <w:rFonts w:ascii="Times New Roman" w:hAnsi="Times New Roman" w:cs="Times New Roman"/>
          <w:b/>
          <w:sz w:val="22"/>
        </w:rPr>
        <w:t>Abstract</w:t>
      </w:r>
    </w:p>
    <w:p w14:paraId="4769E7B6" w14:textId="42393F5F" w:rsidR="00BD4632" w:rsidRPr="00123ED7" w:rsidRDefault="00BD4632" w:rsidP="00BD4632">
      <w:pPr>
        <w:ind w:left="720"/>
        <w:rPr>
          <w:rFonts w:ascii="Times New Roman" w:hAnsi="Times New Roman" w:cs="Times New Roman"/>
          <w:sz w:val="22"/>
        </w:rPr>
      </w:pPr>
      <w:r w:rsidRPr="00123ED7">
        <w:rPr>
          <w:rFonts w:ascii="Times New Roman" w:hAnsi="Times New Roman" w:cs="Times New Roman"/>
          <w:sz w:val="22"/>
        </w:rPr>
        <w:t xml:space="preserve">Global high-resolution observations of atmospheric trace gas concentrations from satellites can greatly improve our understanding of surface emissions through inverse analyses. For example, the new </w:t>
      </w:r>
      <w:r w:rsidR="007E581C">
        <w:rPr>
          <w:rFonts w:ascii="Times New Roman" w:hAnsi="Times New Roman" w:cs="Times New Roman"/>
          <w:sz w:val="22"/>
        </w:rPr>
        <w:t>Tropospheric</w:t>
      </w:r>
      <w:r w:rsidRPr="00123ED7">
        <w:rPr>
          <w:rFonts w:ascii="Times New Roman" w:hAnsi="Times New Roman" w:cs="Times New Roman"/>
          <w:sz w:val="22"/>
        </w:rPr>
        <w:t xml:space="preserve"> Monitoring Instrument (TROPOMI) retrieves daily global observations of atmospheric methane concentrations at 7x7 km</w:t>
      </w:r>
      <w:r w:rsidRPr="00123ED7">
        <w:rPr>
          <w:rFonts w:ascii="Times New Roman" w:hAnsi="Times New Roman" w:cs="Times New Roman"/>
          <w:sz w:val="22"/>
          <w:vertAlign w:val="superscript"/>
        </w:rPr>
        <w:t xml:space="preserve">2 </w:t>
      </w:r>
      <w:r w:rsidRPr="00123ED7">
        <w:rPr>
          <w:rFonts w:ascii="Times New Roman" w:hAnsi="Times New Roman" w:cs="Times New Roman"/>
          <w:sz w:val="22"/>
        </w:rPr>
        <w:t xml:space="preserve">pixel resolution. Variational inverse methods can optimize surface emissions globally at this resolution but do not readily provide error characterization, including information content, for the posterior solution. In fact, the information content of the satellite data may be considerably lower than the data density would suggest because of limited retrieval success rate, instrument noise, and error correlations that propagate through the inversion. This could lead to smoothing errors in variational methods. An analytic inverse solution provides closed-form characterization of the posterior error statistics and information content but requires the construction of the Jacobian matrix relating emissions to atmospheric concentrations. Building the Jacobian matrix is computationally expensive at fine resolution because it involves perturbing each emission element, typically individual grid cells, in the atmospheric transport model.  We propose a method to greatly decrease the computational cost of analytic inversions by constructing the Jacobian matrix using only the emission elements with sufficient information content from the observations. Starting from an initial estimate of the Jacobian matrix that assumes simple transport, we iteratively apply perturbations to the leading patterns of information content rather than to the individual model grid cells. The resulting matrix optimizes emissions only in areas spanned by these leading patterns. We demonstrate the method in an analytic Bayesian inversion of </w:t>
      </w:r>
      <w:r w:rsidR="005540FC">
        <w:rPr>
          <w:rFonts w:ascii="Times New Roman" w:hAnsi="Times New Roman" w:cs="Times New Roman"/>
          <w:sz w:val="22"/>
        </w:rPr>
        <w:t>GOSAT</w:t>
      </w:r>
      <w:r w:rsidRPr="00123ED7">
        <w:rPr>
          <w:rFonts w:ascii="Times New Roman" w:hAnsi="Times New Roman" w:cs="Times New Roman"/>
          <w:sz w:val="22"/>
        </w:rPr>
        <w:t xml:space="preserve"> data over North America in July </w:t>
      </w:r>
      <w:r w:rsidR="005540FC">
        <w:rPr>
          <w:rFonts w:ascii="Times New Roman" w:hAnsi="Times New Roman" w:cs="Times New Roman"/>
          <w:sz w:val="22"/>
        </w:rPr>
        <w:t>2009</w:t>
      </w:r>
      <w:r w:rsidRPr="00123ED7">
        <w:rPr>
          <w:rFonts w:ascii="Times New Roman" w:hAnsi="Times New Roman" w:cs="Times New Roman"/>
          <w:sz w:val="22"/>
        </w:rPr>
        <w:t>. We confirm that the estimated Jacobian matrix produces posterior emission estimates and error covariances that are similar to an inversion conducted with the Jacobian matrix for the original model grid. Our method enables computationally efficient, high-resolution analytic inversions of high-density satellite data.</w:t>
      </w:r>
    </w:p>
    <w:p w14:paraId="20F1859F" w14:textId="7FEE0F65" w:rsidR="00524BB1" w:rsidRPr="00123ED7" w:rsidRDefault="00524BB1">
      <w:pPr>
        <w:rPr>
          <w:rFonts w:ascii="Times New Roman" w:hAnsi="Times New Roman" w:cs="Times New Roman"/>
          <w:sz w:val="22"/>
        </w:rPr>
      </w:pPr>
      <w:r w:rsidRPr="00123ED7">
        <w:rPr>
          <w:rFonts w:ascii="Times New Roman" w:hAnsi="Times New Roman" w:cs="Times New Roman"/>
          <w:sz w:val="22"/>
        </w:rPr>
        <w:br w:type="page"/>
      </w:r>
    </w:p>
    <w:p w14:paraId="4FCC3911" w14:textId="725EAFE0" w:rsidR="00F64E3C" w:rsidRPr="00123ED7" w:rsidRDefault="00605262" w:rsidP="00BD4632">
      <w:pPr>
        <w:rPr>
          <w:rFonts w:ascii="Times New Roman" w:hAnsi="Times New Roman" w:cs="Times New Roman"/>
          <w:sz w:val="22"/>
        </w:rPr>
      </w:pPr>
      <w:r>
        <w:rPr>
          <w:rFonts w:ascii="Times New Roman" w:hAnsi="Times New Roman" w:cs="Times New Roman"/>
          <w:b/>
          <w:sz w:val="22"/>
        </w:rPr>
        <w:lastRenderedPageBreak/>
        <w:t xml:space="preserve">Section 1: </w:t>
      </w:r>
      <w:r w:rsidR="00F64E3C" w:rsidRPr="00123ED7">
        <w:rPr>
          <w:rFonts w:ascii="Times New Roman" w:hAnsi="Times New Roman" w:cs="Times New Roman"/>
          <w:b/>
          <w:sz w:val="22"/>
        </w:rPr>
        <w:t>Introduction</w:t>
      </w:r>
    </w:p>
    <w:p w14:paraId="4EB18829" w14:textId="0D8DDFDC" w:rsidR="00147F94" w:rsidRDefault="00147F94" w:rsidP="00864E39">
      <w:pPr>
        <w:rPr>
          <w:rFonts w:ascii="Times New Roman" w:hAnsi="Times New Roman" w:cs="Times New Roman"/>
          <w:sz w:val="22"/>
        </w:rPr>
      </w:pPr>
    </w:p>
    <w:p w14:paraId="7F654247" w14:textId="57D9AF7B" w:rsidR="00511856" w:rsidRDefault="003733A7" w:rsidP="00864E39">
      <w:pPr>
        <w:rPr>
          <w:ins w:id="0" w:author="Daniel Jacob" w:date="2020-03-27T20:17:00Z"/>
          <w:rFonts w:ascii="Times New Roman" w:hAnsi="Times New Roman" w:cs="Times New Roman"/>
          <w:sz w:val="22"/>
        </w:rPr>
      </w:pPr>
      <w:commentRangeStart w:id="1"/>
      <w:r>
        <w:rPr>
          <w:rFonts w:ascii="Times New Roman" w:hAnsi="Times New Roman" w:cs="Times New Roman"/>
          <w:sz w:val="22"/>
        </w:rPr>
        <w:t>S</w:t>
      </w:r>
      <w:commentRangeEnd w:id="1"/>
      <w:r w:rsidR="00996F25">
        <w:rPr>
          <w:rStyle w:val="CommentReference"/>
        </w:rPr>
        <w:commentReference w:id="1"/>
      </w:r>
      <w:r w:rsidR="00B85FA9" w:rsidRPr="00123ED7">
        <w:rPr>
          <w:rFonts w:ascii="Times New Roman" w:hAnsi="Times New Roman" w:cs="Times New Roman"/>
          <w:sz w:val="22"/>
        </w:rPr>
        <w:t xml:space="preserve">atellite </w:t>
      </w:r>
      <w:commentRangeStart w:id="2"/>
      <w:commentRangeStart w:id="3"/>
      <w:r w:rsidR="005540FC">
        <w:rPr>
          <w:rFonts w:ascii="Times New Roman" w:hAnsi="Times New Roman" w:cs="Times New Roman"/>
          <w:sz w:val="22"/>
        </w:rPr>
        <w:t>observations</w:t>
      </w:r>
      <w:r w:rsidR="00B85FA9" w:rsidRPr="00123ED7">
        <w:rPr>
          <w:rFonts w:ascii="Times New Roman" w:hAnsi="Times New Roman" w:cs="Times New Roman"/>
          <w:sz w:val="22"/>
        </w:rPr>
        <w:t xml:space="preserve"> </w:t>
      </w:r>
      <w:commentRangeEnd w:id="2"/>
      <w:r w:rsidR="005540FC">
        <w:rPr>
          <w:rStyle w:val="CommentReference"/>
        </w:rPr>
        <w:commentReference w:id="2"/>
      </w:r>
      <w:commentRangeEnd w:id="3"/>
      <w:r w:rsidR="008D3775">
        <w:rPr>
          <w:rStyle w:val="CommentReference"/>
        </w:rPr>
        <w:commentReference w:id="3"/>
      </w:r>
      <w:r>
        <w:rPr>
          <w:rFonts w:ascii="Times New Roman" w:hAnsi="Times New Roman" w:cs="Times New Roman"/>
          <w:sz w:val="22"/>
        </w:rPr>
        <w:t xml:space="preserve">of atmospheric </w:t>
      </w:r>
      <w:ins w:id="4" w:author="Daniel Jacob" w:date="2020-03-27T20:10:00Z">
        <w:r w:rsidR="008D3775">
          <w:rPr>
            <w:rFonts w:ascii="Times New Roman" w:hAnsi="Times New Roman" w:cs="Times New Roman"/>
            <w:sz w:val="22"/>
          </w:rPr>
          <w:t>composition</w:t>
        </w:r>
      </w:ins>
      <w:ins w:id="5" w:author="Daniel Jacob" w:date="2020-03-27T20:11:00Z">
        <w:r w:rsidR="008D3775">
          <w:rPr>
            <w:rFonts w:ascii="Times New Roman" w:hAnsi="Times New Roman" w:cs="Times New Roman"/>
            <w:sz w:val="22"/>
          </w:rPr>
          <w:t xml:space="preserve"> provide </w:t>
        </w:r>
      </w:ins>
      <w:ins w:id="6" w:author="Daniel Jacob" w:date="2020-03-27T20:14:00Z">
        <w:r w:rsidR="008D3775">
          <w:rPr>
            <w:rFonts w:ascii="Times New Roman" w:hAnsi="Times New Roman" w:cs="Times New Roman"/>
            <w:sz w:val="22"/>
          </w:rPr>
          <w:t xml:space="preserve">an increasingly </w:t>
        </w:r>
      </w:ins>
      <w:ins w:id="7" w:author="Daniel Jacob" w:date="2020-03-27T20:11:00Z">
        <w:r w:rsidR="008D3775">
          <w:rPr>
            <w:rFonts w:ascii="Times New Roman" w:hAnsi="Times New Roman" w:cs="Times New Roman"/>
            <w:sz w:val="22"/>
          </w:rPr>
          <w:t>powerful</w:t>
        </w:r>
      </w:ins>
      <w:ins w:id="8" w:author="Daniel Jacob" w:date="2020-03-27T20:14:00Z">
        <w:r w:rsidR="008D3775">
          <w:rPr>
            <w:rFonts w:ascii="Times New Roman" w:hAnsi="Times New Roman" w:cs="Times New Roman"/>
            <w:sz w:val="22"/>
          </w:rPr>
          <w:t xml:space="preserve"> resource </w:t>
        </w:r>
      </w:ins>
      <w:ins w:id="9" w:author="Daniel Jacob" w:date="2020-03-27T20:15:00Z">
        <w:r w:rsidR="008D3775">
          <w:rPr>
            <w:rFonts w:ascii="Times New Roman" w:hAnsi="Times New Roman" w:cs="Times New Roman"/>
            <w:sz w:val="22"/>
          </w:rPr>
          <w:t xml:space="preserve">to improve our knowledge of emissions. </w:t>
        </w:r>
      </w:ins>
      <w:ins w:id="10" w:author="Daniel Jacob" w:date="2020-03-27T20:20:00Z">
        <w:r w:rsidR="00511856">
          <w:rPr>
            <w:rFonts w:ascii="Times New Roman" w:hAnsi="Times New Roman" w:cs="Times New Roman"/>
            <w:sz w:val="22"/>
          </w:rPr>
          <w:t xml:space="preserve">The </w:t>
        </w:r>
      </w:ins>
      <w:ins w:id="11" w:author="Daniel Jacob" w:date="2020-03-27T20:26:00Z">
        <w:r w:rsidR="00511856">
          <w:rPr>
            <w:rFonts w:ascii="Times New Roman" w:hAnsi="Times New Roman" w:cs="Times New Roman"/>
            <w:sz w:val="22"/>
          </w:rPr>
          <w:t>satellite data</w:t>
        </w:r>
      </w:ins>
      <w:ins w:id="12" w:author="Daniel Jacob" w:date="2020-03-27T20:20:00Z">
        <w:r w:rsidR="00511856">
          <w:rPr>
            <w:rFonts w:ascii="Times New Roman" w:hAnsi="Times New Roman" w:cs="Times New Roman"/>
            <w:sz w:val="22"/>
          </w:rPr>
          <w:t xml:space="preserve"> </w:t>
        </w:r>
      </w:ins>
      <w:r w:rsidR="00C63DF8">
        <w:rPr>
          <w:rFonts w:ascii="Times New Roman" w:hAnsi="Times New Roman" w:cs="Times New Roman"/>
          <w:sz w:val="22"/>
        </w:rPr>
        <w:t>have</w:t>
      </w:r>
      <w:ins w:id="13" w:author="Daniel Jacob" w:date="2020-03-28T19:02:00Z">
        <w:r w:rsidR="00C63DF8">
          <w:rPr>
            <w:rFonts w:ascii="Times New Roman" w:hAnsi="Times New Roman" w:cs="Times New Roman"/>
            <w:sz w:val="22"/>
          </w:rPr>
          <w:t xml:space="preserve"> typically hi</w:t>
        </w:r>
      </w:ins>
      <w:ins w:id="14" w:author="Daniel Jacob" w:date="2020-03-28T19:03:00Z">
        <w:r w:rsidR="00C63DF8">
          <w:rPr>
            <w:rFonts w:ascii="Times New Roman" w:hAnsi="Times New Roman" w:cs="Times New Roman"/>
            <w:sz w:val="22"/>
          </w:rPr>
          <w:t>gh coverage and density</w:t>
        </w:r>
      </w:ins>
      <w:ins w:id="15" w:author="Daniel Jacob" w:date="2020-03-27T20:20:00Z">
        <w:r w:rsidR="00511856">
          <w:rPr>
            <w:rFonts w:ascii="Times New Roman" w:hAnsi="Times New Roman" w:cs="Times New Roman"/>
            <w:sz w:val="22"/>
          </w:rPr>
          <w:t xml:space="preserve"> but </w:t>
        </w:r>
      </w:ins>
      <w:ins w:id="16" w:author="Daniel Jacob" w:date="2020-03-28T19:03:00Z">
        <w:r w:rsidR="00C63DF8">
          <w:rPr>
            <w:rFonts w:ascii="Times New Roman" w:hAnsi="Times New Roman" w:cs="Times New Roman"/>
            <w:sz w:val="22"/>
          </w:rPr>
          <w:t xml:space="preserve">are </w:t>
        </w:r>
      </w:ins>
      <w:ins w:id="17" w:author="Daniel Jacob" w:date="2020-03-27T20:20:00Z">
        <w:r w:rsidR="00511856">
          <w:rPr>
            <w:rFonts w:ascii="Times New Roman" w:hAnsi="Times New Roman" w:cs="Times New Roman"/>
            <w:sz w:val="22"/>
          </w:rPr>
          <w:t xml:space="preserve">subject to </w:t>
        </w:r>
      </w:ins>
      <w:ins w:id="18" w:author="Daniel Jacob" w:date="2020-03-27T20:26:00Z">
        <w:r w:rsidR="00511856">
          <w:rPr>
            <w:rFonts w:ascii="Times New Roman" w:hAnsi="Times New Roman" w:cs="Times New Roman"/>
            <w:sz w:val="22"/>
          </w:rPr>
          <w:t>large</w:t>
        </w:r>
      </w:ins>
      <w:ins w:id="19" w:author="Daniel Jacob" w:date="2020-03-27T20:20:00Z">
        <w:r w:rsidR="00511856">
          <w:rPr>
            <w:rFonts w:ascii="Times New Roman" w:hAnsi="Times New Roman" w:cs="Times New Roman"/>
            <w:sz w:val="22"/>
          </w:rPr>
          <w:t xml:space="preserve"> errors, both in the </w:t>
        </w:r>
      </w:ins>
      <w:ins w:id="20" w:author="Daniel Jacob" w:date="2020-03-27T20:26:00Z">
        <w:r w:rsidR="00996F25">
          <w:rPr>
            <w:rFonts w:ascii="Times New Roman" w:hAnsi="Times New Roman" w:cs="Times New Roman"/>
            <w:sz w:val="22"/>
          </w:rPr>
          <w:t xml:space="preserve">measurement </w:t>
        </w:r>
      </w:ins>
      <w:ins w:id="21" w:author="Daniel Jacob" w:date="2020-03-27T20:20:00Z">
        <w:r w:rsidR="00511856">
          <w:rPr>
            <w:rFonts w:ascii="Times New Roman" w:hAnsi="Times New Roman" w:cs="Times New Roman"/>
            <w:sz w:val="22"/>
          </w:rPr>
          <w:t xml:space="preserve">retrieval and in the </w:t>
        </w:r>
      </w:ins>
      <w:ins w:id="22" w:author="Daniel Jacob" w:date="2020-03-28T19:04:00Z">
        <w:r w:rsidR="00C63DF8">
          <w:rPr>
            <w:rFonts w:ascii="Times New Roman" w:hAnsi="Times New Roman" w:cs="Times New Roman"/>
            <w:sz w:val="22"/>
          </w:rPr>
          <w:t xml:space="preserve">model </w:t>
        </w:r>
      </w:ins>
      <w:ins w:id="23" w:author="Daniel Jacob" w:date="2020-03-27T20:20:00Z">
        <w:r w:rsidR="00511856">
          <w:rPr>
            <w:rFonts w:ascii="Times New Roman" w:hAnsi="Times New Roman" w:cs="Times New Roman"/>
            <w:sz w:val="22"/>
          </w:rPr>
          <w:t>inter</w:t>
        </w:r>
      </w:ins>
      <w:ins w:id="24" w:author="Daniel Jacob" w:date="2020-03-27T20:21:00Z">
        <w:r w:rsidR="00511856">
          <w:rPr>
            <w:rFonts w:ascii="Times New Roman" w:hAnsi="Times New Roman" w:cs="Times New Roman"/>
            <w:sz w:val="22"/>
          </w:rPr>
          <w:t xml:space="preserve">pretation </w:t>
        </w:r>
      </w:ins>
      <w:ins w:id="25" w:author="Daniel Jacob" w:date="2020-03-27T20:27:00Z">
        <w:r w:rsidR="00996F25">
          <w:rPr>
            <w:rFonts w:ascii="Times New Roman" w:hAnsi="Times New Roman" w:cs="Times New Roman"/>
            <w:sz w:val="22"/>
          </w:rPr>
          <w:t xml:space="preserve">of the data </w:t>
        </w:r>
      </w:ins>
      <w:ins w:id="26" w:author="Daniel Jacob" w:date="2020-03-27T20:21:00Z">
        <w:r w:rsidR="00511856">
          <w:rPr>
            <w:rFonts w:ascii="Times New Roman" w:hAnsi="Times New Roman" w:cs="Times New Roman"/>
            <w:sz w:val="22"/>
          </w:rPr>
          <w:t xml:space="preserve">to infer emissions.  One would like </w:t>
        </w:r>
      </w:ins>
      <w:ins w:id="27" w:author="Daniel Jacob" w:date="2020-03-27T20:25:00Z">
        <w:r w:rsidR="00511856">
          <w:rPr>
            <w:rFonts w:ascii="Times New Roman" w:hAnsi="Times New Roman" w:cs="Times New Roman"/>
            <w:sz w:val="22"/>
          </w:rPr>
          <w:t xml:space="preserve">to exploit the satellite </w:t>
        </w:r>
      </w:ins>
      <w:ins w:id="28" w:author="Daniel Jacob" w:date="2020-03-27T20:27:00Z">
        <w:r w:rsidR="00996F25">
          <w:rPr>
            <w:rFonts w:ascii="Times New Roman" w:hAnsi="Times New Roman" w:cs="Times New Roman"/>
            <w:sz w:val="22"/>
          </w:rPr>
          <w:t>data</w:t>
        </w:r>
      </w:ins>
      <w:ins w:id="29" w:author="Daniel Jacob" w:date="2020-03-27T20:25:00Z">
        <w:r w:rsidR="00511856">
          <w:rPr>
            <w:rFonts w:ascii="Times New Roman" w:hAnsi="Times New Roman" w:cs="Times New Roman"/>
            <w:sz w:val="22"/>
          </w:rPr>
          <w:t xml:space="preserve"> to </w:t>
        </w:r>
      </w:ins>
      <w:ins w:id="30" w:author="Daniel Jacob" w:date="2020-03-27T20:27:00Z">
        <w:r w:rsidR="00996F25">
          <w:rPr>
            <w:rFonts w:ascii="Times New Roman" w:hAnsi="Times New Roman" w:cs="Times New Roman"/>
            <w:sz w:val="22"/>
          </w:rPr>
          <w:t xml:space="preserve">quantify emissions at </w:t>
        </w:r>
      </w:ins>
      <w:ins w:id="31" w:author="Daniel Jacob" w:date="2020-03-27T20:24:00Z">
        <w:r w:rsidR="00511856">
          <w:rPr>
            <w:rFonts w:ascii="Times New Roman" w:hAnsi="Times New Roman" w:cs="Times New Roman"/>
            <w:sz w:val="22"/>
          </w:rPr>
          <w:t xml:space="preserve">suitably </w:t>
        </w:r>
      </w:ins>
      <w:ins w:id="32" w:author="Daniel Jacob" w:date="2020-03-27T20:23:00Z">
        <w:r w:rsidR="00511856">
          <w:rPr>
            <w:rFonts w:ascii="Times New Roman" w:hAnsi="Times New Roman" w:cs="Times New Roman"/>
            <w:sz w:val="22"/>
          </w:rPr>
          <w:t xml:space="preserve">high resolution </w:t>
        </w:r>
      </w:ins>
      <w:ins w:id="33" w:author="Daniel Jacob" w:date="2020-03-27T20:28:00Z">
        <w:r w:rsidR="00996F25">
          <w:rPr>
            <w:rFonts w:ascii="Times New Roman" w:hAnsi="Times New Roman" w:cs="Times New Roman"/>
            <w:sz w:val="22"/>
          </w:rPr>
          <w:t>but</w:t>
        </w:r>
      </w:ins>
      <w:ins w:id="34" w:author="Daniel Jacob" w:date="2020-03-27T20:24:00Z">
        <w:r w:rsidR="00511856">
          <w:rPr>
            <w:rFonts w:ascii="Times New Roman" w:hAnsi="Times New Roman" w:cs="Times New Roman"/>
            <w:sz w:val="22"/>
          </w:rPr>
          <w:t xml:space="preserve"> with </w:t>
        </w:r>
      </w:ins>
      <w:ins w:id="35" w:author="Daniel Jacob" w:date="2020-03-27T20:28:00Z">
        <w:r w:rsidR="00996F25">
          <w:rPr>
            <w:rFonts w:ascii="Times New Roman" w:hAnsi="Times New Roman" w:cs="Times New Roman"/>
            <w:sz w:val="22"/>
          </w:rPr>
          <w:t xml:space="preserve">reliable </w:t>
        </w:r>
      </w:ins>
      <w:ins w:id="36" w:author="Daniel Jacob" w:date="2020-03-27T20:24:00Z">
        <w:r w:rsidR="00511856">
          <w:rPr>
            <w:rFonts w:ascii="Times New Roman" w:hAnsi="Times New Roman" w:cs="Times New Roman"/>
            <w:sz w:val="22"/>
          </w:rPr>
          <w:t xml:space="preserve">error characterization </w:t>
        </w:r>
      </w:ins>
      <w:ins w:id="37" w:author="Daniel Jacob" w:date="2020-03-27T20:28:00Z">
        <w:r w:rsidR="00996F25">
          <w:rPr>
            <w:rFonts w:ascii="Times New Roman" w:hAnsi="Times New Roman" w:cs="Times New Roman"/>
            <w:sz w:val="22"/>
          </w:rPr>
          <w:t xml:space="preserve">and within </w:t>
        </w:r>
      </w:ins>
      <w:ins w:id="38" w:author="Daniel Jacob" w:date="2020-03-27T20:24:00Z">
        <w:r w:rsidR="00511856">
          <w:rPr>
            <w:rFonts w:ascii="Times New Roman" w:hAnsi="Times New Roman" w:cs="Times New Roman"/>
            <w:sz w:val="22"/>
          </w:rPr>
          <w:t xml:space="preserve">in a computationally </w:t>
        </w:r>
      </w:ins>
      <w:ins w:id="39" w:author="Daniel Jacob" w:date="2020-03-27T20:25:00Z">
        <w:r w:rsidR="00511856">
          <w:rPr>
            <w:rFonts w:ascii="Times New Roman" w:hAnsi="Times New Roman" w:cs="Times New Roman"/>
            <w:sz w:val="22"/>
          </w:rPr>
          <w:t>tractable framework.  This paper aims to develop such a capability.</w:t>
        </w:r>
      </w:ins>
    </w:p>
    <w:p w14:paraId="25B5DBEF" w14:textId="68B1C462" w:rsidR="00511856" w:rsidRDefault="00511856" w:rsidP="00864E39">
      <w:pPr>
        <w:rPr>
          <w:ins w:id="40" w:author="Daniel Jacob" w:date="2020-03-27T20:28:00Z"/>
          <w:rFonts w:ascii="Times New Roman" w:hAnsi="Times New Roman" w:cs="Times New Roman"/>
          <w:sz w:val="22"/>
        </w:rPr>
      </w:pPr>
    </w:p>
    <w:p w14:paraId="06C7DA38" w14:textId="3F4B29E8" w:rsidR="00996F25" w:rsidDel="00996F25" w:rsidRDefault="00996F25" w:rsidP="00996F25">
      <w:pPr>
        <w:rPr>
          <w:ins w:id="41" w:author="Daniel Jacob" w:date="2020-03-27T20:17:00Z"/>
          <w:del w:id="42" w:author="Daniel Jacob" w:date="2020-03-27T20:31:00Z"/>
          <w:rFonts w:ascii="Times New Roman" w:hAnsi="Times New Roman" w:cs="Times New Roman"/>
          <w:sz w:val="22"/>
        </w:rPr>
      </w:pPr>
      <w:ins w:id="43" w:author="Daniel Jacob" w:date="2020-03-27T20:30:00Z">
        <w:r>
          <w:rPr>
            <w:rFonts w:ascii="Times New Roman" w:hAnsi="Times New Roman" w:cs="Times New Roman"/>
            <w:sz w:val="22"/>
          </w:rPr>
          <w:t xml:space="preserve">The general </w:t>
        </w:r>
      </w:ins>
      <w:ins w:id="44" w:author="Daniel Jacob" w:date="2020-03-28T19:32:00Z">
        <w:r w:rsidR="00E872F3">
          <w:rPr>
            <w:rFonts w:ascii="Times New Roman" w:hAnsi="Times New Roman" w:cs="Times New Roman"/>
            <w:sz w:val="22"/>
          </w:rPr>
          <w:t xml:space="preserve">inverse </w:t>
        </w:r>
      </w:ins>
      <w:ins w:id="45" w:author="Daniel Jacob" w:date="2020-03-28T19:07:00Z">
        <w:r w:rsidR="00C63DF8">
          <w:rPr>
            <w:rFonts w:ascii="Times New Roman" w:hAnsi="Times New Roman" w:cs="Times New Roman"/>
            <w:sz w:val="22"/>
          </w:rPr>
          <w:t>approach</w:t>
        </w:r>
      </w:ins>
      <w:ins w:id="46" w:author="Daniel Jacob" w:date="2020-03-27T20:30:00Z">
        <w:r>
          <w:rPr>
            <w:rFonts w:ascii="Times New Roman" w:hAnsi="Times New Roman" w:cs="Times New Roman"/>
            <w:sz w:val="22"/>
          </w:rPr>
          <w:t xml:space="preserve"> for </w:t>
        </w:r>
      </w:ins>
      <w:ins w:id="47" w:author="Daniel Jacob" w:date="2020-03-27T20:31:00Z">
        <w:r>
          <w:rPr>
            <w:rFonts w:ascii="Times New Roman" w:hAnsi="Times New Roman" w:cs="Times New Roman"/>
            <w:sz w:val="22"/>
          </w:rPr>
          <w:t>inferring emissions from</w:t>
        </w:r>
      </w:ins>
      <w:ins w:id="48" w:author="Daniel Jacob" w:date="2020-03-27T20:30:00Z">
        <w:r>
          <w:rPr>
            <w:rFonts w:ascii="Times New Roman" w:hAnsi="Times New Roman" w:cs="Times New Roman"/>
            <w:sz w:val="22"/>
          </w:rPr>
          <w:t xml:space="preserve"> observations of atmospheric composition is </w:t>
        </w:r>
      </w:ins>
      <w:ins w:id="49" w:author="Daniel Jacob" w:date="2020-03-27T20:31:00Z">
        <w:r>
          <w:rPr>
            <w:rFonts w:ascii="Times New Roman" w:hAnsi="Times New Roman" w:cs="Times New Roman"/>
            <w:sz w:val="22"/>
          </w:rPr>
          <w:t xml:space="preserve">to </w:t>
        </w:r>
      </w:ins>
      <w:ins w:id="50" w:author="Daniel Jacob" w:date="2020-03-28T19:07:00Z">
        <w:r w:rsidR="00C63DF8">
          <w:rPr>
            <w:rFonts w:ascii="Times New Roman" w:hAnsi="Times New Roman" w:cs="Times New Roman"/>
            <w:sz w:val="22"/>
          </w:rPr>
          <w:t xml:space="preserve">fit the data to </w:t>
        </w:r>
        <w:del w:id="51" w:author="Daniel Jacob" w:date="2020-03-28T20:00:00Z">
          <w:r w:rsidR="00C63DF8" w:rsidDel="00B76FC9">
            <w:rPr>
              <w:rFonts w:ascii="Times New Roman" w:hAnsi="Times New Roman" w:cs="Times New Roman"/>
              <w:sz w:val="22"/>
            </w:rPr>
            <w:delText>a</w:delText>
          </w:r>
        </w:del>
      </w:ins>
      <w:ins w:id="52" w:author="Daniel Jacob" w:date="2020-03-27T20:31:00Z">
        <w:del w:id="53" w:author="Daniel Jacob" w:date="2020-03-28T20:00:00Z">
          <w:r w:rsidDel="00B76FC9">
            <w:rPr>
              <w:rFonts w:ascii="Times New Roman" w:hAnsi="Times New Roman" w:cs="Times New Roman"/>
              <w:sz w:val="22"/>
            </w:rPr>
            <w:delText xml:space="preserve"> </w:delText>
          </w:r>
        </w:del>
      </w:ins>
    </w:p>
    <w:p w14:paraId="4CCCD4A7" w14:textId="6167A59F" w:rsidR="00511856" w:rsidDel="00996F25" w:rsidRDefault="00511856" w:rsidP="00221741">
      <w:pPr>
        <w:rPr>
          <w:ins w:id="54" w:author="Daniel Jacob" w:date="2020-03-27T20:17:00Z"/>
          <w:del w:id="55" w:author="Daniel Jacob" w:date="2020-03-27T20:31:00Z"/>
          <w:rFonts w:ascii="Times New Roman" w:hAnsi="Times New Roman" w:cs="Times New Roman"/>
          <w:sz w:val="22"/>
        </w:rPr>
      </w:pPr>
    </w:p>
    <w:p w14:paraId="3AB19983" w14:textId="4EE433EA" w:rsidR="00221741" w:rsidRDefault="008D3775" w:rsidP="00996F25">
      <w:pPr>
        <w:rPr>
          <w:ins w:id="56" w:author="Daniel Jacob" w:date="2020-03-27T20:59:00Z"/>
          <w:rFonts w:ascii="Times New Roman" w:hAnsi="Times New Roman" w:cs="Times New Roman"/>
          <w:sz w:val="22"/>
        </w:rPr>
      </w:pPr>
      <w:ins w:id="57" w:author="Daniel Jacob" w:date="2020-03-27T20:11:00Z">
        <w:del w:id="58" w:author="Daniel Jacob" w:date="2020-03-27T20:31:00Z">
          <w:r w:rsidDel="00996F25">
            <w:rPr>
              <w:rFonts w:ascii="Times New Roman" w:hAnsi="Times New Roman" w:cs="Times New Roman"/>
              <w:sz w:val="22"/>
            </w:rPr>
            <w:delText xml:space="preserve"> information </w:delText>
          </w:r>
        </w:del>
      </w:ins>
      <w:ins w:id="59" w:author="Daniel Jacob" w:date="2020-03-27T20:12:00Z">
        <w:del w:id="60" w:author="Daniel Jacob" w:date="2020-03-27T20:31:00Z">
          <w:r w:rsidDel="00996F25">
            <w:rPr>
              <w:rFonts w:ascii="Times New Roman" w:hAnsi="Times New Roman" w:cs="Times New Roman"/>
              <w:sz w:val="22"/>
            </w:rPr>
            <w:delText>on emissions</w:delText>
          </w:r>
        </w:del>
      </w:ins>
      <w:del w:id="61" w:author="Daniel Jacob" w:date="2020-03-27T20:31:00Z">
        <w:r w:rsidR="003733A7" w:rsidDel="00996F25">
          <w:rPr>
            <w:rFonts w:ascii="Times New Roman" w:hAnsi="Times New Roman" w:cs="Times New Roman"/>
            <w:sz w:val="22"/>
          </w:rPr>
          <w:delText xml:space="preserve">trace gases </w:delText>
        </w:r>
        <w:r w:rsidR="00E0242F" w:rsidRPr="00123ED7" w:rsidDel="00996F25">
          <w:rPr>
            <w:rFonts w:ascii="Times New Roman" w:hAnsi="Times New Roman" w:cs="Times New Roman"/>
            <w:sz w:val="22"/>
          </w:rPr>
          <w:delText xml:space="preserve">can </w:delText>
        </w:r>
        <w:r w:rsidR="005540FC" w:rsidDel="00996F25">
          <w:rPr>
            <w:rFonts w:ascii="Times New Roman" w:hAnsi="Times New Roman" w:cs="Times New Roman"/>
            <w:sz w:val="22"/>
          </w:rPr>
          <w:delText xml:space="preserve">improve estimates of emission sources </w:delText>
        </w:r>
      </w:del>
      <w:del w:id="62" w:author="Daniel Jacob" w:date="2020-03-27T20:32:00Z">
        <w:r w:rsidR="005540FC" w:rsidDel="00996F25">
          <w:rPr>
            <w:rFonts w:ascii="Times New Roman" w:hAnsi="Times New Roman" w:cs="Times New Roman"/>
            <w:sz w:val="22"/>
          </w:rPr>
          <w:delText xml:space="preserve">by inversion of </w:delText>
        </w:r>
      </w:del>
      <w:r w:rsidR="005540FC">
        <w:rPr>
          <w:rFonts w:ascii="Times New Roman" w:hAnsi="Times New Roman" w:cs="Times New Roman"/>
          <w:sz w:val="22"/>
        </w:rPr>
        <w:t xml:space="preserve">a chemical transport model (CTM) </w:t>
      </w:r>
      <w:ins w:id="63" w:author="Daniel Jacob" w:date="2020-03-27T20:32:00Z">
        <w:r w:rsidR="00996F25">
          <w:rPr>
            <w:rFonts w:ascii="Times New Roman" w:hAnsi="Times New Roman" w:cs="Times New Roman"/>
            <w:sz w:val="22"/>
          </w:rPr>
          <w:t xml:space="preserve">that simulates atmospheric concentrations on the basis of emissions. </w:t>
        </w:r>
      </w:ins>
      <w:ins w:id="64" w:author="Daniel Jacob" w:date="2020-03-28T20:01:00Z">
        <w:r w:rsidR="00B76FC9">
          <w:rPr>
            <w:rFonts w:ascii="Times New Roman" w:hAnsi="Times New Roman" w:cs="Times New Roman"/>
            <w:sz w:val="22"/>
          </w:rPr>
          <w:t xml:space="preserve">The CTM represents the forward model for the inverse problem. </w:t>
        </w:r>
      </w:ins>
      <w:ins w:id="65" w:author="Daniel Jacob" w:date="2020-03-27T20:34:00Z">
        <w:r w:rsidR="00996F25">
          <w:rPr>
            <w:rFonts w:ascii="Times New Roman" w:hAnsi="Times New Roman" w:cs="Times New Roman"/>
            <w:sz w:val="22"/>
          </w:rPr>
          <w:t>Th</w:t>
        </w:r>
      </w:ins>
      <w:ins w:id="66" w:author="Daniel Jacob" w:date="2020-03-28T20:01:00Z">
        <w:r w:rsidR="00B76FC9">
          <w:rPr>
            <w:rFonts w:ascii="Times New Roman" w:hAnsi="Times New Roman" w:cs="Times New Roman"/>
            <w:sz w:val="22"/>
          </w:rPr>
          <w:t>e</w:t>
        </w:r>
      </w:ins>
      <w:ins w:id="67" w:author="Daniel Jacob" w:date="2020-03-27T20:34:00Z">
        <w:del w:id="68" w:author="Daniel Jacob" w:date="2020-03-28T20:01:00Z">
          <w:r w:rsidR="00996F25" w:rsidDel="00B76FC9">
            <w:rPr>
              <w:rFonts w:ascii="Times New Roman" w:hAnsi="Times New Roman" w:cs="Times New Roman"/>
              <w:sz w:val="22"/>
            </w:rPr>
            <w:delText>is</w:delText>
          </w:r>
        </w:del>
      </w:ins>
      <w:ins w:id="69" w:author="Daniel Jacob" w:date="2020-03-28T19:32:00Z">
        <w:r w:rsidR="00E872F3">
          <w:rPr>
            <w:rFonts w:ascii="Times New Roman" w:hAnsi="Times New Roman" w:cs="Times New Roman"/>
            <w:sz w:val="22"/>
          </w:rPr>
          <w:t xml:space="preserve"> inversion</w:t>
        </w:r>
      </w:ins>
      <w:ins w:id="70" w:author="Daniel Jacob" w:date="2020-03-27T20:34:00Z">
        <w:r w:rsidR="00996F25">
          <w:rPr>
            <w:rFonts w:ascii="Times New Roman" w:hAnsi="Times New Roman" w:cs="Times New Roman"/>
            <w:sz w:val="22"/>
          </w:rPr>
          <w:t xml:space="preserve"> is </w:t>
        </w:r>
      </w:ins>
      <w:ins w:id="71" w:author="Daniel Jacob" w:date="2020-03-28T19:08:00Z">
        <w:r w:rsidR="00C63DF8">
          <w:rPr>
            <w:rFonts w:ascii="Times New Roman" w:hAnsi="Times New Roman" w:cs="Times New Roman"/>
            <w:sz w:val="22"/>
          </w:rPr>
          <w:t>generally</w:t>
        </w:r>
      </w:ins>
      <w:ins w:id="72" w:author="Daniel Jacob" w:date="2020-03-27T20:34:00Z">
        <w:r w:rsidR="00996F25">
          <w:rPr>
            <w:rFonts w:ascii="Times New Roman" w:hAnsi="Times New Roman" w:cs="Times New Roman"/>
            <w:sz w:val="22"/>
          </w:rPr>
          <w:t xml:space="preserve"> done by Bayesian </w:t>
        </w:r>
      </w:ins>
      <w:ins w:id="73" w:author="Daniel Jacob" w:date="2020-03-28T13:08:00Z">
        <w:r w:rsidR="00123981">
          <w:rPr>
            <w:rFonts w:ascii="Times New Roman" w:hAnsi="Times New Roman" w:cs="Times New Roman"/>
            <w:sz w:val="22"/>
          </w:rPr>
          <w:t>optimization</w:t>
        </w:r>
      </w:ins>
      <w:ins w:id="74" w:author="Daniel Jacob" w:date="2020-03-28T13:09:00Z">
        <w:r w:rsidR="00123981">
          <w:rPr>
            <w:rFonts w:ascii="Times New Roman" w:hAnsi="Times New Roman" w:cs="Times New Roman"/>
            <w:sz w:val="22"/>
          </w:rPr>
          <w:t xml:space="preserve">, with </w:t>
        </w:r>
      </w:ins>
      <w:ins w:id="75" w:author="Daniel Jacob" w:date="2020-03-27T20:52:00Z">
        <w:r w:rsidR="00221741">
          <w:rPr>
            <w:rFonts w:ascii="Times New Roman" w:hAnsi="Times New Roman" w:cs="Times New Roman"/>
            <w:sz w:val="22"/>
          </w:rPr>
          <w:t xml:space="preserve">minimization of a cost </w:t>
        </w:r>
      </w:ins>
      <w:ins w:id="76" w:author="Daniel Jacob" w:date="2020-03-27T20:53:00Z">
        <w:r w:rsidR="00221741">
          <w:rPr>
            <w:rFonts w:ascii="Times New Roman" w:hAnsi="Times New Roman" w:cs="Times New Roman"/>
            <w:sz w:val="22"/>
          </w:rPr>
          <w:t>function that</w:t>
        </w:r>
      </w:ins>
      <w:ins w:id="77" w:author="Daniel Jacob" w:date="2020-03-27T20:34:00Z">
        <w:r w:rsidR="00996F25">
          <w:rPr>
            <w:rFonts w:ascii="Times New Roman" w:hAnsi="Times New Roman" w:cs="Times New Roman"/>
            <w:sz w:val="22"/>
          </w:rPr>
          <w:t xml:space="preserve"> </w:t>
        </w:r>
        <w:proofErr w:type="gramStart"/>
        <w:r w:rsidR="00996F25">
          <w:rPr>
            <w:rFonts w:ascii="Times New Roman" w:hAnsi="Times New Roman" w:cs="Times New Roman"/>
            <w:sz w:val="22"/>
          </w:rPr>
          <w:t>tak</w:t>
        </w:r>
      </w:ins>
      <w:ins w:id="78" w:author="Daniel Jacob" w:date="2020-03-27T20:53:00Z">
        <w:r w:rsidR="00221741">
          <w:rPr>
            <w:rFonts w:ascii="Times New Roman" w:hAnsi="Times New Roman" w:cs="Times New Roman"/>
            <w:sz w:val="22"/>
          </w:rPr>
          <w:t>es</w:t>
        </w:r>
      </w:ins>
      <w:ins w:id="79" w:author="Daniel Jacob" w:date="2020-03-27T20:34:00Z">
        <w:r w:rsidR="00996F25">
          <w:rPr>
            <w:rFonts w:ascii="Times New Roman" w:hAnsi="Times New Roman" w:cs="Times New Roman"/>
            <w:sz w:val="22"/>
          </w:rPr>
          <w:t xml:space="preserve"> into account</w:t>
        </w:r>
        <w:proofErr w:type="gramEnd"/>
        <w:r w:rsidR="00996F25">
          <w:rPr>
            <w:rFonts w:ascii="Times New Roman" w:hAnsi="Times New Roman" w:cs="Times New Roman"/>
            <w:sz w:val="22"/>
          </w:rPr>
          <w:t xml:space="preserve"> errors in the </w:t>
        </w:r>
      </w:ins>
      <w:ins w:id="80" w:author="Daniel Jacob" w:date="2020-03-27T20:35:00Z">
        <w:r w:rsidR="00996F25">
          <w:rPr>
            <w:rFonts w:ascii="Times New Roman" w:hAnsi="Times New Roman" w:cs="Times New Roman"/>
            <w:sz w:val="22"/>
          </w:rPr>
          <w:t>measurements and in the CTM, and regulariz</w:t>
        </w:r>
      </w:ins>
      <w:ins w:id="81" w:author="Daniel Jacob" w:date="2020-03-27T20:53:00Z">
        <w:r w:rsidR="00221741">
          <w:rPr>
            <w:rFonts w:ascii="Times New Roman" w:hAnsi="Times New Roman" w:cs="Times New Roman"/>
            <w:sz w:val="22"/>
          </w:rPr>
          <w:t>es</w:t>
        </w:r>
      </w:ins>
      <w:ins w:id="82" w:author="Daniel Jacob" w:date="2020-03-27T20:35:00Z">
        <w:r w:rsidR="00996F25">
          <w:rPr>
            <w:rFonts w:ascii="Times New Roman" w:hAnsi="Times New Roman" w:cs="Times New Roman"/>
            <w:sz w:val="22"/>
          </w:rPr>
          <w:t xml:space="preserve"> the solution with prior information on emissions. </w:t>
        </w:r>
      </w:ins>
      <w:ins w:id="83" w:author="Daniel Jacob" w:date="2020-03-27T20:53:00Z">
        <w:r w:rsidR="00221741">
          <w:rPr>
            <w:rFonts w:ascii="Times New Roman" w:hAnsi="Times New Roman" w:cs="Times New Roman"/>
            <w:sz w:val="22"/>
          </w:rPr>
          <w:t>Th</w:t>
        </w:r>
      </w:ins>
      <w:ins w:id="84" w:author="Daniel Jacob" w:date="2020-03-27T20:54:00Z">
        <w:r w:rsidR="00221741">
          <w:rPr>
            <w:rFonts w:ascii="Times New Roman" w:hAnsi="Times New Roman" w:cs="Times New Roman"/>
            <w:sz w:val="22"/>
          </w:rPr>
          <w:t xml:space="preserve">e solution to the minimization problem is </w:t>
        </w:r>
      </w:ins>
      <w:ins w:id="85" w:author="Daniel Jacob" w:date="2020-03-28T19:09:00Z">
        <w:r w:rsidR="00C63DF8">
          <w:rPr>
            <w:rFonts w:ascii="Times New Roman" w:hAnsi="Times New Roman" w:cs="Times New Roman"/>
            <w:sz w:val="22"/>
          </w:rPr>
          <w:t>usually</w:t>
        </w:r>
      </w:ins>
      <w:ins w:id="86" w:author="Daniel Jacob" w:date="2020-03-27T20:54:00Z">
        <w:r w:rsidR="00221741">
          <w:rPr>
            <w:rFonts w:ascii="Times New Roman" w:hAnsi="Times New Roman" w:cs="Times New Roman"/>
            <w:sz w:val="22"/>
          </w:rPr>
          <w:t xml:space="preserve"> obtained nume</w:t>
        </w:r>
      </w:ins>
      <w:ins w:id="87" w:author="Daniel Jacob" w:date="2020-03-27T20:55:00Z">
        <w:r w:rsidR="00221741">
          <w:rPr>
            <w:rFonts w:ascii="Times New Roman" w:hAnsi="Times New Roman" w:cs="Times New Roman"/>
            <w:sz w:val="22"/>
          </w:rPr>
          <w:t>rically (variational method), often using the adjoint of the CTM for efficient computation of the cost function gradient (</w:t>
        </w:r>
      </w:ins>
      <w:proofErr w:type="spellStart"/>
      <w:ins w:id="88" w:author="Daniel Jacob" w:date="2020-03-28T19:09:00Z">
        <w:r w:rsidR="00C63DF8">
          <w:rPr>
            <w:rFonts w:ascii="Times New Roman" w:hAnsi="Times New Roman" w:cs="Times New Roman"/>
            <w:sz w:val="22"/>
          </w:rPr>
          <w:t>Henze</w:t>
        </w:r>
        <w:proofErr w:type="spellEnd"/>
        <w:r w:rsidR="00C63DF8">
          <w:rPr>
            <w:rFonts w:ascii="Times New Roman" w:hAnsi="Times New Roman" w:cs="Times New Roman"/>
            <w:sz w:val="22"/>
          </w:rPr>
          <w:t xml:space="preserve"> </w:t>
        </w:r>
      </w:ins>
      <w:ins w:id="89" w:author="Daniel Jacob" w:date="2020-03-27T20:55:00Z">
        <w:r w:rsidR="00221741">
          <w:rPr>
            <w:rFonts w:ascii="Times New Roman" w:hAnsi="Times New Roman" w:cs="Times New Roman"/>
            <w:sz w:val="22"/>
          </w:rPr>
          <w:t xml:space="preserve">ref). </w:t>
        </w:r>
      </w:ins>
      <w:ins w:id="90" w:author="Daniel Jacob" w:date="2020-03-27T20:56:00Z">
        <w:r w:rsidR="00221741">
          <w:rPr>
            <w:rFonts w:ascii="Times New Roman" w:hAnsi="Times New Roman" w:cs="Times New Roman"/>
            <w:sz w:val="22"/>
          </w:rPr>
          <w:t>But characteriz</w:t>
        </w:r>
      </w:ins>
      <w:ins w:id="91" w:author="Daniel Jacob" w:date="2020-03-28T19:09:00Z">
        <w:r w:rsidR="00C63DF8">
          <w:rPr>
            <w:rFonts w:ascii="Times New Roman" w:hAnsi="Times New Roman" w:cs="Times New Roman"/>
            <w:sz w:val="22"/>
          </w:rPr>
          <w:t>ing</w:t>
        </w:r>
      </w:ins>
      <w:ins w:id="92" w:author="Daniel Jacob" w:date="2020-03-27T20:56:00Z">
        <w:r w:rsidR="00221741">
          <w:rPr>
            <w:rFonts w:ascii="Times New Roman" w:hAnsi="Times New Roman" w:cs="Times New Roman"/>
            <w:sz w:val="22"/>
          </w:rPr>
          <w:t xml:space="preserve"> the error on the solution is </w:t>
        </w:r>
      </w:ins>
      <w:ins w:id="93" w:author="Daniel Jacob" w:date="2020-03-28T19:10:00Z">
        <w:r w:rsidR="00C63DF8">
          <w:rPr>
            <w:rFonts w:ascii="Times New Roman" w:hAnsi="Times New Roman" w:cs="Times New Roman"/>
            <w:sz w:val="22"/>
          </w:rPr>
          <w:t xml:space="preserve">then </w:t>
        </w:r>
      </w:ins>
      <w:ins w:id="94" w:author="Daniel Jacob" w:date="2020-03-27T20:56:00Z">
        <w:r w:rsidR="00221741">
          <w:rPr>
            <w:rFonts w:ascii="Times New Roman" w:hAnsi="Times New Roman" w:cs="Times New Roman"/>
            <w:sz w:val="22"/>
          </w:rPr>
          <w:t>problematic</w:t>
        </w:r>
      </w:ins>
      <w:ins w:id="95" w:author="Daniel Jacob" w:date="2020-03-27T20:57:00Z">
        <w:r w:rsidR="00221741">
          <w:rPr>
            <w:rFonts w:ascii="Times New Roman" w:hAnsi="Times New Roman" w:cs="Times New Roman"/>
            <w:sz w:val="22"/>
          </w:rPr>
          <w:t xml:space="preserve">.  </w:t>
        </w:r>
      </w:ins>
      <w:ins w:id="96" w:author="Daniel Jacob" w:date="2020-03-28T19:10:00Z">
        <w:r w:rsidR="00C63DF8">
          <w:rPr>
            <w:rFonts w:ascii="Times New Roman" w:hAnsi="Times New Roman" w:cs="Times New Roman"/>
            <w:sz w:val="22"/>
          </w:rPr>
          <w:t>One can estimate the error</w:t>
        </w:r>
      </w:ins>
      <w:ins w:id="97" w:author="Daniel Jacob" w:date="2020-03-27T20:58:00Z">
        <w:r w:rsidR="00221741">
          <w:rPr>
            <w:rFonts w:ascii="Times New Roman" w:hAnsi="Times New Roman" w:cs="Times New Roman"/>
            <w:sz w:val="22"/>
          </w:rPr>
          <w:t xml:space="preserve"> through an ensemble or by </w:t>
        </w:r>
      </w:ins>
      <w:ins w:id="98" w:author="Daniel Jacob" w:date="2020-03-28T19:10:00Z">
        <w:r w:rsidR="00C63DF8">
          <w:rPr>
            <w:rFonts w:ascii="Times New Roman" w:hAnsi="Times New Roman" w:cs="Times New Roman"/>
            <w:sz w:val="22"/>
          </w:rPr>
          <w:t>pert</w:t>
        </w:r>
      </w:ins>
      <w:ins w:id="99" w:author="Daniel Jacob" w:date="2020-03-28T19:11:00Z">
        <w:r w:rsidR="00C63DF8">
          <w:rPr>
            <w:rFonts w:ascii="Times New Roman" w:hAnsi="Times New Roman" w:cs="Times New Roman"/>
            <w:sz w:val="22"/>
          </w:rPr>
          <w:t>urbations</w:t>
        </w:r>
      </w:ins>
      <w:ins w:id="100" w:author="Daniel Jacob" w:date="2020-03-27T20:59:00Z">
        <w:r w:rsidR="00221741">
          <w:rPr>
            <w:rFonts w:ascii="Times New Roman" w:hAnsi="Times New Roman" w:cs="Times New Roman"/>
            <w:sz w:val="22"/>
          </w:rPr>
          <w:t xml:space="preserve"> about the solution (ref) but these methods are computationally expensive.</w:t>
        </w:r>
      </w:ins>
    </w:p>
    <w:p w14:paraId="0E5B69A4" w14:textId="77777777" w:rsidR="00221741" w:rsidRDefault="00221741" w:rsidP="00221741">
      <w:pPr>
        <w:rPr>
          <w:ins w:id="101" w:author="Daniel Jacob" w:date="2020-03-27T20:59:00Z"/>
          <w:rFonts w:ascii="Times New Roman" w:hAnsi="Times New Roman" w:cs="Times New Roman"/>
          <w:sz w:val="22"/>
        </w:rPr>
      </w:pPr>
    </w:p>
    <w:p w14:paraId="4AC42F4C" w14:textId="497ECEE9" w:rsidR="00D15F3E" w:rsidRDefault="00123981" w:rsidP="00221741">
      <w:pPr>
        <w:rPr>
          <w:ins w:id="102" w:author="Daniel Jacob" w:date="2020-03-28T13:24:00Z"/>
          <w:rFonts w:ascii="Times New Roman" w:hAnsi="Times New Roman" w:cs="Times New Roman"/>
          <w:sz w:val="22"/>
        </w:rPr>
      </w:pPr>
      <w:ins w:id="103" w:author="Daniel Jacob" w:date="2020-03-28T13:05:00Z">
        <w:r>
          <w:rPr>
            <w:rFonts w:ascii="Times New Roman" w:hAnsi="Times New Roman" w:cs="Times New Roman"/>
            <w:sz w:val="22"/>
          </w:rPr>
          <w:t xml:space="preserve">In the special but frequent case when </w:t>
        </w:r>
      </w:ins>
      <w:ins w:id="104" w:author="Daniel Jacob" w:date="2020-03-28T13:06:00Z">
        <w:r>
          <w:rPr>
            <w:rFonts w:ascii="Times New Roman" w:hAnsi="Times New Roman" w:cs="Times New Roman"/>
            <w:sz w:val="22"/>
          </w:rPr>
          <w:t>the relationship between emissions and atmospheric con</w:t>
        </w:r>
      </w:ins>
      <w:ins w:id="105" w:author="Daniel Jacob" w:date="2020-03-28T13:07:00Z">
        <w:r>
          <w:rPr>
            <w:rFonts w:ascii="Times New Roman" w:hAnsi="Times New Roman" w:cs="Times New Roman"/>
            <w:sz w:val="22"/>
          </w:rPr>
          <w:t>centrations is linear</w:t>
        </w:r>
      </w:ins>
      <w:ins w:id="106" w:author="Daniel Jacob" w:date="2020-03-28T19:11:00Z">
        <w:r w:rsidR="00C63DF8">
          <w:rPr>
            <w:rFonts w:ascii="Times New Roman" w:hAnsi="Times New Roman" w:cs="Times New Roman"/>
            <w:sz w:val="22"/>
          </w:rPr>
          <w:t xml:space="preserve"> </w:t>
        </w:r>
      </w:ins>
      <w:ins w:id="107" w:author="Daniel Jacob" w:date="2020-03-28T13:07:00Z">
        <w:del w:id="108" w:author="Daniel Jacob" w:date="2020-03-28T19:11:00Z">
          <w:r w:rsidDel="00C63DF8">
            <w:rPr>
              <w:rFonts w:ascii="Times New Roman" w:hAnsi="Times New Roman" w:cs="Times New Roman"/>
              <w:sz w:val="22"/>
            </w:rPr>
            <w:delText xml:space="preserve">, </w:delText>
          </w:r>
        </w:del>
        <w:r>
          <w:rPr>
            <w:rFonts w:ascii="Times New Roman" w:hAnsi="Times New Roman" w:cs="Times New Roman"/>
            <w:sz w:val="22"/>
          </w:rPr>
          <w:t xml:space="preserve">and the errors can be assumed </w:t>
        </w:r>
      </w:ins>
      <w:ins w:id="109" w:author="Daniel Jacob" w:date="2020-03-28T13:08:00Z">
        <w:r>
          <w:rPr>
            <w:rFonts w:ascii="Times New Roman" w:hAnsi="Times New Roman" w:cs="Times New Roman"/>
            <w:sz w:val="22"/>
          </w:rPr>
          <w:t xml:space="preserve">normal, </w:t>
        </w:r>
        <w:del w:id="110" w:author="Daniel Jacob" w:date="2020-03-28T19:11:00Z">
          <w:r w:rsidDel="00C63DF8">
            <w:rPr>
              <w:rFonts w:ascii="Times New Roman" w:hAnsi="Times New Roman" w:cs="Times New Roman"/>
              <w:sz w:val="22"/>
            </w:rPr>
            <w:delText xml:space="preserve">then </w:delText>
          </w:r>
        </w:del>
        <w:r>
          <w:rPr>
            <w:rFonts w:ascii="Times New Roman" w:hAnsi="Times New Roman" w:cs="Times New Roman"/>
            <w:sz w:val="22"/>
          </w:rPr>
          <w:t xml:space="preserve">an analytical solution to </w:t>
        </w:r>
      </w:ins>
      <w:ins w:id="111" w:author="Daniel Jacob" w:date="2020-03-28T13:09:00Z">
        <w:r>
          <w:rPr>
            <w:rFonts w:ascii="Times New Roman" w:hAnsi="Times New Roman" w:cs="Times New Roman"/>
            <w:sz w:val="22"/>
          </w:rPr>
          <w:t>the Bayesian optimization problem can be</w:t>
        </w:r>
      </w:ins>
      <w:ins w:id="112" w:author="Daniel Jacob" w:date="2020-03-28T13:10:00Z">
        <w:r>
          <w:rPr>
            <w:rFonts w:ascii="Times New Roman" w:hAnsi="Times New Roman" w:cs="Times New Roman"/>
            <w:sz w:val="22"/>
          </w:rPr>
          <w:t xml:space="preserve"> achieved including </w:t>
        </w:r>
      </w:ins>
      <w:del w:id="113" w:author="Daniel Jacob" w:date="2020-03-28T13:10:00Z">
        <w:r w:rsidR="005540FC" w:rsidDel="00123981">
          <w:rPr>
            <w:rFonts w:ascii="Times New Roman" w:hAnsi="Times New Roman" w:cs="Times New Roman"/>
            <w:sz w:val="22"/>
          </w:rPr>
          <w:delText xml:space="preserve">relating emissions to the observed concentrations. </w:delText>
        </w:r>
        <w:commentRangeStart w:id="114"/>
        <w:r w:rsidR="007716DA" w:rsidDel="00123981">
          <w:rPr>
            <w:rFonts w:ascii="Times New Roman" w:hAnsi="Times New Roman" w:cs="Times New Roman"/>
            <w:sz w:val="22"/>
          </w:rPr>
          <w:delText xml:space="preserve">Assuming normal errors, an inversion minimizes a Bayesian cost function </w:delText>
        </w:r>
        <w:commentRangeEnd w:id="114"/>
        <w:r w:rsidR="008D3775" w:rsidDel="00123981">
          <w:rPr>
            <w:rStyle w:val="CommentReference"/>
          </w:rPr>
          <w:commentReference w:id="114"/>
        </w:r>
        <w:r w:rsidR="007716DA" w:rsidDel="00123981">
          <w:rPr>
            <w:rFonts w:ascii="Times New Roman" w:hAnsi="Times New Roman" w:cs="Times New Roman"/>
            <w:sz w:val="22"/>
          </w:rPr>
          <w:delText>that relates modeled concentrations to observed concentrations. I</w:delText>
        </w:r>
        <w:r w:rsidR="005540FC" w:rsidDel="00123981">
          <w:rPr>
            <w:rFonts w:ascii="Times New Roman" w:hAnsi="Times New Roman" w:cs="Times New Roman"/>
            <w:sz w:val="22"/>
          </w:rPr>
          <w:delText>f the</w:delText>
        </w:r>
        <w:r w:rsidR="007D5F13" w:rsidDel="00123981">
          <w:rPr>
            <w:rFonts w:ascii="Times New Roman" w:hAnsi="Times New Roman" w:cs="Times New Roman"/>
            <w:sz w:val="22"/>
          </w:rPr>
          <w:delText xml:space="preserve"> </w:delText>
        </w:r>
        <w:r w:rsidR="005540FC" w:rsidDel="00123981">
          <w:rPr>
            <w:rFonts w:ascii="Times New Roman" w:hAnsi="Times New Roman" w:cs="Times New Roman"/>
            <w:sz w:val="22"/>
          </w:rPr>
          <w:delText xml:space="preserve">relationship between emissions and concentrations in the CTM can be assumed </w:delText>
        </w:r>
        <w:r w:rsidR="007716DA" w:rsidDel="00123981">
          <w:rPr>
            <w:rFonts w:ascii="Times New Roman" w:hAnsi="Times New Roman" w:cs="Times New Roman"/>
            <w:sz w:val="22"/>
          </w:rPr>
          <w:delText xml:space="preserve">to be linear, an analytic solution for the cost function minimum exists. This solution also provides </w:delText>
        </w:r>
      </w:del>
      <w:r w:rsidR="007716DA">
        <w:rPr>
          <w:rFonts w:ascii="Times New Roman" w:hAnsi="Times New Roman" w:cs="Times New Roman"/>
          <w:sz w:val="22"/>
        </w:rPr>
        <w:t>closed-form characterization of the errors and infor</w:t>
      </w:r>
      <w:r w:rsidR="002A5D5F">
        <w:rPr>
          <w:rFonts w:ascii="Times New Roman" w:hAnsi="Times New Roman" w:cs="Times New Roman"/>
          <w:sz w:val="22"/>
        </w:rPr>
        <w:t>mation content of the solution</w:t>
      </w:r>
      <w:r w:rsidR="00C66BA7">
        <w:rPr>
          <w:rFonts w:ascii="Times New Roman" w:hAnsi="Times New Roman" w:cs="Times New Roman"/>
          <w:sz w:val="22"/>
        </w:rPr>
        <w:t xml:space="preserve"> </w:t>
      </w:r>
      <w:r w:rsidR="00C66BA7">
        <w:rPr>
          <w:rFonts w:ascii="Times New Roman" w:hAnsi="Times New Roman" w:cs="Times New Roman"/>
          <w:sz w:val="22"/>
        </w:rPr>
        <w:fldChar w:fldCharType="begin" w:fldLock="1"/>
      </w:r>
      <w:r w:rsidR="00C72830">
        <w:rPr>
          <w:rFonts w:ascii="Times New Roman" w:hAnsi="Times New Roman" w:cs="Times New Roman"/>
          <w:sz w:val="22"/>
        </w:rPr>
        <w:instrText>ADDIN CSL_CITATION {"citationItems":[{"id":"ITEM-1","itemData":{"author":[{"dropping-particle":"","family":"Brasseur","given":"Guy P.","non-dropping-particle":"","parse-names":false,"suffix":""},{"dropping-particle":"","family":"Jacob","given":"Daniel J.","non-dropping-particle":"","parse-names":false,"suffix":""}],"id":"ITEM-1","issued":{"date-parts":[["2017"]]},"publisher":"Cambridge University Press","title":"Modeling of Atmospheric Chemistry","type":"book"},"uris":["http://www.mendeley.com/documents/?uuid=6c8fe400-292a-309c-8910-3a8bc2c49f31"]}],"mendeley":{"formattedCitation":"(Brasseur and Jacob 2017)","plainTextFormattedCitation":"(Brasseur and Jacob 2017)","previouslyFormattedCitation":"(Brasseur and Jacob 2017)"},"properties":{"noteIndex":0},"schema":"https://github.com/citation-style-language/schema/raw/master/csl-citation.json"}</w:instrText>
      </w:r>
      <w:r w:rsidR="00C66BA7">
        <w:rPr>
          <w:rFonts w:ascii="Times New Roman" w:hAnsi="Times New Roman" w:cs="Times New Roman"/>
          <w:sz w:val="22"/>
        </w:rPr>
        <w:fldChar w:fldCharType="separate"/>
      </w:r>
      <w:r w:rsidR="006C1758" w:rsidRPr="006C1758">
        <w:rPr>
          <w:rFonts w:ascii="Times New Roman" w:hAnsi="Times New Roman" w:cs="Times New Roman"/>
          <w:noProof/>
          <w:sz w:val="22"/>
        </w:rPr>
        <w:t>(Brasseur and Jacob 2017)</w:t>
      </w:r>
      <w:r w:rsidR="00C66BA7">
        <w:rPr>
          <w:rFonts w:ascii="Times New Roman" w:hAnsi="Times New Roman" w:cs="Times New Roman"/>
          <w:sz w:val="22"/>
        </w:rPr>
        <w:fldChar w:fldCharType="end"/>
      </w:r>
      <w:r w:rsidR="002A5D5F">
        <w:rPr>
          <w:rFonts w:ascii="Times New Roman" w:hAnsi="Times New Roman" w:cs="Times New Roman"/>
          <w:sz w:val="22"/>
        </w:rPr>
        <w:t>.</w:t>
      </w:r>
      <w:r w:rsidR="007D771F">
        <w:rPr>
          <w:rFonts w:ascii="Times New Roman" w:hAnsi="Times New Roman" w:cs="Times New Roman"/>
          <w:sz w:val="22"/>
        </w:rPr>
        <w:t xml:space="preserve"> </w:t>
      </w:r>
      <w:ins w:id="115" w:author="Daniel Jacob" w:date="2020-03-28T13:10:00Z">
        <w:r>
          <w:rPr>
            <w:rFonts w:ascii="Times New Roman" w:hAnsi="Times New Roman" w:cs="Times New Roman"/>
            <w:sz w:val="22"/>
          </w:rPr>
          <w:t xml:space="preserve"> This</w:t>
        </w:r>
      </w:ins>
      <w:ins w:id="116" w:author="Daniel Jacob" w:date="2020-03-28T13:11:00Z">
        <w:r>
          <w:rPr>
            <w:rFonts w:ascii="Times New Roman" w:hAnsi="Times New Roman" w:cs="Times New Roman"/>
            <w:sz w:val="22"/>
          </w:rPr>
          <w:t xml:space="preserve"> analytical solution can be extended to non-linear problems and log-normal errors</w:t>
        </w:r>
      </w:ins>
      <w:ins w:id="117" w:author="Daniel Jacob" w:date="2020-03-28T13:12:00Z">
        <w:r>
          <w:rPr>
            <w:rFonts w:ascii="Times New Roman" w:hAnsi="Times New Roman" w:cs="Times New Roman"/>
            <w:sz w:val="22"/>
          </w:rPr>
          <w:t xml:space="preserve"> with an iterative approach (Rodgers, 2000; </w:t>
        </w:r>
        <w:proofErr w:type="spellStart"/>
        <w:r>
          <w:rPr>
            <w:rFonts w:ascii="Times New Roman" w:hAnsi="Times New Roman" w:cs="Times New Roman"/>
            <w:sz w:val="22"/>
          </w:rPr>
          <w:t>Maasakkers</w:t>
        </w:r>
        <w:proofErr w:type="spellEnd"/>
        <w:r>
          <w:rPr>
            <w:rFonts w:ascii="Times New Roman" w:hAnsi="Times New Roman" w:cs="Times New Roman"/>
            <w:sz w:val="22"/>
          </w:rPr>
          <w:t xml:space="preserve"> et al., 2019). </w:t>
        </w:r>
      </w:ins>
      <w:del w:id="118" w:author="Daniel Jacob" w:date="2020-03-28T13:13:00Z">
        <w:r w:rsidR="007D771F" w:rsidDel="00123981">
          <w:rPr>
            <w:rFonts w:ascii="Times New Roman" w:hAnsi="Times New Roman" w:cs="Times New Roman"/>
            <w:sz w:val="22"/>
          </w:rPr>
          <w:delText>Moreover</w:delText>
        </w:r>
        <w:r w:rsidR="007D5F13" w:rsidDel="00123981">
          <w:rPr>
            <w:rFonts w:ascii="Times New Roman" w:hAnsi="Times New Roman" w:cs="Times New Roman"/>
            <w:sz w:val="22"/>
          </w:rPr>
          <w:delText>,</w:delText>
        </w:r>
        <w:r w:rsidR="007D771F" w:rsidDel="00123981">
          <w:rPr>
            <w:rFonts w:ascii="Times New Roman" w:hAnsi="Times New Roman" w:cs="Times New Roman"/>
            <w:sz w:val="22"/>
          </w:rPr>
          <w:delText xml:space="preserve"> sensitivity tests can be conducted at virtually no additional computational cost</w:delText>
        </w:r>
        <w:r w:rsidR="007D5F13" w:rsidDel="00123981">
          <w:rPr>
            <w:rFonts w:ascii="Times New Roman" w:hAnsi="Times New Roman" w:cs="Times New Roman"/>
            <w:sz w:val="22"/>
          </w:rPr>
          <w:delText xml:space="preserve">. </w:delText>
        </w:r>
        <w:r w:rsidR="00F8363C" w:rsidDel="00123981">
          <w:rPr>
            <w:rFonts w:ascii="Times New Roman" w:hAnsi="Times New Roman" w:cs="Times New Roman"/>
            <w:sz w:val="22"/>
          </w:rPr>
          <w:delText xml:space="preserve">However, the computational cost of the analytic solution </w:delText>
        </w:r>
        <w:r w:rsidR="007D771F" w:rsidDel="00123981">
          <w:rPr>
            <w:rFonts w:ascii="Times New Roman" w:hAnsi="Times New Roman" w:cs="Times New Roman"/>
            <w:sz w:val="22"/>
          </w:rPr>
          <w:delText>grows exponentially as</w:delText>
        </w:r>
        <w:r w:rsidR="00F8363C" w:rsidDel="00123981">
          <w:rPr>
            <w:rFonts w:ascii="Times New Roman" w:hAnsi="Times New Roman" w:cs="Times New Roman"/>
            <w:sz w:val="22"/>
          </w:rPr>
          <w:delText xml:space="preserve"> </w:delText>
        </w:r>
        <w:r w:rsidR="00467B5F" w:rsidDel="00123981">
          <w:rPr>
            <w:rFonts w:ascii="Times New Roman" w:hAnsi="Times New Roman" w:cs="Times New Roman"/>
            <w:sz w:val="22"/>
          </w:rPr>
          <w:delText xml:space="preserve">high resolution, dense satellite observations support </w:delText>
        </w:r>
        <w:r w:rsidR="007D771F" w:rsidDel="00123981">
          <w:rPr>
            <w:rFonts w:ascii="Times New Roman" w:hAnsi="Times New Roman" w:cs="Times New Roman"/>
            <w:sz w:val="22"/>
          </w:rPr>
          <w:delText>inversion</w:delText>
        </w:r>
        <w:r w:rsidR="00467B5F" w:rsidDel="00123981">
          <w:rPr>
            <w:rFonts w:ascii="Times New Roman" w:hAnsi="Times New Roman" w:cs="Times New Roman"/>
            <w:sz w:val="22"/>
          </w:rPr>
          <w:delText>s</w:delText>
        </w:r>
        <w:r w:rsidR="007D771F" w:rsidDel="00123981">
          <w:rPr>
            <w:rFonts w:ascii="Times New Roman" w:hAnsi="Times New Roman" w:cs="Times New Roman"/>
            <w:sz w:val="22"/>
          </w:rPr>
          <w:delText xml:space="preserve"> </w:delText>
        </w:r>
        <w:r w:rsidR="00467B5F" w:rsidDel="00123981">
          <w:rPr>
            <w:rFonts w:ascii="Times New Roman" w:hAnsi="Times New Roman" w:cs="Times New Roman"/>
            <w:sz w:val="22"/>
          </w:rPr>
          <w:delText xml:space="preserve">that </w:delText>
        </w:r>
        <w:r w:rsidR="007D771F" w:rsidDel="00123981">
          <w:rPr>
            <w:rFonts w:ascii="Times New Roman" w:hAnsi="Times New Roman" w:cs="Times New Roman"/>
            <w:sz w:val="22"/>
          </w:rPr>
          <w:delText xml:space="preserve">optimize </w:delText>
        </w:r>
        <w:r w:rsidR="00F8363C" w:rsidDel="00123981">
          <w:rPr>
            <w:rFonts w:ascii="Times New Roman" w:hAnsi="Times New Roman" w:cs="Times New Roman"/>
            <w:sz w:val="22"/>
          </w:rPr>
          <w:delText>emissions</w:delText>
        </w:r>
        <w:r w:rsidR="007D771F" w:rsidDel="00123981">
          <w:rPr>
            <w:rFonts w:ascii="Times New Roman" w:hAnsi="Times New Roman" w:cs="Times New Roman"/>
            <w:sz w:val="22"/>
          </w:rPr>
          <w:delText xml:space="preserve"> </w:delText>
        </w:r>
        <w:r w:rsidR="00467B5F" w:rsidDel="00123981">
          <w:rPr>
            <w:rFonts w:ascii="Times New Roman" w:hAnsi="Times New Roman" w:cs="Times New Roman"/>
            <w:sz w:val="22"/>
          </w:rPr>
          <w:delText>at increasingly high resolution</w:delText>
        </w:r>
        <w:r w:rsidR="00F8363C" w:rsidDel="00123981">
          <w:rPr>
            <w:rFonts w:ascii="Times New Roman" w:hAnsi="Times New Roman" w:cs="Times New Roman"/>
            <w:sz w:val="22"/>
          </w:rPr>
          <w:delText xml:space="preserve">. </w:delText>
        </w:r>
      </w:del>
      <w:r w:rsidR="00F8363C">
        <w:rPr>
          <w:rFonts w:ascii="Times New Roman" w:hAnsi="Times New Roman" w:cs="Times New Roman"/>
          <w:sz w:val="22"/>
        </w:rPr>
        <w:t xml:space="preserve">The computational cost </w:t>
      </w:r>
      <w:ins w:id="119" w:author="Daniel Jacob" w:date="2020-03-28T13:15:00Z">
        <w:r w:rsidR="00D15F3E">
          <w:rPr>
            <w:rFonts w:ascii="Times New Roman" w:hAnsi="Times New Roman" w:cs="Times New Roman"/>
            <w:sz w:val="22"/>
          </w:rPr>
          <w:t xml:space="preserve">of the analytical approach is mainly </w:t>
        </w:r>
      </w:ins>
      <w:ins w:id="120" w:author="Daniel Jacob" w:date="2020-03-28T13:16:00Z">
        <w:r w:rsidR="00D15F3E">
          <w:rPr>
            <w:rFonts w:ascii="Times New Roman" w:hAnsi="Times New Roman" w:cs="Times New Roman"/>
            <w:sz w:val="22"/>
          </w:rPr>
          <w:t>determined by the</w:t>
        </w:r>
      </w:ins>
      <w:ins w:id="121" w:author="Daniel Jacob" w:date="2020-03-28T19:12:00Z">
        <w:r w:rsidR="00C63DF8">
          <w:rPr>
            <w:rFonts w:ascii="Times New Roman" w:hAnsi="Times New Roman" w:cs="Times New Roman"/>
            <w:sz w:val="22"/>
          </w:rPr>
          <w:t xml:space="preserve"> required </w:t>
        </w:r>
      </w:ins>
      <w:ins w:id="122" w:author="Daniel Jacob" w:date="2020-03-28T13:16:00Z">
        <w:r w:rsidR="00D15F3E">
          <w:rPr>
            <w:rFonts w:ascii="Times New Roman" w:hAnsi="Times New Roman" w:cs="Times New Roman"/>
            <w:sz w:val="22"/>
          </w:rPr>
          <w:t xml:space="preserve"> </w:t>
        </w:r>
      </w:ins>
      <w:del w:id="123" w:author="Daniel Jacob" w:date="2020-03-28T13:15:00Z">
        <w:r w:rsidR="00F8363C" w:rsidDel="00D15F3E">
          <w:rPr>
            <w:rFonts w:ascii="Times New Roman" w:hAnsi="Times New Roman" w:cs="Times New Roman"/>
            <w:sz w:val="22"/>
          </w:rPr>
          <w:delText xml:space="preserve">is attributable almost entirely to the cost of </w:delText>
        </w:r>
      </w:del>
      <w:r w:rsidR="00F8363C">
        <w:rPr>
          <w:rFonts w:ascii="Times New Roman" w:hAnsi="Times New Roman" w:cs="Times New Roman"/>
          <w:sz w:val="22"/>
        </w:rPr>
        <w:t>constructi</w:t>
      </w:r>
      <w:ins w:id="124" w:author="Daniel Jacob" w:date="2020-03-28T13:16:00Z">
        <w:r w:rsidR="00D15F3E">
          <w:rPr>
            <w:rFonts w:ascii="Times New Roman" w:hAnsi="Times New Roman" w:cs="Times New Roman"/>
            <w:sz w:val="22"/>
          </w:rPr>
          <w:t xml:space="preserve">on of </w:t>
        </w:r>
      </w:ins>
      <w:del w:id="125" w:author="Daniel Jacob" w:date="2020-03-28T13:16:00Z">
        <w:r w:rsidR="00F8363C" w:rsidDel="00D15F3E">
          <w:rPr>
            <w:rFonts w:ascii="Times New Roman" w:hAnsi="Times New Roman" w:cs="Times New Roman"/>
            <w:sz w:val="22"/>
          </w:rPr>
          <w:delText>ng</w:delText>
        </w:r>
      </w:del>
      <w:r w:rsidR="00F8363C">
        <w:rPr>
          <w:rFonts w:ascii="Times New Roman" w:hAnsi="Times New Roman" w:cs="Times New Roman"/>
          <w:sz w:val="22"/>
        </w:rPr>
        <w:t xml:space="preserve"> the</w:t>
      </w:r>
      <w:ins w:id="126" w:author="Daniel Jacob" w:date="2020-03-28T19:16:00Z">
        <w:r w:rsidR="00931E5C">
          <w:rPr>
            <w:rFonts w:ascii="Times New Roman" w:hAnsi="Times New Roman" w:cs="Times New Roman"/>
            <w:sz w:val="22"/>
          </w:rPr>
          <w:t xml:space="preserve"> </w:t>
        </w:r>
      </w:ins>
      <w:r w:rsidR="00F8363C">
        <w:rPr>
          <w:rFonts w:ascii="Times New Roman" w:hAnsi="Times New Roman" w:cs="Times New Roman"/>
          <w:sz w:val="22"/>
        </w:rPr>
        <w:t xml:space="preserve"> </w:t>
      </w:r>
      <w:ins w:id="127" w:author="Daniel Jacob" w:date="2020-03-28T19:16:00Z">
        <w:r w:rsidR="00931E5C">
          <w:rPr>
            <w:rFonts w:ascii="Times New Roman" w:hAnsi="Times New Roman" w:cs="Times New Roman"/>
            <w:sz w:val="22"/>
          </w:rPr>
          <w:t>(</w:t>
        </w:r>
        <w:proofErr w:type="spellStart"/>
        <w:r w:rsidR="00931E5C">
          <w:rPr>
            <w:rFonts w:ascii="Times New Roman" w:hAnsi="Times New Roman" w:cs="Times New Roman"/>
            <w:i/>
            <w:iCs/>
            <w:sz w:val="22"/>
          </w:rPr>
          <w:t>m</w:t>
        </w:r>
        <w:r w:rsidR="00931E5C">
          <w:rPr>
            <w:rFonts w:ascii="Times New Roman" w:hAnsi="Times New Roman" w:cs="Times New Roman"/>
            <w:sz w:val="22"/>
          </w:rPr>
          <w:t>×</w:t>
        </w:r>
      </w:ins>
      <w:ins w:id="128" w:author="Daniel Jacob" w:date="2020-03-28T19:17:00Z">
        <w:r w:rsidR="00931E5C">
          <w:rPr>
            <w:rFonts w:ascii="Times New Roman" w:hAnsi="Times New Roman" w:cs="Times New Roman"/>
            <w:i/>
            <w:iCs/>
            <w:sz w:val="22"/>
          </w:rPr>
          <w:t>n</w:t>
        </w:r>
      </w:ins>
      <w:proofErr w:type="spellEnd"/>
      <w:ins w:id="129" w:author="Daniel Jacob" w:date="2020-03-28T19:16:00Z">
        <w:r w:rsidR="00931E5C">
          <w:rPr>
            <w:rFonts w:ascii="Times New Roman" w:hAnsi="Times New Roman" w:cs="Times New Roman"/>
            <w:sz w:val="22"/>
          </w:rPr>
          <w:t>)</w:t>
        </w:r>
      </w:ins>
      <w:ins w:id="130" w:author="Daniel Jacob" w:date="2020-03-28T19:17:00Z">
        <w:r w:rsidR="00931E5C">
          <w:rPr>
            <w:rFonts w:ascii="Times New Roman" w:hAnsi="Times New Roman" w:cs="Times New Roman"/>
            <w:sz w:val="22"/>
          </w:rPr>
          <w:t xml:space="preserve"> </w:t>
        </w:r>
      </w:ins>
      <w:r w:rsidR="00F8363C">
        <w:rPr>
          <w:rFonts w:ascii="Times New Roman" w:hAnsi="Times New Roman" w:cs="Times New Roman"/>
          <w:sz w:val="22"/>
        </w:rPr>
        <w:t>Jacobian matrix</w:t>
      </w:r>
      <w:del w:id="131" w:author="Daniel Jacob" w:date="2020-03-28T13:17:00Z">
        <w:r w:rsidR="00F8363C" w:rsidDel="00D15F3E">
          <w:rPr>
            <w:rFonts w:ascii="Times New Roman" w:hAnsi="Times New Roman" w:cs="Times New Roman"/>
            <w:sz w:val="22"/>
          </w:rPr>
          <w:delText>,</w:delText>
        </w:r>
      </w:del>
      <w:r w:rsidR="00F8363C">
        <w:rPr>
          <w:rFonts w:ascii="Times New Roman" w:hAnsi="Times New Roman" w:cs="Times New Roman"/>
          <w:sz w:val="22"/>
        </w:rPr>
        <w:t xml:space="preserve"> </w:t>
      </w:r>
      <w:ins w:id="132" w:author="Daniel Jacob" w:date="2020-03-28T19:12:00Z">
        <w:r w:rsidR="00931E5C">
          <w:rPr>
            <w:rFonts w:ascii="Times New Roman" w:hAnsi="Times New Roman" w:cs="Times New Roman"/>
            <w:b/>
            <w:bCs/>
            <w:sz w:val="22"/>
          </w:rPr>
          <w:t xml:space="preserve">K </w:t>
        </w:r>
        <w:r w:rsidR="00931E5C">
          <w:rPr>
            <w:rFonts w:ascii="Times New Roman" w:hAnsi="Times New Roman" w:cs="Times New Roman"/>
            <w:sz w:val="22"/>
          </w:rPr>
          <w:t xml:space="preserve"> = </w:t>
        </w:r>
      </w:ins>
      <w:ins w:id="133" w:author="Daniel Jacob" w:date="2020-03-28T19:13:00Z">
        <w:r w:rsidR="00931E5C">
          <w:rPr>
            <w:rFonts w:ascii="Times New Roman" w:hAnsi="Times New Roman" w:cs="Times New Roman"/>
            <w:sz w:val="22"/>
          </w:rPr>
          <w:t>∂</w:t>
        </w:r>
        <w:r w:rsidR="00931E5C">
          <w:rPr>
            <w:rFonts w:ascii="Times New Roman" w:hAnsi="Times New Roman" w:cs="Times New Roman"/>
            <w:b/>
            <w:bCs/>
            <w:sz w:val="22"/>
          </w:rPr>
          <w:t>y</w:t>
        </w:r>
        <w:r w:rsidR="00931E5C">
          <w:rPr>
            <w:rFonts w:ascii="Times New Roman" w:hAnsi="Times New Roman" w:cs="Times New Roman"/>
            <w:sz w:val="22"/>
          </w:rPr>
          <w:t>/∂</w:t>
        </w:r>
        <w:r w:rsidR="00931E5C">
          <w:rPr>
            <w:rFonts w:ascii="Times New Roman" w:hAnsi="Times New Roman" w:cs="Times New Roman"/>
            <w:b/>
            <w:bCs/>
            <w:sz w:val="22"/>
          </w:rPr>
          <w:t>x</w:t>
        </w:r>
        <w:r w:rsidR="00931E5C">
          <w:rPr>
            <w:rFonts w:ascii="Times New Roman" w:hAnsi="Times New Roman" w:cs="Times New Roman"/>
            <w:sz w:val="22"/>
          </w:rPr>
          <w:t xml:space="preserve"> </w:t>
        </w:r>
      </w:ins>
      <w:r w:rsidR="00F8363C" w:rsidRPr="00931E5C">
        <w:rPr>
          <w:rFonts w:ascii="Times New Roman" w:hAnsi="Times New Roman" w:cs="Times New Roman"/>
          <w:sz w:val="22"/>
        </w:rPr>
        <w:t>which</w:t>
      </w:r>
      <w:r w:rsidR="00F8363C">
        <w:rPr>
          <w:rFonts w:ascii="Times New Roman" w:hAnsi="Times New Roman" w:cs="Times New Roman"/>
          <w:sz w:val="22"/>
        </w:rPr>
        <w:t xml:space="preserve"> describes the model sensitivity of </w:t>
      </w:r>
      <w:del w:id="134" w:author="Daniel Jacob" w:date="2020-03-28T19:13:00Z">
        <w:r w:rsidR="00F8363C" w:rsidDel="00931E5C">
          <w:rPr>
            <w:rFonts w:ascii="Times New Roman" w:hAnsi="Times New Roman" w:cs="Times New Roman"/>
            <w:sz w:val="22"/>
          </w:rPr>
          <w:delText xml:space="preserve">concentrations </w:delText>
        </w:r>
      </w:del>
      <w:ins w:id="135" w:author="Daniel Jacob" w:date="2020-03-28T19:13:00Z">
        <w:r w:rsidR="00931E5C">
          <w:rPr>
            <w:rFonts w:ascii="Times New Roman" w:hAnsi="Times New Roman" w:cs="Times New Roman"/>
            <w:sz w:val="22"/>
          </w:rPr>
          <w:t xml:space="preserve">the observed </w:t>
        </w:r>
      </w:ins>
      <w:ins w:id="136" w:author="Daniel Jacob" w:date="2020-03-28T19:14:00Z">
        <w:r w:rsidR="00931E5C">
          <w:rPr>
            <w:rFonts w:ascii="Times New Roman" w:hAnsi="Times New Roman" w:cs="Times New Roman"/>
            <w:sz w:val="22"/>
          </w:rPr>
          <w:t xml:space="preserve">concentration vector </w:t>
        </w:r>
        <w:r w:rsidR="00931E5C">
          <w:rPr>
            <w:rFonts w:ascii="Times New Roman" w:hAnsi="Times New Roman" w:cs="Times New Roman"/>
            <w:b/>
            <w:bCs/>
            <w:sz w:val="22"/>
          </w:rPr>
          <w:t>y</w:t>
        </w:r>
      </w:ins>
      <w:ins w:id="137" w:author="Daniel Jacob" w:date="2020-03-28T19:13:00Z">
        <w:r w:rsidR="00931E5C">
          <w:rPr>
            <w:rFonts w:ascii="Times New Roman" w:hAnsi="Times New Roman" w:cs="Times New Roman"/>
            <w:sz w:val="22"/>
          </w:rPr>
          <w:t xml:space="preserve"> </w:t>
        </w:r>
      </w:ins>
      <w:ins w:id="138" w:author="Daniel Jacob" w:date="2020-03-28T19:17:00Z">
        <w:r w:rsidR="00931E5C">
          <w:rPr>
            <w:rFonts w:ascii="Times New Roman" w:hAnsi="Times New Roman" w:cs="Times New Roman"/>
            <w:sz w:val="22"/>
          </w:rPr>
          <w:t xml:space="preserve">(dimension </w:t>
        </w:r>
        <w:r w:rsidR="00931E5C" w:rsidRPr="00931E5C">
          <w:rPr>
            <w:rFonts w:ascii="Times New Roman" w:hAnsi="Times New Roman" w:cs="Times New Roman"/>
            <w:i/>
            <w:iCs/>
            <w:sz w:val="22"/>
          </w:rPr>
          <w:t>m</w:t>
        </w:r>
        <w:r w:rsidR="00931E5C">
          <w:rPr>
            <w:rFonts w:ascii="Times New Roman" w:hAnsi="Times New Roman" w:cs="Times New Roman"/>
            <w:sz w:val="22"/>
          </w:rPr>
          <w:t xml:space="preserve">) </w:t>
        </w:r>
      </w:ins>
      <w:r w:rsidR="00F8363C" w:rsidRPr="00931E5C">
        <w:rPr>
          <w:rFonts w:ascii="Times New Roman" w:hAnsi="Times New Roman" w:cs="Times New Roman"/>
          <w:sz w:val="22"/>
        </w:rPr>
        <w:t>to</w:t>
      </w:r>
      <w:r w:rsidR="00F8363C">
        <w:rPr>
          <w:rFonts w:ascii="Times New Roman" w:hAnsi="Times New Roman" w:cs="Times New Roman"/>
          <w:sz w:val="22"/>
        </w:rPr>
        <w:t xml:space="preserve"> </w:t>
      </w:r>
      <w:ins w:id="139" w:author="Daniel Jacob" w:date="2020-03-28T19:14:00Z">
        <w:r w:rsidR="00931E5C">
          <w:rPr>
            <w:rFonts w:ascii="Times New Roman" w:hAnsi="Times New Roman" w:cs="Times New Roman"/>
            <w:sz w:val="22"/>
          </w:rPr>
          <w:t xml:space="preserve">the </w:t>
        </w:r>
      </w:ins>
      <w:r w:rsidR="00F8363C">
        <w:rPr>
          <w:rFonts w:ascii="Times New Roman" w:hAnsi="Times New Roman" w:cs="Times New Roman"/>
          <w:sz w:val="22"/>
        </w:rPr>
        <w:t>emission</w:t>
      </w:r>
      <w:ins w:id="140" w:author="Daniel Jacob" w:date="2020-03-28T19:14:00Z">
        <w:r w:rsidR="00931E5C">
          <w:rPr>
            <w:rFonts w:ascii="Times New Roman" w:hAnsi="Times New Roman" w:cs="Times New Roman"/>
            <w:sz w:val="22"/>
          </w:rPr>
          <w:t xml:space="preserve"> state vector </w:t>
        </w:r>
        <w:r w:rsidR="00931E5C">
          <w:rPr>
            <w:rFonts w:ascii="Times New Roman" w:hAnsi="Times New Roman" w:cs="Times New Roman"/>
            <w:b/>
            <w:bCs/>
            <w:sz w:val="22"/>
          </w:rPr>
          <w:t>x</w:t>
        </w:r>
      </w:ins>
      <w:ins w:id="141" w:author="Daniel Jacob" w:date="2020-03-28T19:17:00Z">
        <w:r w:rsidR="00931E5C">
          <w:rPr>
            <w:rFonts w:ascii="Times New Roman" w:hAnsi="Times New Roman" w:cs="Times New Roman"/>
            <w:b/>
            <w:bCs/>
            <w:sz w:val="22"/>
          </w:rPr>
          <w:t xml:space="preserve"> </w:t>
        </w:r>
        <w:r w:rsidR="00931E5C">
          <w:rPr>
            <w:rFonts w:ascii="Times New Roman" w:hAnsi="Times New Roman" w:cs="Times New Roman"/>
            <w:sz w:val="22"/>
          </w:rPr>
          <w:t xml:space="preserve">(dimension </w:t>
        </w:r>
        <w:r w:rsidR="00931E5C">
          <w:rPr>
            <w:rFonts w:ascii="Times New Roman" w:hAnsi="Times New Roman" w:cs="Times New Roman"/>
            <w:i/>
            <w:iCs/>
            <w:sz w:val="22"/>
          </w:rPr>
          <w:t>n</w:t>
        </w:r>
        <w:r w:rsidR="00931E5C">
          <w:rPr>
            <w:rFonts w:ascii="Times New Roman" w:hAnsi="Times New Roman" w:cs="Times New Roman"/>
            <w:sz w:val="22"/>
          </w:rPr>
          <w:t>) being optimized</w:t>
        </w:r>
      </w:ins>
      <w:ins w:id="142" w:author="Daniel Jacob" w:date="2020-03-28T19:18:00Z">
        <w:r w:rsidR="00931E5C">
          <w:rPr>
            <w:rFonts w:ascii="Times New Roman" w:hAnsi="Times New Roman" w:cs="Times New Roman"/>
            <w:sz w:val="22"/>
          </w:rPr>
          <w:t>.</w:t>
        </w:r>
      </w:ins>
      <w:ins w:id="143" w:author="Daniel Jacob" w:date="2020-03-28T19:17:00Z">
        <w:r w:rsidR="00931E5C">
          <w:rPr>
            <w:rFonts w:ascii="Times New Roman" w:hAnsi="Times New Roman" w:cs="Times New Roman"/>
            <w:sz w:val="22"/>
          </w:rPr>
          <w:t xml:space="preserve"> </w:t>
        </w:r>
      </w:ins>
      <w:del w:id="144" w:author="Daniel Jacob" w:date="2020-03-28T19:14:00Z">
        <w:r w:rsidR="00F8363C" w:rsidDel="00931E5C">
          <w:rPr>
            <w:rFonts w:ascii="Times New Roman" w:hAnsi="Times New Roman" w:cs="Times New Roman"/>
            <w:sz w:val="22"/>
          </w:rPr>
          <w:delText>s</w:delText>
        </w:r>
      </w:del>
      <w:ins w:id="145" w:author="Daniel Jacob" w:date="2020-03-28T13:16:00Z">
        <w:r w:rsidR="00D15F3E">
          <w:rPr>
            <w:rFonts w:ascii="Times New Roman" w:hAnsi="Times New Roman" w:cs="Times New Roman"/>
            <w:sz w:val="22"/>
          </w:rPr>
          <w:t xml:space="preserve">. </w:t>
        </w:r>
      </w:ins>
      <w:ins w:id="146" w:author="Daniel Jacob" w:date="2020-03-28T13:21:00Z">
        <w:r w:rsidR="00D15F3E">
          <w:rPr>
            <w:rFonts w:ascii="Times New Roman" w:hAnsi="Times New Roman" w:cs="Times New Roman"/>
            <w:sz w:val="22"/>
          </w:rPr>
          <w:t>O</w:t>
        </w:r>
      </w:ins>
      <w:ins w:id="147" w:author="Daniel Jacob" w:date="2020-03-28T13:18:00Z">
        <w:r w:rsidR="00D15F3E">
          <w:rPr>
            <w:rFonts w:ascii="Times New Roman" w:hAnsi="Times New Roman" w:cs="Times New Roman"/>
            <w:sz w:val="22"/>
          </w:rPr>
          <w:t xml:space="preserve">nce the Jacobian matrix has been constructed, </w:t>
        </w:r>
      </w:ins>
      <w:ins w:id="148" w:author="Daniel Jacob" w:date="2020-03-28T13:20:00Z">
        <w:r w:rsidR="00D15F3E">
          <w:rPr>
            <w:rFonts w:ascii="Times New Roman" w:hAnsi="Times New Roman" w:cs="Times New Roman"/>
            <w:sz w:val="22"/>
          </w:rPr>
          <w:t>it is possible to explore</w:t>
        </w:r>
      </w:ins>
      <w:ins w:id="149" w:author="Daniel Jacob" w:date="2020-03-28T13:21:00Z">
        <w:r w:rsidR="00D15F3E">
          <w:rPr>
            <w:rFonts w:ascii="Times New Roman" w:hAnsi="Times New Roman" w:cs="Times New Roman"/>
            <w:sz w:val="22"/>
          </w:rPr>
          <w:t xml:space="preserve"> </w:t>
        </w:r>
      </w:ins>
      <w:ins w:id="150" w:author="Daniel Jacob" w:date="2020-03-28T13:22:00Z">
        <w:r w:rsidR="00D15F3E">
          <w:rPr>
            <w:rFonts w:ascii="Times New Roman" w:hAnsi="Times New Roman" w:cs="Times New Roman"/>
            <w:sz w:val="22"/>
          </w:rPr>
          <w:t>at essentially no added computation</w:t>
        </w:r>
      </w:ins>
      <w:ins w:id="151" w:author="Daniel Jacob" w:date="2020-03-28T13:23:00Z">
        <w:r w:rsidR="00D15F3E">
          <w:rPr>
            <w:rFonts w:ascii="Times New Roman" w:hAnsi="Times New Roman" w:cs="Times New Roman"/>
            <w:sz w:val="22"/>
          </w:rPr>
          <w:t>a</w:t>
        </w:r>
      </w:ins>
      <w:ins w:id="152" w:author="Daniel Jacob" w:date="2020-03-28T13:22:00Z">
        <w:r w:rsidR="00D15F3E">
          <w:rPr>
            <w:rFonts w:ascii="Times New Roman" w:hAnsi="Times New Roman" w:cs="Times New Roman"/>
            <w:sz w:val="22"/>
          </w:rPr>
          <w:t xml:space="preserve">l cost </w:t>
        </w:r>
      </w:ins>
      <w:ins w:id="153" w:author="Daniel Jacob" w:date="2020-03-28T13:21:00Z">
        <w:r w:rsidR="00D15F3E">
          <w:rPr>
            <w:rFonts w:ascii="Times New Roman" w:hAnsi="Times New Roman" w:cs="Times New Roman"/>
            <w:sz w:val="22"/>
          </w:rPr>
          <w:t xml:space="preserve">the sensitivity of the solution to different specification of errors, different </w:t>
        </w:r>
      </w:ins>
      <w:ins w:id="154" w:author="Daniel Jacob" w:date="2020-03-28T13:22:00Z">
        <w:r w:rsidR="00D15F3E">
          <w:rPr>
            <w:rFonts w:ascii="Times New Roman" w:hAnsi="Times New Roman" w:cs="Times New Roman"/>
            <w:sz w:val="22"/>
          </w:rPr>
          <w:t xml:space="preserve">prior assumptions, </w:t>
        </w:r>
      </w:ins>
      <w:ins w:id="155" w:author="Daniel Jacob" w:date="2020-03-28T13:23:00Z">
        <w:r w:rsidR="00D15F3E">
          <w:rPr>
            <w:rFonts w:ascii="Times New Roman" w:hAnsi="Times New Roman" w:cs="Times New Roman"/>
            <w:sz w:val="22"/>
          </w:rPr>
          <w:t>adding/subtracting observations, condensing the state vector, etc. This is a major but often not recognized a</w:t>
        </w:r>
      </w:ins>
      <w:ins w:id="156" w:author="Daniel Jacob" w:date="2020-03-28T13:24:00Z">
        <w:r w:rsidR="00D15F3E">
          <w:rPr>
            <w:rFonts w:ascii="Times New Roman" w:hAnsi="Times New Roman" w:cs="Times New Roman"/>
            <w:sz w:val="22"/>
          </w:rPr>
          <w:t>dvantage of the analytical method</w:t>
        </w:r>
      </w:ins>
      <w:ins w:id="157" w:author="Daniel Jacob" w:date="2020-03-28T19:15:00Z">
        <w:r w:rsidR="00931E5C">
          <w:rPr>
            <w:rFonts w:ascii="Times New Roman" w:hAnsi="Times New Roman" w:cs="Times New Roman"/>
            <w:sz w:val="22"/>
          </w:rPr>
          <w:t>, in addition to the ability to formally characterize error on the solution and information cont</w:t>
        </w:r>
      </w:ins>
      <w:ins w:id="158" w:author="Daniel Jacob" w:date="2020-03-28T19:16:00Z">
        <w:r w:rsidR="00931E5C">
          <w:rPr>
            <w:rFonts w:ascii="Times New Roman" w:hAnsi="Times New Roman" w:cs="Times New Roman"/>
            <w:sz w:val="22"/>
          </w:rPr>
          <w:t>ent</w:t>
        </w:r>
      </w:ins>
      <w:ins w:id="159" w:author="Daniel Jacob" w:date="2020-03-28T13:24:00Z">
        <w:r w:rsidR="00D15F3E">
          <w:rPr>
            <w:rFonts w:ascii="Times New Roman" w:hAnsi="Times New Roman" w:cs="Times New Roman"/>
            <w:sz w:val="22"/>
          </w:rPr>
          <w:t xml:space="preserve">. </w:t>
        </w:r>
      </w:ins>
    </w:p>
    <w:p w14:paraId="0B1D5F35" w14:textId="64960800" w:rsidR="00D15F3E" w:rsidRDefault="00D15F3E" w:rsidP="00221741">
      <w:pPr>
        <w:rPr>
          <w:ins w:id="160" w:author="Daniel Jacob" w:date="2020-03-28T13:24:00Z"/>
          <w:rFonts w:ascii="Times New Roman" w:hAnsi="Times New Roman" w:cs="Times New Roman"/>
          <w:sz w:val="22"/>
        </w:rPr>
      </w:pPr>
    </w:p>
    <w:p w14:paraId="087C4E8F" w14:textId="1CD1FD7E" w:rsidR="00CC50FA" w:rsidRDefault="00D15F3E" w:rsidP="00221741">
      <w:pPr>
        <w:rPr>
          <w:ins w:id="161" w:author="Daniel Jacob" w:date="2020-03-28T13:35:00Z"/>
          <w:rFonts w:ascii="Times New Roman" w:hAnsi="Times New Roman" w:cs="Times New Roman"/>
          <w:sz w:val="22"/>
        </w:rPr>
      </w:pPr>
      <w:ins w:id="162" w:author="Daniel Jacob" w:date="2020-03-28T13:24:00Z">
        <w:del w:id="163" w:author="Daniel Jacob" w:date="2020-03-28T19:18:00Z">
          <w:r w:rsidDel="00931E5C">
            <w:rPr>
              <w:rFonts w:ascii="Times New Roman" w:hAnsi="Times New Roman" w:cs="Times New Roman"/>
              <w:sz w:val="22"/>
            </w:rPr>
            <w:delText>The</w:delText>
          </w:r>
        </w:del>
      </w:ins>
      <w:ins w:id="164" w:author="Daniel Jacob" w:date="2020-03-28T19:18:00Z">
        <w:r w:rsidR="00931E5C">
          <w:rPr>
            <w:rFonts w:ascii="Times New Roman" w:hAnsi="Times New Roman" w:cs="Times New Roman"/>
            <w:sz w:val="22"/>
          </w:rPr>
          <w:t>Construction of the</w:t>
        </w:r>
      </w:ins>
      <w:ins w:id="165" w:author="Daniel Jacob" w:date="2020-03-28T13:24:00Z">
        <w:r>
          <w:rPr>
            <w:rFonts w:ascii="Times New Roman" w:hAnsi="Times New Roman" w:cs="Times New Roman"/>
            <w:sz w:val="22"/>
          </w:rPr>
          <w:t xml:space="preserve"> Jacobian matrix </w:t>
        </w:r>
      </w:ins>
      <w:ins w:id="166" w:author="Daniel Jacob" w:date="2020-03-28T13:25:00Z">
        <w:r w:rsidR="00CC0313">
          <w:rPr>
            <w:rFonts w:ascii="Times New Roman" w:hAnsi="Times New Roman" w:cs="Times New Roman"/>
            <w:sz w:val="22"/>
          </w:rPr>
          <w:t xml:space="preserve">is </w:t>
        </w:r>
        <w:del w:id="167" w:author="Daniel Jacob" w:date="2020-03-28T19:18:00Z">
          <w:r w:rsidR="00CC0313" w:rsidDel="00931E5C">
            <w:rPr>
              <w:rFonts w:ascii="Times New Roman" w:hAnsi="Times New Roman" w:cs="Times New Roman"/>
              <w:sz w:val="22"/>
            </w:rPr>
            <w:delText xml:space="preserve">of </w:delText>
          </w:r>
        </w:del>
        <w:del w:id="168" w:author="Daniel Jacob" w:date="2020-03-28T19:16:00Z">
          <w:r w:rsidR="00CC0313" w:rsidDel="00931E5C">
            <w:rPr>
              <w:rFonts w:ascii="Times New Roman" w:hAnsi="Times New Roman" w:cs="Times New Roman"/>
              <w:sz w:val="22"/>
            </w:rPr>
            <w:delText>(</w:delText>
          </w:r>
          <w:r w:rsidR="00CC0313" w:rsidDel="00931E5C">
            <w:rPr>
              <w:rFonts w:ascii="Times New Roman" w:hAnsi="Times New Roman" w:cs="Times New Roman"/>
              <w:i/>
              <w:iCs/>
              <w:sz w:val="22"/>
            </w:rPr>
            <w:delText>n</w:delText>
          </w:r>
          <w:r w:rsidR="00CC0313" w:rsidDel="00931E5C">
            <w:rPr>
              <w:rFonts w:ascii="Times New Roman" w:hAnsi="Times New Roman" w:cs="Times New Roman"/>
              <w:sz w:val="22"/>
            </w:rPr>
            <w:delText xml:space="preserve"> ×</w:delText>
          </w:r>
          <w:r w:rsidR="00CC0313" w:rsidDel="00931E5C">
            <w:rPr>
              <w:rFonts w:ascii="Times New Roman" w:hAnsi="Times New Roman" w:cs="Times New Roman"/>
              <w:i/>
              <w:iCs/>
              <w:sz w:val="22"/>
            </w:rPr>
            <w:delText>m</w:delText>
          </w:r>
          <w:r w:rsidR="00CC0313" w:rsidDel="00931E5C">
            <w:rPr>
              <w:rFonts w:ascii="Times New Roman" w:hAnsi="Times New Roman" w:cs="Times New Roman"/>
              <w:sz w:val="22"/>
            </w:rPr>
            <w:delText>)</w:delText>
          </w:r>
        </w:del>
        <w:del w:id="169" w:author="Daniel Jacob" w:date="2020-03-28T19:18:00Z">
          <w:r w:rsidR="00CC0313" w:rsidDel="00931E5C">
            <w:rPr>
              <w:rFonts w:ascii="Times New Roman" w:hAnsi="Times New Roman" w:cs="Times New Roman"/>
              <w:sz w:val="22"/>
            </w:rPr>
            <w:delText xml:space="preserve"> d</w:delText>
          </w:r>
        </w:del>
      </w:ins>
      <w:ins w:id="170" w:author="Daniel Jacob" w:date="2020-03-28T13:26:00Z">
        <w:del w:id="171" w:author="Daniel Jacob" w:date="2020-03-28T19:18:00Z">
          <w:r w:rsidR="00CC0313" w:rsidDel="00931E5C">
            <w:rPr>
              <w:rFonts w:ascii="Times New Roman" w:hAnsi="Times New Roman" w:cs="Times New Roman"/>
              <w:sz w:val="22"/>
            </w:rPr>
            <w:delText xml:space="preserve">imension, where </w:delText>
          </w:r>
          <w:r w:rsidR="00CC0313" w:rsidDel="00931E5C">
            <w:rPr>
              <w:rFonts w:ascii="Times New Roman" w:hAnsi="Times New Roman" w:cs="Times New Roman"/>
              <w:i/>
              <w:iCs/>
              <w:sz w:val="22"/>
            </w:rPr>
            <w:delText>n</w:delText>
          </w:r>
          <w:r w:rsidR="00CC0313" w:rsidDel="00931E5C">
            <w:rPr>
              <w:rFonts w:ascii="Times New Roman" w:hAnsi="Times New Roman" w:cs="Times New Roman"/>
              <w:sz w:val="22"/>
            </w:rPr>
            <w:delText xml:space="preserve"> is the dimension of the state vector and </w:delText>
          </w:r>
          <w:r w:rsidR="00CC0313" w:rsidDel="00931E5C">
            <w:rPr>
              <w:rFonts w:ascii="Times New Roman" w:hAnsi="Times New Roman" w:cs="Times New Roman"/>
              <w:i/>
              <w:iCs/>
              <w:sz w:val="22"/>
            </w:rPr>
            <w:delText>m</w:delText>
          </w:r>
          <w:r w:rsidR="00CC0313" w:rsidDel="00931E5C">
            <w:rPr>
              <w:rFonts w:ascii="Times New Roman" w:hAnsi="Times New Roman" w:cs="Times New Roman"/>
              <w:sz w:val="22"/>
            </w:rPr>
            <w:delText xml:space="preserve"> is the number of observations.  </w:delText>
          </w:r>
        </w:del>
      </w:ins>
      <w:ins w:id="172" w:author="Daniel Jacob" w:date="2020-03-28T13:29:00Z">
        <w:del w:id="173" w:author="Daniel Jacob" w:date="2020-03-28T19:18:00Z">
          <w:r w:rsidR="00CC0313" w:rsidDel="00931E5C">
            <w:rPr>
              <w:rFonts w:ascii="Times New Roman" w:hAnsi="Times New Roman" w:cs="Times New Roman"/>
              <w:sz w:val="22"/>
            </w:rPr>
            <w:delText>It is constructed</w:delText>
          </w:r>
        </w:del>
      </w:ins>
      <w:ins w:id="174" w:author="Daniel Jacob" w:date="2020-03-28T19:18:00Z">
        <w:r w:rsidR="00931E5C">
          <w:rPr>
            <w:rFonts w:ascii="Times New Roman" w:hAnsi="Times New Roman" w:cs="Times New Roman"/>
            <w:sz w:val="22"/>
          </w:rPr>
          <w:t>done</w:t>
        </w:r>
      </w:ins>
      <w:ins w:id="175" w:author="Daniel Jacob" w:date="2020-03-28T13:29:00Z">
        <w:r w:rsidR="00CC0313">
          <w:rPr>
            <w:rFonts w:ascii="Times New Roman" w:hAnsi="Times New Roman" w:cs="Times New Roman"/>
            <w:sz w:val="22"/>
          </w:rPr>
          <w:t xml:space="preserve"> column by column, by conducting</w:t>
        </w:r>
      </w:ins>
      <w:ins w:id="176" w:author="Daniel Jacob" w:date="2020-03-28T13:26:00Z">
        <w:r w:rsidR="00CC0313">
          <w:rPr>
            <w:rFonts w:ascii="Times New Roman" w:hAnsi="Times New Roman" w:cs="Times New Roman"/>
            <w:sz w:val="22"/>
          </w:rPr>
          <w:t xml:space="preserve"> </w:t>
        </w:r>
        <w:r w:rsidR="00CC0313">
          <w:rPr>
            <w:rFonts w:ascii="Times New Roman" w:hAnsi="Times New Roman" w:cs="Times New Roman"/>
            <w:i/>
            <w:iCs/>
            <w:sz w:val="22"/>
          </w:rPr>
          <w:t>n</w:t>
        </w:r>
        <w:r w:rsidR="00CC0313">
          <w:rPr>
            <w:rFonts w:ascii="Times New Roman" w:hAnsi="Times New Roman" w:cs="Times New Roman"/>
            <w:sz w:val="22"/>
          </w:rPr>
          <w:t xml:space="preserve"> </w:t>
        </w:r>
        <w:del w:id="177" w:author="Daniel Jacob" w:date="2020-03-28T19:19:00Z">
          <w:r w:rsidR="00CC0313" w:rsidDel="00931E5C">
            <w:rPr>
              <w:rFonts w:ascii="Times New Roman" w:hAnsi="Times New Roman" w:cs="Times New Roman"/>
              <w:sz w:val="22"/>
            </w:rPr>
            <w:delText>for</w:delText>
          </w:r>
        </w:del>
      </w:ins>
      <w:ins w:id="178" w:author="Daniel Jacob" w:date="2020-03-28T13:27:00Z">
        <w:del w:id="179" w:author="Daniel Jacob" w:date="2020-03-28T19:19:00Z">
          <w:r w:rsidR="00CC0313" w:rsidDel="00931E5C">
            <w:rPr>
              <w:rFonts w:ascii="Times New Roman" w:hAnsi="Times New Roman" w:cs="Times New Roman"/>
              <w:sz w:val="22"/>
            </w:rPr>
            <w:delText>ward model</w:delText>
          </w:r>
        </w:del>
      </w:ins>
      <w:ins w:id="180" w:author="Daniel Jacob" w:date="2020-03-28T19:19:00Z">
        <w:r w:rsidR="00931E5C">
          <w:rPr>
            <w:rFonts w:ascii="Times New Roman" w:hAnsi="Times New Roman" w:cs="Times New Roman"/>
            <w:sz w:val="22"/>
          </w:rPr>
          <w:t>CTM</w:t>
        </w:r>
      </w:ins>
      <w:ins w:id="181" w:author="Daniel Jacob" w:date="2020-03-28T13:27:00Z">
        <w:r w:rsidR="00CC0313">
          <w:rPr>
            <w:rFonts w:ascii="Times New Roman" w:hAnsi="Times New Roman" w:cs="Times New Roman"/>
            <w:sz w:val="22"/>
          </w:rPr>
          <w:t xml:space="preserve"> simulations with perturbed values of </w:t>
        </w:r>
      </w:ins>
      <w:ins w:id="182" w:author="Daniel Jacob" w:date="2020-03-28T13:29:00Z">
        <w:r w:rsidR="00CC0313">
          <w:rPr>
            <w:rFonts w:ascii="Times New Roman" w:hAnsi="Times New Roman" w:cs="Times New Roman"/>
            <w:sz w:val="22"/>
          </w:rPr>
          <w:t xml:space="preserve">each of </w:t>
        </w:r>
      </w:ins>
      <w:ins w:id="183" w:author="Daniel Jacob" w:date="2020-03-28T13:27:00Z">
        <w:r w:rsidR="00CC0313">
          <w:rPr>
            <w:rFonts w:ascii="Times New Roman" w:hAnsi="Times New Roman" w:cs="Times New Roman"/>
            <w:sz w:val="22"/>
          </w:rPr>
          <w:t>state vector elements</w:t>
        </w:r>
      </w:ins>
      <w:ins w:id="184" w:author="Daniel Jacob" w:date="2020-03-28T13:30:00Z">
        <w:r w:rsidR="00CC0313">
          <w:rPr>
            <w:rFonts w:ascii="Times New Roman" w:hAnsi="Times New Roman" w:cs="Times New Roman"/>
            <w:sz w:val="22"/>
          </w:rPr>
          <w:t xml:space="preserve"> </w:t>
        </w:r>
        <w:r w:rsidR="00CC0313">
          <w:rPr>
            <w:rFonts w:ascii="Times New Roman" w:hAnsi="Times New Roman" w:cs="Times New Roman"/>
            <w:i/>
            <w:iCs/>
            <w:sz w:val="22"/>
          </w:rPr>
          <w:t>x</w:t>
        </w:r>
        <w:r w:rsidR="00CC0313">
          <w:rPr>
            <w:rFonts w:ascii="Times New Roman" w:hAnsi="Times New Roman" w:cs="Times New Roman"/>
            <w:i/>
            <w:iCs/>
            <w:sz w:val="22"/>
          </w:rPr>
          <w:softHyphen/>
        </w:r>
        <w:r w:rsidR="00CC0313">
          <w:rPr>
            <w:rFonts w:ascii="Times New Roman" w:hAnsi="Times New Roman" w:cs="Times New Roman"/>
            <w:i/>
            <w:iCs/>
            <w:sz w:val="22"/>
            <w:vertAlign w:val="subscript"/>
          </w:rPr>
          <w:t xml:space="preserve">i, </w:t>
        </w:r>
        <w:r w:rsidR="00CC0313">
          <w:rPr>
            <w:rFonts w:ascii="Times New Roman" w:hAnsi="Times New Roman" w:cs="Times New Roman"/>
            <w:sz w:val="22"/>
          </w:rPr>
          <w:t xml:space="preserve">and collecting the </w:t>
        </w:r>
      </w:ins>
      <w:ins w:id="185" w:author="Daniel Jacob" w:date="2020-03-28T13:31:00Z">
        <w:r w:rsidR="00CC0313">
          <w:rPr>
            <w:rFonts w:ascii="Times New Roman" w:hAnsi="Times New Roman" w:cs="Times New Roman"/>
            <w:sz w:val="22"/>
          </w:rPr>
          <w:t xml:space="preserve">resulting </w:t>
        </w:r>
      </w:ins>
      <w:ins w:id="186" w:author="Daniel Jacob" w:date="2020-03-28T19:19:00Z">
        <w:r w:rsidR="00931E5C">
          <w:rPr>
            <w:rFonts w:ascii="Times New Roman" w:hAnsi="Times New Roman" w:cs="Times New Roman"/>
            <w:sz w:val="22"/>
          </w:rPr>
          <w:t xml:space="preserve">matrix </w:t>
        </w:r>
      </w:ins>
      <w:ins w:id="187" w:author="Daniel Jacob" w:date="2020-03-28T13:30:00Z">
        <w:r w:rsidR="00CC0313">
          <w:rPr>
            <w:rFonts w:ascii="Times New Roman" w:hAnsi="Times New Roman" w:cs="Times New Roman"/>
            <w:sz w:val="22"/>
          </w:rPr>
          <w:t>column</w:t>
        </w:r>
      </w:ins>
      <w:ins w:id="188" w:author="Daniel Jacob" w:date="2020-03-28T13:31:00Z">
        <w:r w:rsidR="00CC0313">
          <w:rPr>
            <w:rFonts w:ascii="Times New Roman" w:hAnsi="Times New Roman" w:cs="Times New Roman"/>
            <w:sz w:val="22"/>
          </w:rPr>
          <w:t>s</w:t>
        </w:r>
      </w:ins>
      <w:ins w:id="189" w:author="Daniel Jacob" w:date="2020-03-28T13:30:00Z">
        <w:r w:rsidR="00CC0313">
          <w:rPr>
            <w:rFonts w:ascii="Times New Roman" w:hAnsi="Times New Roman" w:cs="Times New Roman"/>
            <w:sz w:val="22"/>
          </w:rPr>
          <w:t xml:space="preserve"> ∂</w:t>
        </w:r>
        <w:r w:rsidR="00CC0313">
          <w:rPr>
            <w:rFonts w:ascii="Times New Roman" w:hAnsi="Times New Roman" w:cs="Times New Roman"/>
            <w:b/>
            <w:bCs/>
            <w:sz w:val="22"/>
          </w:rPr>
          <w:t>y</w:t>
        </w:r>
        <w:r w:rsidR="00CC0313">
          <w:rPr>
            <w:rFonts w:ascii="Times New Roman" w:hAnsi="Times New Roman" w:cs="Times New Roman"/>
            <w:sz w:val="22"/>
          </w:rPr>
          <w:t>/</w:t>
        </w:r>
      </w:ins>
      <w:ins w:id="190" w:author="Daniel Jacob" w:date="2020-03-28T13:31:00Z">
        <w:r w:rsidR="00CC0313">
          <w:rPr>
            <w:rFonts w:ascii="Times New Roman" w:hAnsi="Times New Roman" w:cs="Times New Roman"/>
            <w:sz w:val="22"/>
          </w:rPr>
          <w:t>∂</w:t>
        </w:r>
        <w:r w:rsidR="00CC0313">
          <w:rPr>
            <w:rFonts w:ascii="Times New Roman" w:hAnsi="Times New Roman" w:cs="Times New Roman"/>
            <w:i/>
            <w:iCs/>
            <w:sz w:val="22"/>
          </w:rPr>
          <w:t>x</w:t>
        </w:r>
        <w:r w:rsidR="00CC0313">
          <w:rPr>
            <w:rFonts w:ascii="Times New Roman" w:hAnsi="Times New Roman" w:cs="Times New Roman"/>
            <w:i/>
            <w:iCs/>
            <w:sz w:val="22"/>
            <w:vertAlign w:val="subscript"/>
          </w:rPr>
          <w:t>i</w:t>
        </w:r>
      </w:ins>
      <w:ins w:id="191" w:author="Daniel Jacob" w:date="2020-03-28T13:27:00Z">
        <w:r w:rsidR="00CC0313">
          <w:rPr>
            <w:rFonts w:ascii="Times New Roman" w:hAnsi="Times New Roman" w:cs="Times New Roman"/>
            <w:sz w:val="22"/>
          </w:rPr>
          <w:t xml:space="preserve">. </w:t>
        </w:r>
      </w:ins>
      <w:ins w:id="192" w:author="Daniel Jacob" w:date="2020-03-28T13:31:00Z">
        <w:r w:rsidR="00CC0313">
          <w:rPr>
            <w:rFonts w:ascii="Times New Roman" w:hAnsi="Times New Roman" w:cs="Times New Roman"/>
            <w:sz w:val="22"/>
          </w:rPr>
          <w:t>Th</w:t>
        </w:r>
      </w:ins>
      <w:ins w:id="193" w:author="Daniel Jacob" w:date="2020-03-28T13:32:00Z">
        <w:r w:rsidR="00CC0313">
          <w:rPr>
            <w:rFonts w:ascii="Times New Roman" w:hAnsi="Times New Roman" w:cs="Times New Roman"/>
            <w:sz w:val="22"/>
          </w:rPr>
          <w:t xml:space="preserve">e individual simulations are independent </w:t>
        </w:r>
      </w:ins>
      <w:ins w:id="194" w:author="Daniel Jacob" w:date="2020-03-28T13:33:00Z">
        <w:r w:rsidR="00CC0313">
          <w:rPr>
            <w:rFonts w:ascii="Times New Roman" w:hAnsi="Times New Roman" w:cs="Times New Roman"/>
            <w:sz w:val="22"/>
          </w:rPr>
          <w:t xml:space="preserve">so that the construction can be done efficiently on massively parallel computing clusters.  </w:t>
        </w:r>
      </w:ins>
      <w:ins w:id="195" w:author="Daniel Jacob" w:date="2020-03-28T13:34:00Z">
        <w:r w:rsidR="00CC0313">
          <w:rPr>
            <w:rFonts w:ascii="Times New Roman" w:hAnsi="Times New Roman" w:cs="Times New Roman"/>
            <w:sz w:val="22"/>
          </w:rPr>
          <w:t xml:space="preserve">Nevertheless, the computational cost can limit the size of the state </w:t>
        </w:r>
      </w:ins>
      <w:ins w:id="196" w:author="Daniel Jacob" w:date="2020-03-28T13:35:00Z">
        <w:r w:rsidR="00CC0313">
          <w:rPr>
            <w:rFonts w:ascii="Times New Roman" w:hAnsi="Times New Roman" w:cs="Times New Roman"/>
            <w:sz w:val="22"/>
          </w:rPr>
          <w:t>vector</w:t>
        </w:r>
      </w:ins>
      <w:ins w:id="197" w:author="Daniel Jacob" w:date="2020-03-28T19:20:00Z">
        <w:r w:rsidR="00931E5C">
          <w:rPr>
            <w:rFonts w:ascii="Times New Roman" w:hAnsi="Times New Roman" w:cs="Times New Roman"/>
            <w:sz w:val="22"/>
          </w:rPr>
          <w:t xml:space="preserve"> </w:t>
        </w:r>
        <w:r w:rsidR="00931E5C">
          <w:rPr>
            <w:rFonts w:ascii="Times New Roman" w:hAnsi="Times New Roman" w:cs="Times New Roman"/>
            <w:b/>
            <w:bCs/>
            <w:sz w:val="22"/>
          </w:rPr>
          <w:t>x</w:t>
        </w:r>
      </w:ins>
      <w:ins w:id="198" w:author="Daniel Jacob" w:date="2020-03-28T13:35:00Z">
        <w:r w:rsidR="00CC0313">
          <w:rPr>
            <w:rFonts w:ascii="Times New Roman" w:hAnsi="Times New Roman" w:cs="Times New Roman"/>
            <w:sz w:val="22"/>
          </w:rPr>
          <w:t xml:space="preserve">, and this can be a roadblock when </w:t>
        </w:r>
        <w:r w:rsidR="00CC50FA">
          <w:rPr>
            <w:rFonts w:ascii="Times New Roman" w:hAnsi="Times New Roman" w:cs="Times New Roman"/>
            <w:sz w:val="22"/>
          </w:rPr>
          <w:t>attempting to exploit dense satellite observations.</w:t>
        </w:r>
      </w:ins>
    </w:p>
    <w:p w14:paraId="7518BE77" w14:textId="77777777" w:rsidR="00CC50FA" w:rsidRDefault="00CC50FA" w:rsidP="00221741">
      <w:pPr>
        <w:rPr>
          <w:ins w:id="199" w:author="Daniel Jacob" w:date="2020-03-28T13:35:00Z"/>
          <w:rFonts w:ascii="Times New Roman" w:hAnsi="Times New Roman" w:cs="Times New Roman"/>
          <w:sz w:val="22"/>
        </w:rPr>
      </w:pPr>
    </w:p>
    <w:p w14:paraId="24FC81F2" w14:textId="77777777" w:rsidR="00CC0313" w:rsidRPr="00CC0313" w:rsidRDefault="00CC0313" w:rsidP="00221741">
      <w:pPr>
        <w:rPr>
          <w:ins w:id="200" w:author="Daniel Jacob" w:date="2020-03-28T13:24:00Z"/>
          <w:rFonts w:ascii="Times New Roman" w:hAnsi="Times New Roman" w:cs="Times New Roman"/>
          <w:sz w:val="22"/>
        </w:rPr>
      </w:pPr>
    </w:p>
    <w:p w14:paraId="76721A78" w14:textId="7DBB298A" w:rsidR="005540FC" w:rsidDel="00CC50FA" w:rsidRDefault="00F8363C" w:rsidP="00221741">
      <w:pPr>
        <w:rPr>
          <w:del w:id="201" w:author="Daniel Jacob" w:date="2020-03-28T13:35:00Z"/>
          <w:rFonts w:ascii="Times New Roman" w:hAnsi="Times New Roman" w:cs="Times New Roman"/>
          <w:sz w:val="22"/>
        </w:rPr>
      </w:pPr>
      <w:del w:id="202" w:author="Daniel Jacob" w:date="2020-03-28T13:35:00Z">
        <w:r w:rsidDel="00CC50FA">
          <w:rPr>
            <w:rFonts w:ascii="Times New Roman" w:hAnsi="Times New Roman" w:cs="Times New Roman"/>
            <w:sz w:val="22"/>
          </w:rPr>
          <w:delText xml:space="preserve"> </w:delText>
        </w:r>
        <w:r w:rsidDel="00CC50FA">
          <w:rPr>
            <w:rFonts w:ascii="Times New Roman" w:hAnsi="Times New Roman" w:cs="Times New Roman"/>
            <w:sz w:val="22"/>
          </w:rPr>
          <w:fldChar w:fldCharType="begin" w:fldLock="1"/>
        </w:r>
        <w:r w:rsidR="00C72830" w:rsidDel="00CC50FA">
          <w:rPr>
            <w:rFonts w:ascii="Times New Roman" w:hAnsi="Times New Roman" w:cs="Times New Roman"/>
            <w:sz w:val="22"/>
          </w:rPr>
          <w:delInstrText>ADDIN CSL_CITATION {"citationItems":[{"id":"ITEM-1","itemData":{"author":[{"dropping-particle":"","family":"Brasseur","given":"Guy P.","non-dropping-particle":"","parse-names":false,"suffix":""},{"dropping-particle":"","family":"Jacob","given":"Daniel J.","non-dropping-particle":"","parse-names":false,"suffix":""}],"id":"ITEM-1","issued":{"date-parts":[["2017"]]},"publisher":"Cambridge University Press","title":"Modeling of Atmospheric Chemistry","type":"book"},"uris":["http://www.mendeley.com/documents/?uuid=6c8fe400-292a-309c-8910-3a8bc2c49f31"]}],"mendeley":{"formattedCitation":"(Brasseur and Jacob 2017)","plainTextFormattedCitation":"(Brasseur and Jacob 2017)","previouslyFormattedCitation":"(Brasseur and Jacob 2017)"},"properties":{"noteIndex":0},"schema":"https://github.com/citation-style-language/schema/raw/master/csl-citation.json"}</w:delInstrText>
        </w:r>
        <w:r w:rsidDel="00CC50FA">
          <w:rPr>
            <w:rFonts w:ascii="Times New Roman" w:hAnsi="Times New Roman" w:cs="Times New Roman"/>
            <w:sz w:val="22"/>
          </w:rPr>
          <w:fldChar w:fldCharType="separate"/>
        </w:r>
        <w:r w:rsidR="006C1758" w:rsidRPr="006C1758" w:rsidDel="00CC50FA">
          <w:rPr>
            <w:rFonts w:ascii="Times New Roman" w:hAnsi="Times New Roman" w:cs="Times New Roman"/>
            <w:noProof/>
            <w:sz w:val="22"/>
          </w:rPr>
          <w:delText>(Brasseur and Jacob 2017)</w:delText>
        </w:r>
        <w:r w:rsidDel="00CC50FA">
          <w:rPr>
            <w:rFonts w:ascii="Times New Roman" w:hAnsi="Times New Roman" w:cs="Times New Roman"/>
            <w:sz w:val="22"/>
          </w:rPr>
          <w:fldChar w:fldCharType="end"/>
        </w:r>
        <w:r w:rsidDel="00CC50FA">
          <w:rPr>
            <w:rFonts w:ascii="Times New Roman" w:hAnsi="Times New Roman" w:cs="Times New Roman"/>
            <w:sz w:val="22"/>
          </w:rPr>
          <w:delText>. Here we present a method for efficient construction of the Jacobian matrix that maximizes the information content of the inverse system. We demonstrate the method in a high-resolution inversion of methane observations from the GOSAT satellite instrument over the North America.</w:delText>
        </w:r>
      </w:del>
    </w:p>
    <w:p w14:paraId="53BAD784" w14:textId="735950DD" w:rsidR="005540FC" w:rsidDel="00CC50FA" w:rsidRDefault="005540FC" w:rsidP="00864E39">
      <w:pPr>
        <w:rPr>
          <w:del w:id="203" w:author="Daniel Jacob" w:date="2020-03-28T13:35:00Z"/>
          <w:rFonts w:ascii="Times New Roman" w:hAnsi="Times New Roman" w:cs="Times New Roman"/>
          <w:sz w:val="22"/>
        </w:rPr>
      </w:pPr>
      <w:commentRangeStart w:id="204"/>
      <w:commentRangeStart w:id="205"/>
      <w:commentRangeEnd w:id="204"/>
      <w:del w:id="206" w:author="Daniel Jacob" w:date="2020-03-28T13:35:00Z">
        <w:r w:rsidDel="00CC50FA">
          <w:rPr>
            <w:rStyle w:val="CommentReference"/>
          </w:rPr>
          <w:commentReference w:id="204"/>
        </w:r>
      </w:del>
      <w:commentRangeEnd w:id="205"/>
      <w:r w:rsidR="00CC50FA">
        <w:rPr>
          <w:rStyle w:val="CommentReference"/>
        </w:rPr>
        <w:commentReference w:id="205"/>
      </w:r>
    </w:p>
    <w:p w14:paraId="5B41449B" w14:textId="7C838FB8" w:rsidR="007E7E78" w:rsidDel="00CC50FA" w:rsidRDefault="006C1758" w:rsidP="007E7E78">
      <w:pPr>
        <w:rPr>
          <w:del w:id="207" w:author="Daniel Jacob" w:date="2020-03-28T13:37:00Z"/>
          <w:rFonts w:ascii="Times New Roman" w:hAnsi="Times New Roman" w:cs="Times New Roman"/>
          <w:sz w:val="22"/>
        </w:rPr>
      </w:pPr>
      <w:commentRangeStart w:id="208"/>
      <w:del w:id="209" w:author="Daniel Jacob" w:date="2020-03-28T13:37:00Z">
        <w:r w:rsidDel="00CC50FA">
          <w:rPr>
            <w:rFonts w:ascii="Times New Roman" w:hAnsi="Times New Roman" w:cs="Times New Roman"/>
            <w:sz w:val="22"/>
          </w:rPr>
          <w:delText>Most inverse studies that use satellite observations to infer emissions</w:delText>
        </w:r>
        <w:r w:rsidR="000A37F3" w:rsidRPr="00123ED7" w:rsidDel="00CC50FA">
          <w:rPr>
            <w:rFonts w:ascii="Times New Roman" w:hAnsi="Times New Roman" w:cs="Times New Roman"/>
            <w:sz w:val="22"/>
          </w:rPr>
          <w:delText xml:space="preserve"> </w:delText>
        </w:r>
        <w:r w:rsidDel="00CC50FA">
          <w:rPr>
            <w:rFonts w:ascii="Times New Roman" w:hAnsi="Times New Roman" w:cs="Times New Roman"/>
            <w:sz w:val="22"/>
          </w:rPr>
          <w:delText xml:space="preserve">iteratively update the optimal estimate of emissions with the CTM </w:delText>
        </w:r>
        <w:r w:rsidR="000A37F3" w:rsidRPr="00123ED7" w:rsidDel="00CC50FA">
          <w:rPr>
            <w:rFonts w:ascii="Times New Roman" w:hAnsi="Times New Roman" w:cs="Times New Roman"/>
            <w:sz w:val="22"/>
          </w:rPr>
          <w:delText>adjoint</w:delText>
        </w:r>
        <w:r w:rsidR="00923A03" w:rsidDel="00CC50FA">
          <w:rPr>
            <w:rFonts w:ascii="Times New Roman" w:hAnsi="Times New Roman" w:cs="Times New Roman"/>
            <w:sz w:val="22"/>
          </w:rPr>
          <w:delText xml:space="preserve">. </w:delText>
        </w:r>
        <w:r w:rsidR="00FC7E2A" w:rsidDel="00CC50FA">
          <w:rPr>
            <w:rFonts w:ascii="Times New Roman" w:hAnsi="Times New Roman" w:cs="Times New Roman"/>
            <w:sz w:val="22"/>
          </w:rPr>
          <w:delText xml:space="preserve">The computational cost in these cases </w:delText>
        </w:r>
        <w:r w:rsidR="000A37F3" w:rsidRPr="00123ED7" w:rsidDel="00CC50FA">
          <w:rPr>
            <w:rFonts w:ascii="Times New Roman" w:hAnsi="Times New Roman" w:cs="Times New Roman"/>
            <w:sz w:val="22"/>
          </w:rPr>
          <w:delText>is independent of the resolution at which emissions are optimi</w:delText>
        </w:r>
        <w:r w:rsidR="00B85FA9" w:rsidRPr="00123ED7" w:rsidDel="00CC50FA">
          <w:rPr>
            <w:rFonts w:ascii="Times New Roman" w:hAnsi="Times New Roman" w:cs="Times New Roman"/>
            <w:sz w:val="22"/>
          </w:rPr>
          <w:delText>z</w:delText>
        </w:r>
        <w:r w:rsidR="000A37F3" w:rsidRPr="00123ED7" w:rsidDel="00CC50FA">
          <w:rPr>
            <w:rFonts w:ascii="Times New Roman" w:hAnsi="Times New Roman" w:cs="Times New Roman"/>
            <w:sz w:val="22"/>
          </w:rPr>
          <w:delText>ed</w:delText>
        </w:r>
        <w:r w:rsidR="00123ED7" w:rsidRPr="00123ED7" w:rsidDel="00CC50FA">
          <w:rPr>
            <w:rFonts w:ascii="Times New Roman" w:hAnsi="Times New Roman" w:cs="Times New Roman"/>
            <w:sz w:val="22"/>
          </w:rPr>
          <w:delText xml:space="preserve"> and the approach can be used in</w:delText>
        </w:r>
        <w:r w:rsidR="00001159" w:rsidDel="00CC50FA">
          <w:rPr>
            <w:rFonts w:ascii="Times New Roman" w:hAnsi="Times New Roman" w:cs="Times New Roman"/>
            <w:sz w:val="22"/>
          </w:rPr>
          <w:delText xml:space="preserve"> both</w:delText>
        </w:r>
        <w:r w:rsidR="00123ED7" w:rsidRPr="00123ED7" w:rsidDel="00CC50FA">
          <w:rPr>
            <w:rFonts w:ascii="Times New Roman" w:hAnsi="Times New Roman" w:cs="Times New Roman"/>
            <w:sz w:val="22"/>
          </w:rPr>
          <w:delText xml:space="preserve"> linear and nonlinear systems. However,</w:delText>
        </w:r>
        <w:r w:rsidR="000C4384" w:rsidRPr="00123ED7" w:rsidDel="00CC50FA">
          <w:rPr>
            <w:rFonts w:ascii="Times New Roman" w:hAnsi="Times New Roman" w:cs="Times New Roman"/>
            <w:sz w:val="22"/>
          </w:rPr>
          <w:delText xml:space="preserve"> </w:delText>
        </w:r>
        <w:r w:rsidR="00E0242F" w:rsidRPr="00123ED7" w:rsidDel="00CC50FA">
          <w:rPr>
            <w:rFonts w:ascii="Times New Roman" w:hAnsi="Times New Roman" w:cs="Times New Roman"/>
            <w:sz w:val="22"/>
          </w:rPr>
          <w:delText>the solution provides</w:delText>
        </w:r>
        <w:r w:rsidR="000C4384" w:rsidRPr="00123ED7" w:rsidDel="00CC50FA">
          <w:rPr>
            <w:rFonts w:ascii="Times New Roman" w:hAnsi="Times New Roman" w:cs="Times New Roman"/>
            <w:sz w:val="22"/>
          </w:rPr>
          <w:delText xml:space="preserve"> </w:delText>
        </w:r>
        <w:r w:rsidR="003733A7" w:rsidDel="00CC50FA">
          <w:rPr>
            <w:rFonts w:ascii="Times New Roman" w:hAnsi="Times New Roman" w:cs="Times New Roman"/>
            <w:sz w:val="22"/>
          </w:rPr>
          <w:delText xml:space="preserve">incomplete </w:delText>
        </w:r>
        <w:r w:rsidR="000C4384" w:rsidRPr="00123ED7" w:rsidDel="00CC50FA">
          <w:rPr>
            <w:rFonts w:ascii="Times New Roman" w:hAnsi="Times New Roman" w:cs="Times New Roman"/>
            <w:sz w:val="22"/>
          </w:rPr>
          <w:delText>characterization</w:delText>
        </w:r>
        <w:r w:rsidR="00761132" w:rsidRPr="00123ED7" w:rsidDel="00CC50FA">
          <w:rPr>
            <w:rFonts w:ascii="Times New Roman" w:hAnsi="Times New Roman" w:cs="Times New Roman"/>
            <w:sz w:val="22"/>
          </w:rPr>
          <w:delText xml:space="preserve"> of errors </w:delText>
        </w:r>
        <w:r w:rsidR="003733A7" w:rsidDel="00CC50FA">
          <w:rPr>
            <w:rFonts w:ascii="Times New Roman" w:hAnsi="Times New Roman" w:cs="Times New Roman"/>
            <w:sz w:val="22"/>
          </w:rPr>
          <w:delText>and</w:delText>
        </w:r>
        <w:r w:rsidR="00761132" w:rsidRPr="00123ED7" w:rsidDel="00CC50FA">
          <w:rPr>
            <w:rFonts w:ascii="Times New Roman" w:hAnsi="Times New Roman" w:cs="Times New Roman"/>
            <w:sz w:val="22"/>
          </w:rPr>
          <w:delText xml:space="preserve"> information content</w:delText>
        </w:r>
        <w:r w:rsidR="003E5778" w:rsidDel="00CC50FA">
          <w:rPr>
            <w:rFonts w:ascii="Times New Roman" w:hAnsi="Times New Roman" w:cs="Times New Roman"/>
            <w:sz w:val="22"/>
          </w:rPr>
          <w:delText xml:space="preserve">. Ensemble approaches can approximate </w:delText>
        </w:r>
      </w:del>
      <w:commentRangeEnd w:id="208"/>
      <w:r w:rsidR="00CC50FA">
        <w:rPr>
          <w:rStyle w:val="CommentReference"/>
        </w:rPr>
        <w:commentReference w:id="208"/>
      </w:r>
      <w:del w:id="210" w:author="Daniel Jacob" w:date="2020-03-28T13:37:00Z">
        <w:r w:rsidR="003E5778" w:rsidDel="00CC50FA">
          <w:rPr>
            <w:rFonts w:ascii="Times New Roman" w:hAnsi="Times New Roman" w:cs="Times New Roman"/>
            <w:sz w:val="22"/>
          </w:rPr>
          <w:delText xml:space="preserve">error, but these estimates are only as good as the number of ensemble members. The variational approach may also fail to find the true optimum: </w:delText>
        </w:r>
        <w:r w:rsidR="007E7E78" w:rsidDel="00CC50FA">
          <w:rPr>
            <w:rFonts w:ascii="Times New Roman" w:hAnsi="Times New Roman" w:cs="Times New Roman"/>
            <w:sz w:val="22"/>
          </w:rPr>
          <w:delText xml:space="preserve">in high-dimensional systems, the cost function is often shallow, and the variational approach may converge before the true minimum is reached. </w:delText>
        </w:r>
        <w:r w:rsidR="003E5778" w:rsidDel="00CC50FA">
          <w:rPr>
            <w:rFonts w:ascii="Times New Roman" w:hAnsi="Times New Roman" w:cs="Times New Roman"/>
            <w:sz w:val="22"/>
          </w:rPr>
          <w:delText xml:space="preserve">In addition, each inverse solution, including sensitivity tests, </w:delText>
        </w:r>
        <w:r w:rsidR="007E7E78" w:rsidDel="00CC50FA">
          <w:rPr>
            <w:rFonts w:ascii="Times New Roman" w:hAnsi="Times New Roman" w:cs="Times New Roman"/>
            <w:sz w:val="22"/>
          </w:rPr>
          <w:delText xml:space="preserve">requires an independent application of the </w:delText>
        </w:r>
        <w:r w:rsidR="00570C51" w:rsidDel="00CC50FA">
          <w:rPr>
            <w:rFonts w:ascii="Times New Roman" w:hAnsi="Times New Roman" w:cs="Times New Roman"/>
            <w:sz w:val="22"/>
          </w:rPr>
          <w:delText xml:space="preserve">CTM </w:delText>
        </w:r>
        <w:r w:rsidR="007E7E78" w:rsidDel="00CC50FA">
          <w:rPr>
            <w:rFonts w:ascii="Times New Roman" w:hAnsi="Times New Roman" w:cs="Times New Roman"/>
            <w:sz w:val="22"/>
          </w:rPr>
          <w:delText xml:space="preserve">adjoint. Finally, variational approaches require the continued development of </w:delText>
        </w:r>
        <w:r w:rsidR="003E5778" w:rsidDel="00CC50FA">
          <w:rPr>
            <w:rFonts w:ascii="Times New Roman" w:hAnsi="Times New Roman" w:cs="Times New Roman"/>
            <w:sz w:val="22"/>
          </w:rPr>
          <w:delText xml:space="preserve">CTM </w:delText>
        </w:r>
        <w:r w:rsidR="007E7E78" w:rsidDel="00CC50FA">
          <w:rPr>
            <w:rFonts w:ascii="Times New Roman" w:hAnsi="Times New Roman" w:cs="Times New Roman"/>
            <w:sz w:val="22"/>
          </w:rPr>
          <w:delText>adjoint</w:delText>
        </w:r>
        <w:r w:rsidR="003E5778" w:rsidDel="00CC50FA">
          <w:rPr>
            <w:rFonts w:ascii="Times New Roman" w:hAnsi="Times New Roman" w:cs="Times New Roman"/>
            <w:sz w:val="22"/>
          </w:rPr>
          <w:delText>s</w:delText>
        </w:r>
        <w:r w:rsidR="007E7E78" w:rsidDel="00CC50FA">
          <w:rPr>
            <w:rFonts w:ascii="Times New Roman" w:hAnsi="Times New Roman" w:cs="Times New Roman"/>
            <w:sz w:val="22"/>
          </w:rPr>
          <w:delText>, which often lag behind state-of-t</w:delText>
        </w:r>
        <w:r w:rsidR="003E5778" w:rsidDel="00CC50FA">
          <w:rPr>
            <w:rFonts w:ascii="Times New Roman" w:hAnsi="Times New Roman" w:cs="Times New Roman"/>
            <w:sz w:val="22"/>
          </w:rPr>
          <w:delText>he-science CTMs. The analytic approach, by contrast, provides full error characterization for the true optimal solution for any number of sensitivity tests at virtually no additional computational cost. But, the computational cost of the analytic approach grows with the resolution at which the inversion optimizes emissions.</w:delText>
        </w:r>
      </w:del>
    </w:p>
    <w:p w14:paraId="16ECE82C" w14:textId="77777777" w:rsidR="007E7E78" w:rsidRDefault="007E7E78" w:rsidP="00864E39">
      <w:pPr>
        <w:rPr>
          <w:rFonts w:ascii="Times New Roman" w:hAnsi="Times New Roman" w:cs="Times New Roman"/>
          <w:sz w:val="22"/>
        </w:rPr>
      </w:pPr>
    </w:p>
    <w:p w14:paraId="7C1AAC1A" w14:textId="3C43CE83" w:rsidR="00B60183" w:rsidRDefault="00CC50FA" w:rsidP="00864E39">
      <w:pPr>
        <w:rPr>
          <w:rFonts w:ascii="Times New Roman" w:hAnsi="Times New Roman" w:cs="Times New Roman"/>
          <w:sz w:val="22"/>
        </w:rPr>
      </w:pPr>
      <w:ins w:id="211" w:author="Daniel Jacob" w:date="2020-03-28T13:39:00Z">
        <w:r>
          <w:rPr>
            <w:rFonts w:ascii="Times New Roman" w:hAnsi="Times New Roman" w:cs="Times New Roman"/>
            <w:sz w:val="22"/>
          </w:rPr>
          <w:t xml:space="preserve">An illustration of this challenge is the use of </w:t>
        </w:r>
      </w:ins>
      <w:del w:id="212" w:author="Daniel Jacob" w:date="2020-03-28T13:40:00Z">
        <w:r w:rsidR="00B60183" w:rsidDel="00CC50FA">
          <w:rPr>
            <w:rFonts w:ascii="Times New Roman" w:hAnsi="Times New Roman" w:cs="Times New Roman"/>
            <w:sz w:val="22"/>
          </w:rPr>
          <w:delText xml:space="preserve">The case of inverting </w:delText>
        </w:r>
      </w:del>
      <w:r w:rsidR="00B60183">
        <w:rPr>
          <w:rFonts w:ascii="Times New Roman" w:hAnsi="Times New Roman" w:cs="Times New Roman"/>
          <w:sz w:val="22"/>
        </w:rPr>
        <w:t xml:space="preserve">methane concentrations observed by satellites </w:t>
      </w:r>
      <w:ins w:id="213" w:author="Daniel Jacob" w:date="2020-03-28T13:40:00Z">
        <w:r>
          <w:rPr>
            <w:rFonts w:ascii="Times New Roman" w:hAnsi="Times New Roman" w:cs="Times New Roman"/>
            <w:sz w:val="22"/>
          </w:rPr>
          <w:t xml:space="preserve">to </w:t>
        </w:r>
      </w:ins>
      <w:ins w:id="214" w:author="Daniel Jacob" w:date="2020-03-28T13:41:00Z">
        <w:r>
          <w:rPr>
            <w:rFonts w:ascii="Times New Roman" w:hAnsi="Times New Roman" w:cs="Times New Roman"/>
            <w:sz w:val="22"/>
          </w:rPr>
          <w:t>infer the emissions of methane, a major greenhouse gas</w:t>
        </w:r>
      </w:ins>
      <w:ins w:id="215" w:author="Daniel Jacob" w:date="2020-03-28T13:42:00Z">
        <w:del w:id="216" w:author="Daniel Jacob" w:date="2020-03-28T19:21:00Z">
          <w:r w:rsidDel="00931E5C">
            <w:rPr>
              <w:rFonts w:ascii="Times New Roman" w:hAnsi="Times New Roman" w:cs="Times New Roman"/>
              <w:sz w:val="22"/>
            </w:rPr>
            <w:delText xml:space="preserve"> with a wide range of sources</w:delText>
          </w:r>
        </w:del>
        <w:r>
          <w:rPr>
            <w:rFonts w:ascii="Times New Roman" w:hAnsi="Times New Roman" w:cs="Times New Roman"/>
            <w:sz w:val="22"/>
          </w:rPr>
          <w:t xml:space="preserve">. </w:t>
        </w:r>
      </w:ins>
      <w:ins w:id="217" w:author="Daniel Jacob" w:date="2020-03-28T13:43:00Z">
        <w:r>
          <w:rPr>
            <w:rFonts w:ascii="Times New Roman" w:hAnsi="Times New Roman" w:cs="Times New Roman"/>
            <w:sz w:val="22"/>
          </w:rPr>
          <w:t xml:space="preserve">The </w:t>
        </w:r>
      </w:ins>
      <w:ins w:id="218" w:author="Daniel Jacob" w:date="2020-03-28T19:29:00Z">
        <w:r w:rsidR="00E872F3">
          <w:rPr>
            <w:rFonts w:ascii="Times New Roman" w:hAnsi="Times New Roman" w:cs="Times New Roman"/>
            <w:sz w:val="22"/>
          </w:rPr>
          <w:t xml:space="preserve">main satellite instrument to observe methane so far has been </w:t>
        </w:r>
      </w:ins>
      <w:ins w:id="219" w:author="Daniel Jacob" w:date="2020-03-28T13:43:00Z">
        <w:r>
          <w:rPr>
            <w:rFonts w:ascii="Times New Roman" w:hAnsi="Times New Roman" w:cs="Times New Roman"/>
            <w:sz w:val="22"/>
          </w:rPr>
          <w:t>GOSAT</w:t>
        </w:r>
      </w:ins>
      <w:ins w:id="220" w:author="Daniel Jacob" w:date="2020-03-28T19:30:00Z">
        <w:r w:rsidR="00E872F3">
          <w:rPr>
            <w:rFonts w:ascii="Times New Roman" w:hAnsi="Times New Roman" w:cs="Times New Roman"/>
            <w:sz w:val="22"/>
          </w:rPr>
          <w:t xml:space="preserve">, launched in 2009, which measures </w:t>
        </w:r>
      </w:ins>
      <w:ins w:id="221" w:author="Daniel Jacob" w:date="2020-03-28T13:43:00Z">
        <w:r>
          <w:rPr>
            <w:rFonts w:ascii="Times New Roman" w:hAnsi="Times New Roman" w:cs="Times New Roman"/>
            <w:sz w:val="22"/>
          </w:rPr>
          <w:t xml:space="preserve"> </w:t>
        </w:r>
        <w:del w:id="222" w:author="Daniel Jacob" w:date="2020-03-28T19:30:00Z">
          <w:r w:rsidDel="00E872F3">
            <w:rPr>
              <w:rFonts w:ascii="Times New Roman" w:hAnsi="Times New Roman" w:cs="Times New Roman"/>
              <w:sz w:val="22"/>
            </w:rPr>
            <w:delText xml:space="preserve">instrument has been monitoring </w:delText>
          </w:r>
        </w:del>
      </w:ins>
      <w:ins w:id="223" w:author="Daniel Jacob" w:date="2020-03-28T14:34:00Z">
        <w:r w:rsidR="00221F64">
          <w:rPr>
            <w:rFonts w:ascii="Times New Roman" w:hAnsi="Times New Roman" w:cs="Times New Roman"/>
            <w:sz w:val="22"/>
          </w:rPr>
          <w:t xml:space="preserve">atmospheric </w:t>
        </w:r>
      </w:ins>
      <w:ins w:id="224" w:author="Daniel Jacob" w:date="2020-03-28T13:43:00Z">
        <w:r>
          <w:rPr>
            <w:rFonts w:ascii="Times New Roman" w:hAnsi="Times New Roman" w:cs="Times New Roman"/>
            <w:sz w:val="22"/>
          </w:rPr>
          <w:t xml:space="preserve">methane </w:t>
        </w:r>
        <w:del w:id="225" w:author="Daniel Jacob" w:date="2020-03-28T19:30:00Z">
          <w:r w:rsidDel="00E872F3">
            <w:rPr>
              <w:rFonts w:ascii="Times New Roman" w:hAnsi="Times New Roman" w:cs="Times New Roman"/>
              <w:sz w:val="22"/>
            </w:rPr>
            <w:delText>since 2009</w:delText>
          </w:r>
        </w:del>
      </w:ins>
      <w:ins w:id="226" w:author="Daniel Jacob" w:date="2020-03-28T19:30:00Z">
        <w:r w:rsidR="00E872F3">
          <w:rPr>
            <w:rFonts w:ascii="Times New Roman" w:hAnsi="Times New Roman" w:cs="Times New Roman"/>
            <w:sz w:val="22"/>
          </w:rPr>
          <w:t>columns</w:t>
        </w:r>
      </w:ins>
      <w:ins w:id="227" w:author="Daniel Jacob" w:date="2020-03-28T13:43:00Z">
        <w:r>
          <w:rPr>
            <w:rFonts w:ascii="Times New Roman" w:hAnsi="Times New Roman" w:cs="Times New Roman"/>
            <w:sz w:val="22"/>
          </w:rPr>
          <w:t xml:space="preserve"> </w:t>
        </w:r>
      </w:ins>
      <w:ins w:id="228" w:author="Daniel Jacob" w:date="2020-03-28T13:44:00Z">
        <w:r>
          <w:rPr>
            <w:rFonts w:ascii="Times New Roman" w:hAnsi="Times New Roman" w:cs="Times New Roman"/>
            <w:sz w:val="22"/>
          </w:rPr>
          <w:t xml:space="preserve">with 10-km diameter pixels about 250 km apart latitudinally and longitudinally. </w:t>
        </w:r>
      </w:ins>
      <w:ins w:id="229" w:author="Daniel Jacob" w:date="2020-03-28T13:48:00Z">
        <w:r w:rsidR="00F24A7C">
          <w:rPr>
            <w:rFonts w:ascii="Times New Roman" w:hAnsi="Times New Roman" w:cs="Times New Roman"/>
            <w:sz w:val="22"/>
          </w:rPr>
          <w:t>The information</w:t>
        </w:r>
      </w:ins>
      <w:ins w:id="230" w:author="Daniel Jacob" w:date="2020-03-28T19:31:00Z">
        <w:r w:rsidR="00E872F3">
          <w:rPr>
            <w:rFonts w:ascii="Times New Roman" w:hAnsi="Times New Roman" w:cs="Times New Roman"/>
            <w:sz w:val="22"/>
          </w:rPr>
          <w:t xml:space="preserve"> from GOSAT</w:t>
        </w:r>
      </w:ins>
      <w:ins w:id="231" w:author="Daniel Jacob" w:date="2020-03-28T13:48:00Z">
        <w:r w:rsidR="00F24A7C">
          <w:rPr>
            <w:rFonts w:ascii="Times New Roman" w:hAnsi="Times New Roman" w:cs="Times New Roman"/>
            <w:sz w:val="22"/>
          </w:rPr>
          <w:t xml:space="preserve"> is sufficiently sparse </w:t>
        </w:r>
      </w:ins>
      <w:ins w:id="232" w:author="Daniel Jacob" w:date="2020-03-28T13:49:00Z">
        <w:r w:rsidR="00F24A7C">
          <w:rPr>
            <w:rFonts w:ascii="Times New Roman" w:hAnsi="Times New Roman" w:cs="Times New Roman"/>
            <w:sz w:val="22"/>
          </w:rPr>
          <w:t>that it can be accommodated in an analytical inversion with ~1000 state vector elements</w:t>
        </w:r>
      </w:ins>
      <w:ins w:id="233" w:author="Daniel Jacob" w:date="2020-03-28T14:30:00Z">
        <w:r w:rsidR="00221F64">
          <w:rPr>
            <w:rFonts w:ascii="Times New Roman" w:hAnsi="Times New Roman" w:cs="Times New Roman"/>
            <w:sz w:val="22"/>
          </w:rPr>
          <w:t xml:space="preserve"> on an emission grid</w:t>
        </w:r>
      </w:ins>
      <w:ins w:id="234" w:author="Daniel Jacob" w:date="2020-03-28T13:49:00Z">
        <w:r w:rsidR="00F24A7C">
          <w:rPr>
            <w:rFonts w:ascii="Times New Roman" w:hAnsi="Times New Roman" w:cs="Times New Roman"/>
            <w:sz w:val="22"/>
          </w:rPr>
          <w:t xml:space="preserve">, </w:t>
        </w:r>
      </w:ins>
      <w:ins w:id="235" w:author="Daniel Jacob" w:date="2020-03-28T13:50:00Z">
        <w:r w:rsidR="00F24A7C">
          <w:rPr>
            <w:rFonts w:ascii="Times New Roman" w:hAnsi="Times New Roman" w:cs="Times New Roman"/>
            <w:sz w:val="22"/>
          </w:rPr>
          <w:t>for which construction of the Jacobian matrix is computationally p</w:t>
        </w:r>
      </w:ins>
      <w:ins w:id="236" w:author="Daniel Jacob" w:date="2020-03-28T13:51:00Z">
        <w:r w:rsidR="00F24A7C">
          <w:rPr>
            <w:rFonts w:ascii="Times New Roman" w:hAnsi="Times New Roman" w:cs="Times New Roman"/>
            <w:sz w:val="22"/>
          </w:rPr>
          <w:t xml:space="preserve">ractical </w:t>
        </w:r>
      </w:ins>
      <w:del w:id="237" w:author="Daniel Jacob" w:date="2020-03-28T13:51:00Z">
        <w:r w:rsidR="00B60183" w:rsidDel="00F24A7C">
          <w:rPr>
            <w:rFonts w:ascii="Times New Roman" w:hAnsi="Times New Roman" w:cs="Times New Roman"/>
            <w:sz w:val="22"/>
          </w:rPr>
          <w:delText>illustrates the benefits and challenges of the analytic approach. Past inversions used spatially and temporally sparse observations from SCIAMACHY and GOSAT to infer methane emissions at relatively coarse spatial resolution</w:delText>
        </w:r>
        <w:r w:rsidR="00112192" w:rsidDel="00F24A7C">
          <w:rPr>
            <w:rFonts w:ascii="Times New Roman" w:hAnsi="Times New Roman" w:cs="Times New Roman"/>
            <w:sz w:val="22"/>
          </w:rPr>
          <w:delText xml:space="preserve"> </w:delText>
        </w:r>
      </w:del>
      <w:commentRangeStart w:id="238"/>
      <w:commentRangeStart w:id="239"/>
      <w:r w:rsidR="00923A03">
        <w:rPr>
          <w:rFonts w:ascii="Times New Roman" w:hAnsi="Times New Roman" w:cs="Times New Roman"/>
          <w:sz w:val="22"/>
        </w:rPr>
        <w:fldChar w:fldCharType="begin" w:fldLock="1"/>
      </w:r>
      <w:r w:rsidR="00467B5F">
        <w:rPr>
          <w:rFonts w:ascii="Times New Roman" w:hAnsi="Times New Roman" w:cs="Times New Roman"/>
          <w:sz w:val="22"/>
        </w:rPr>
        <w:instrText>ADDIN CSL_CITATION {"citationItems":[{"id":"ITEM-1","itemData":{"DOI":"10.5194/acp-19-7859-2019","ISSN":"16807324","abstract":"We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future.","author":[{"dropping-particle":"","family":"Maasakkers","given":"Joannes D.","non-dropping-particle":"","parse-names":false,"suffix":""},{"dropping-particle":"","family":"Jacob","given":"Daniel J.","non-dropping-particle":"","parse-names":false,"suffix":""},{"dropping-particle":"","family":"Sulprizio","given":"Melissa P.","non-dropping-particle":"","parse-names":false,"suffix":""},{"dropping-particle":"","family":"Scarpelli","given":"Tia R.","non-dropping-particle":"","parse-names":false,"suffix":""},{"dropping-particle":"","family":"Nesser","given":"Hannah","non-dropping-particle":"","parse-names":false,"suffix":""},{"dropping-particle":"","family":"Sheng","given":"Jian Xiong","non-dropping-particle":"","parse-names":false,"suffix":""},{"dropping-particle":"","family":"Zhang","given":"Yuzhong","non-dropping-particle":"","parse-names":false,"suffix":""},{"dropping-particle":"","family":"Hersher","given":"Monica","non-dropping-particle":"","parse-names":false,"suffix":""},{"dropping-particle":"","family":"Anthony Bloom","given":"A.","non-dropping-particle":"","parse-names":false,"suffix":""},{"dropping-particle":"","family":"Bowman","given":"Kevin W.","non-dropping-particle":"","parse-names":false,"suffix":""},{"dropping-particle":"","family":"Worden","given":"John R.","non-dropping-particle":"","parse-names":false,"suffix":""},{"dropping-particle":"","family":"Janssens-Maenhout","given":"Greet","non-dropping-particle":"","parse-names":false,"suffix":""},{"dropping-particle":"","family":"Parker","given":"Robert J.","non-dropping-particle":"","parse-names":false,"suffix":""}],"container-title":"Atmospheric Chemistry and Physics","id":"ITEM-1","issued":{"date-parts":[["2019"]]},"title":"Global distribution of methane emissions, emission trends, and OH concentrations and trends inferred from an inversion of GOSAT satellite data for 2010-2015","type":"article-journal"},"uris":["http://www.mendeley.com/documents/?uuid=bab3fbd8-c2a5-4174-8669-360b47995034"]},{"id":"ITEM-2","itemData":{"DOI":"10.1002/2014JD021551.Received","author":[{"dropping-particle":"","family":"Wecht","given":"Kevin J.","non-dropping-particle":"","parse-names":false,"suffix":""},{"dropping-particle":"","family":"Jacob","given":"Daniel J.","non-dropping-particle":"","parse-names":false,"suffix":""},{"dropping-particle":"","family":"Frankenberg","given":"Christian","non-dropping-particle":"","parse-names":false,"suffix":""},{"dropping-particle":"","family":"Jiang","given":"Zhe","non-dropping-particle":"","parse-names":false,"suffix":""},{"dropping-particle":"","family":"Blake","given":"Donald R","non-dropping-particle":"","parse-names":false,"suffix":""}],"container-title":"J. Geophys. Res. Atmos. Res.","id":"ITEM-2","issued":{"date-parts":[["2014"]]},"page":"7741-7756","title":"Mapping of North American methane emissions with high spatial resolution by inversion of SCIAMACHY satellite data","type":"article-journal"},"uris":["http://www.mendeley.com/documents/?uuid=4b4a6ee5-cbfe-4ad0-ad9b-c5526ec75b56"]}],"mendeley":{"formattedCitation":"(Maasakkers et al. 2019; Wecht et al. 2014)","manualFormatting":"(i.e. Maasakkers et al. 2019; Wecht et al. 2014)","plainTextFormattedCitation":"(Maasakkers et al. 2019; Wecht et al. 2014)","previouslyFormattedCitation":"(Maasakkers et al. 2019; Wecht et al. 2014)"},"properties":{"noteIndex":0},"schema":"https://github.com/citation-style-language/schema/raw/master/csl-citation.json"}</w:instrText>
      </w:r>
      <w:r w:rsidR="00923A03">
        <w:rPr>
          <w:rFonts w:ascii="Times New Roman" w:hAnsi="Times New Roman" w:cs="Times New Roman"/>
          <w:sz w:val="22"/>
        </w:rPr>
        <w:fldChar w:fldCharType="separate"/>
      </w:r>
      <w:r w:rsidR="00923A03" w:rsidRPr="00923A03">
        <w:rPr>
          <w:rFonts w:ascii="Times New Roman" w:hAnsi="Times New Roman" w:cs="Times New Roman"/>
          <w:noProof/>
          <w:sz w:val="22"/>
        </w:rPr>
        <w:t>(</w:t>
      </w:r>
      <w:ins w:id="240" w:author="Daniel Jacob" w:date="2020-03-28T13:51:00Z">
        <w:r w:rsidR="00F24A7C">
          <w:rPr>
            <w:rFonts w:ascii="Times New Roman" w:hAnsi="Times New Roman" w:cs="Times New Roman"/>
            <w:noProof/>
            <w:sz w:val="22"/>
          </w:rPr>
          <w:t>(</w:t>
        </w:r>
      </w:ins>
      <w:del w:id="241" w:author="Daniel Jacob" w:date="2020-03-28T13:51:00Z">
        <w:r w:rsidR="00923A03" w:rsidDel="00F24A7C">
          <w:rPr>
            <w:rFonts w:ascii="Times New Roman" w:hAnsi="Times New Roman" w:cs="Times New Roman"/>
            <w:noProof/>
            <w:sz w:val="22"/>
          </w:rPr>
          <w:delText xml:space="preserve">i.e. </w:delText>
        </w:r>
      </w:del>
      <w:r w:rsidR="00923A03" w:rsidRPr="00923A03">
        <w:rPr>
          <w:rFonts w:ascii="Times New Roman" w:hAnsi="Times New Roman" w:cs="Times New Roman"/>
          <w:noProof/>
          <w:sz w:val="22"/>
        </w:rPr>
        <w:t>Maasakkers et al. 2019</w:t>
      </w:r>
      <w:del w:id="242" w:author="Daniel Jacob" w:date="2020-03-28T13:51:00Z">
        <w:r w:rsidR="00923A03" w:rsidRPr="00923A03" w:rsidDel="00F24A7C">
          <w:rPr>
            <w:rFonts w:ascii="Times New Roman" w:hAnsi="Times New Roman" w:cs="Times New Roman"/>
            <w:noProof/>
            <w:sz w:val="22"/>
          </w:rPr>
          <w:delText>; Wecht et al. 2014</w:delText>
        </w:r>
      </w:del>
      <w:r w:rsidR="00923A03" w:rsidRPr="00923A03">
        <w:rPr>
          <w:rFonts w:ascii="Times New Roman" w:hAnsi="Times New Roman" w:cs="Times New Roman"/>
          <w:noProof/>
          <w:sz w:val="22"/>
        </w:rPr>
        <w:t>)</w:t>
      </w:r>
      <w:r w:rsidR="00923A03">
        <w:rPr>
          <w:rFonts w:ascii="Times New Roman" w:hAnsi="Times New Roman" w:cs="Times New Roman"/>
          <w:sz w:val="22"/>
        </w:rPr>
        <w:fldChar w:fldCharType="end"/>
      </w:r>
      <w:commentRangeEnd w:id="238"/>
      <w:commentRangeEnd w:id="239"/>
      <w:r w:rsidR="00F24A7C">
        <w:rPr>
          <w:rStyle w:val="CommentReference"/>
        </w:rPr>
        <w:commentReference w:id="238"/>
      </w:r>
      <w:r w:rsidR="00923A03">
        <w:rPr>
          <w:rStyle w:val="CommentReference"/>
        </w:rPr>
        <w:commentReference w:id="239"/>
      </w:r>
      <w:r w:rsidR="00B60183">
        <w:rPr>
          <w:rFonts w:ascii="Times New Roman" w:hAnsi="Times New Roman" w:cs="Times New Roman"/>
          <w:sz w:val="22"/>
        </w:rPr>
        <w:t xml:space="preserve">. </w:t>
      </w:r>
      <w:ins w:id="243" w:author="Daniel Jacob" w:date="2020-03-28T19:33:00Z">
        <w:r w:rsidR="00E872F3">
          <w:rPr>
            <w:rFonts w:ascii="Times New Roman" w:hAnsi="Times New Roman" w:cs="Times New Roman"/>
            <w:sz w:val="22"/>
          </w:rPr>
          <w:t>But t</w:t>
        </w:r>
      </w:ins>
      <w:del w:id="244" w:author="Daniel Jacob" w:date="2020-03-28T19:33:00Z">
        <w:r w:rsidR="00B60183" w:rsidRPr="00123ED7" w:rsidDel="00E872F3">
          <w:rPr>
            <w:rFonts w:ascii="Times New Roman" w:hAnsi="Times New Roman" w:cs="Times New Roman"/>
            <w:sz w:val="22"/>
          </w:rPr>
          <w:delText>T</w:delText>
        </w:r>
      </w:del>
      <w:r w:rsidR="00B60183" w:rsidRPr="00123ED7">
        <w:rPr>
          <w:rFonts w:ascii="Times New Roman" w:hAnsi="Times New Roman" w:cs="Times New Roman"/>
          <w:sz w:val="22"/>
        </w:rPr>
        <w:t xml:space="preserve">he </w:t>
      </w:r>
      <w:ins w:id="245" w:author="Daniel Jacob" w:date="2020-03-28T14:30:00Z">
        <w:r w:rsidR="00221F64">
          <w:rPr>
            <w:rFonts w:ascii="Times New Roman" w:hAnsi="Times New Roman" w:cs="Times New Roman"/>
            <w:sz w:val="22"/>
          </w:rPr>
          <w:t>situation</w:t>
        </w:r>
      </w:ins>
      <w:ins w:id="246" w:author="Daniel Jacob" w:date="2020-03-28T14:31:00Z">
        <w:r w:rsidR="00221F64">
          <w:rPr>
            <w:rFonts w:ascii="Times New Roman" w:hAnsi="Times New Roman" w:cs="Times New Roman"/>
            <w:sz w:val="22"/>
          </w:rPr>
          <w:t xml:space="preserve"> </w:t>
        </w:r>
      </w:ins>
      <w:ins w:id="247" w:author="Daniel Jacob" w:date="2020-03-28T19:36:00Z">
        <w:r w:rsidR="00E872F3">
          <w:rPr>
            <w:rFonts w:ascii="Times New Roman" w:hAnsi="Times New Roman" w:cs="Times New Roman"/>
            <w:sz w:val="22"/>
          </w:rPr>
          <w:t xml:space="preserve">is changing </w:t>
        </w:r>
      </w:ins>
      <w:ins w:id="248" w:author="Daniel Jacob" w:date="2020-03-28T14:31:00Z">
        <w:r w:rsidR="00221F64">
          <w:rPr>
            <w:rFonts w:ascii="Times New Roman" w:hAnsi="Times New Roman" w:cs="Times New Roman"/>
            <w:sz w:val="22"/>
          </w:rPr>
          <w:t>with the</w:t>
        </w:r>
      </w:ins>
      <w:ins w:id="249" w:author="Daniel Jacob" w:date="2020-03-28T14:30:00Z">
        <w:r w:rsidR="00221F64">
          <w:rPr>
            <w:rFonts w:ascii="Times New Roman" w:hAnsi="Times New Roman" w:cs="Times New Roman"/>
            <w:sz w:val="22"/>
          </w:rPr>
          <w:t xml:space="preserve"> </w:t>
        </w:r>
      </w:ins>
      <w:ins w:id="250" w:author="Daniel Jacob" w:date="2020-03-28T14:32:00Z">
        <w:r w:rsidR="00221F64">
          <w:rPr>
            <w:rFonts w:ascii="Times New Roman" w:hAnsi="Times New Roman" w:cs="Times New Roman"/>
            <w:sz w:val="22"/>
          </w:rPr>
          <w:t xml:space="preserve">October 2017 launch of the </w:t>
        </w:r>
      </w:ins>
      <w:r w:rsidR="00B60183" w:rsidRPr="00123ED7">
        <w:rPr>
          <w:rFonts w:ascii="Times New Roman" w:hAnsi="Times New Roman" w:cs="Times New Roman"/>
          <w:sz w:val="22"/>
        </w:rPr>
        <w:t xml:space="preserve">Tropospheric </w:t>
      </w:r>
      <w:ins w:id="251" w:author="Daniel Jacob" w:date="2020-03-28T14:31:00Z">
        <w:r w:rsidR="00221F64">
          <w:rPr>
            <w:rFonts w:ascii="Times New Roman" w:hAnsi="Times New Roman" w:cs="Times New Roman"/>
            <w:sz w:val="22"/>
          </w:rPr>
          <w:t xml:space="preserve">Ozone </w:t>
        </w:r>
      </w:ins>
      <w:r w:rsidR="00B60183" w:rsidRPr="00123ED7">
        <w:rPr>
          <w:rFonts w:ascii="Times New Roman" w:hAnsi="Times New Roman" w:cs="Times New Roman"/>
          <w:sz w:val="22"/>
        </w:rPr>
        <w:t>Monitoring Instrument (TROPOMI)</w:t>
      </w:r>
      <w:ins w:id="252" w:author="Daniel Jacob" w:date="2020-03-28T14:33:00Z">
        <w:r w:rsidR="00221F64">
          <w:rPr>
            <w:rFonts w:ascii="Times New Roman" w:hAnsi="Times New Roman" w:cs="Times New Roman"/>
            <w:sz w:val="22"/>
          </w:rPr>
          <w:t xml:space="preserve">, </w:t>
        </w:r>
        <w:proofErr w:type="spellStart"/>
        <w:r w:rsidR="00221F64">
          <w:rPr>
            <w:rFonts w:ascii="Times New Roman" w:hAnsi="Times New Roman" w:cs="Times New Roman"/>
            <w:sz w:val="22"/>
          </w:rPr>
          <w:t>which</w:t>
        </w:r>
      </w:ins>
      <w:del w:id="253" w:author="Daniel Jacob" w:date="2020-03-28T14:33:00Z">
        <w:r w:rsidR="00B60183" w:rsidRPr="00123ED7" w:rsidDel="00221F64">
          <w:rPr>
            <w:rFonts w:ascii="Times New Roman" w:hAnsi="Times New Roman" w:cs="Times New Roman"/>
            <w:sz w:val="22"/>
          </w:rPr>
          <w:delText xml:space="preserve"> aboard the Sentinel-5 precursor launched in October 2017 </w:delText>
        </w:r>
      </w:del>
      <w:r w:rsidR="00B60183" w:rsidRPr="00123ED7">
        <w:rPr>
          <w:rFonts w:ascii="Times New Roman" w:hAnsi="Times New Roman" w:cs="Times New Roman"/>
          <w:sz w:val="22"/>
        </w:rPr>
        <w:t>now</w:t>
      </w:r>
      <w:proofErr w:type="spellEnd"/>
      <w:r w:rsidR="00B60183" w:rsidRPr="00123ED7">
        <w:rPr>
          <w:rFonts w:ascii="Times New Roman" w:hAnsi="Times New Roman" w:cs="Times New Roman"/>
          <w:sz w:val="22"/>
        </w:rPr>
        <w:t xml:space="preserve"> provides daily</w:t>
      </w:r>
      <w:del w:id="254" w:author="Daniel Jacob" w:date="2020-03-28T14:33:00Z">
        <w:r w:rsidR="00B60183" w:rsidRPr="00123ED7" w:rsidDel="00221F64">
          <w:rPr>
            <w:rFonts w:ascii="Times New Roman" w:hAnsi="Times New Roman" w:cs="Times New Roman"/>
            <w:sz w:val="22"/>
          </w:rPr>
          <w:delText>,</w:delText>
        </w:r>
      </w:del>
      <w:r w:rsidR="00B60183" w:rsidRPr="00123ED7">
        <w:rPr>
          <w:rFonts w:ascii="Times New Roman" w:hAnsi="Times New Roman" w:cs="Times New Roman"/>
          <w:sz w:val="22"/>
        </w:rPr>
        <w:t xml:space="preserve"> global retrievals of </w:t>
      </w:r>
      <w:del w:id="255" w:author="Daniel Jacob" w:date="2020-03-28T19:36:00Z">
        <w:r w:rsidR="00B60183" w:rsidRPr="00123ED7" w:rsidDel="00E872F3">
          <w:rPr>
            <w:rFonts w:ascii="Times New Roman" w:hAnsi="Times New Roman" w:cs="Times New Roman"/>
            <w:sz w:val="22"/>
          </w:rPr>
          <w:delText>total column</w:delText>
        </w:r>
      </w:del>
      <w:ins w:id="256" w:author="Daniel Jacob" w:date="2020-03-28T19:36:00Z">
        <w:r w:rsidR="00E872F3">
          <w:rPr>
            <w:rFonts w:ascii="Times New Roman" w:hAnsi="Times New Roman" w:cs="Times New Roman"/>
            <w:sz w:val="22"/>
          </w:rPr>
          <w:t>atmospheric</w:t>
        </w:r>
      </w:ins>
      <w:r w:rsidR="00B60183" w:rsidRPr="00123ED7">
        <w:rPr>
          <w:rFonts w:ascii="Times New Roman" w:hAnsi="Times New Roman" w:cs="Times New Roman"/>
          <w:sz w:val="22"/>
        </w:rPr>
        <w:t xml:space="preserve"> methane </w:t>
      </w:r>
      <w:ins w:id="257" w:author="Daniel Jacob" w:date="2020-03-28T19:36:00Z">
        <w:r w:rsidR="00E872F3">
          <w:rPr>
            <w:rFonts w:ascii="Times New Roman" w:hAnsi="Times New Roman" w:cs="Times New Roman"/>
            <w:sz w:val="22"/>
          </w:rPr>
          <w:t>columns</w:t>
        </w:r>
      </w:ins>
      <w:del w:id="258" w:author="Daniel Jacob" w:date="2020-03-28T19:37:00Z">
        <w:r w:rsidR="00B60183" w:rsidRPr="00123ED7" w:rsidDel="00E872F3">
          <w:rPr>
            <w:rFonts w:ascii="Times New Roman" w:hAnsi="Times New Roman" w:cs="Times New Roman"/>
            <w:sz w:val="22"/>
          </w:rPr>
          <w:delText>concentrations</w:delText>
        </w:r>
      </w:del>
      <w:r w:rsidR="00B60183" w:rsidRPr="00123ED7">
        <w:rPr>
          <w:rFonts w:ascii="Times New Roman" w:hAnsi="Times New Roman" w:cs="Times New Roman"/>
          <w:sz w:val="22"/>
        </w:rPr>
        <w:t xml:space="preserve"> at 7 x 7 km</w:t>
      </w:r>
      <w:r w:rsidR="00B60183" w:rsidRPr="00123ED7">
        <w:rPr>
          <w:rFonts w:ascii="Times New Roman" w:hAnsi="Times New Roman" w:cs="Times New Roman"/>
          <w:sz w:val="22"/>
          <w:vertAlign w:val="superscript"/>
        </w:rPr>
        <w:t>2</w:t>
      </w:r>
      <w:r w:rsidR="00B60183" w:rsidRPr="00123ED7">
        <w:rPr>
          <w:rFonts w:ascii="Times New Roman" w:hAnsi="Times New Roman" w:cs="Times New Roman"/>
          <w:sz w:val="22"/>
        </w:rPr>
        <w:t xml:space="preserve"> nadir pixel resolution</w:t>
      </w:r>
      <w:r w:rsidR="00B60183">
        <w:rPr>
          <w:rFonts w:ascii="Times New Roman" w:hAnsi="Times New Roman" w:cs="Times New Roman"/>
          <w:sz w:val="22"/>
        </w:rPr>
        <w:t>, increasing coverage by orders of magnitude</w:t>
      </w:r>
      <w:r w:rsidR="00315B67">
        <w:rPr>
          <w:rFonts w:ascii="Times New Roman" w:hAnsi="Times New Roman" w:cs="Times New Roman"/>
          <w:sz w:val="22"/>
        </w:rPr>
        <w:t xml:space="preserve"> </w:t>
      </w:r>
      <w:ins w:id="259" w:author="Daniel Jacob" w:date="2020-03-28T14:34:00Z">
        <w:r w:rsidR="00221F64">
          <w:rPr>
            <w:rFonts w:ascii="Times New Roman" w:hAnsi="Times New Roman" w:cs="Times New Roman"/>
            <w:sz w:val="22"/>
          </w:rPr>
          <w:t xml:space="preserve">compared to GOSAT. </w:t>
        </w:r>
      </w:ins>
      <w:del w:id="260" w:author="Daniel Jacob" w:date="2020-03-28T14:37:00Z">
        <w:r w:rsidR="00315B67" w:rsidDel="00221F64">
          <w:rPr>
            <w:rFonts w:ascii="Times New Roman" w:hAnsi="Times New Roman" w:cs="Times New Roman"/>
            <w:sz w:val="22"/>
          </w:rPr>
          <w:delText>and</w:delText>
        </w:r>
        <w:r w:rsidR="003229F2" w:rsidDel="00221F64">
          <w:rPr>
            <w:rFonts w:ascii="Times New Roman" w:hAnsi="Times New Roman" w:cs="Times New Roman"/>
            <w:sz w:val="22"/>
          </w:rPr>
          <w:delText xml:space="preserve"> </w:delText>
        </w:r>
        <w:r w:rsidR="00923A03" w:rsidDel="00221F64">
          <w:rPr>
            <w:rFonts w:ascii="Times New Roman" w:hAnsi="Times New Roman" w:cs="Times New Roman"/>
            <w:sz w:val="22"/>
          </w:rPr>
          <w:delText>supporting inversions that infer methane emissions at higher spatial resolution</w:delText>
        </w:r>
        <w:r w:rsidR="00B60183" w:rsidRPr="00123ED7" w:rsidDel="00221F64">
          <w:rPr>
            <w:rFonts w:ascii="Times New Roman" w:hAnsi="Times New Roman" w:cs="Times New Roman"/>
            <w:sz w:val="22"/>
          </w:rPr>
          <w:delText xml:space="preserve">. </w:delText>
        </w:r>
      </w:del>
      <w:del w:id="261" w:author="Daniel Jacob" w:date="2020-03-28T19:37:00Z">
        <w:r w:rsidR="00B60183" w:rsidDel="00E872F3">
          <w:rPr>
            <w:rFonts w:ascii="Times New Roman" w:hAnsi="Times New Roman" w:cs="Times New Roman"/>
            <w:sz w:val="22"/>
          </w:rPr>
          <w:delText>However,</w:delText>
        </w:r>
      </w:del>
      <w:ins w:id="262" w:author="Daniel Jacob" w:date="2020-03-28T19:37:00Z">
        <w:r w:rsidR="00E872F3">
          <w:rPr>
            <w:rFonts w:ascii="Times New Roman" w:hAnsi="Times New Roman" w:cs="Times New Roman"/>
            <w:sz w:val="22"/>
          </w:rPr>
          <w:t>A complication is that</w:t>
        </w:r>
      </w:ins>
      <w:r w:rsidR="00B60183">
        <w:rPr>
          <w:rFonts w:ascii="Times New Roman" w:hAnsi="Times New Roman" w:cs="Times New Roman"/>
          <w:sz w:val="22"/>
        </w:rPr>
        <w:t xml:space="preserve"> TROPOMI</w:t>
      </w:r>
      <w:ins w:id="263" w:author="Daniel Jacob" w:date="2020-03-28T14:38:00Z">
        <w:r w:rsidR="00221F64">
          <w:rPr>
            <w:rFonts w:ascii="Times New Roman" w:hAnsi="Times New Roman" w:cs="Times New Roman"/>
            <w:sz w:val="22"/>
          </w:rPr>
          <w:t xml:space="preserve"> retrievals have </w:t>
        </w:r>
      </w:ins>
      <w:del w:id="264" w:author="Daniel Jacob" w:date="2020-03-28T14:38:00Z">
        <w:r w:rsidR="00923A03" w:rsidDel="00221F64">
          <w:rPr>
            <w:rFonts w:ascii="Times New Roman" w:hAnsi="Times New Roman" w:cs="Times New Roman"/>
            <w:sz w:val="22"/>
          </w:rPr>
          <w:delText>’s full physics methane retrieval</w:delText>
        </w:r>
        <w:r w:rsidR="00B60183" w:rsidDel="00221F64">
          <w:rPr>
            <w:rFonts w:ascii="Times New Roman" w:hAnsi="Times New Roman" w:cs="Times New Roman"/>
            <w:sz w:val="22"/>
          </w:rPr>
          <w:delText xml:space="preserve"> has </w:delText>
        </w:r>
      </w:del>
      <w:r w:rsidR="00B60183">
        <w:rPr>
          <w:rFonts w:ascii="Times New Roman" w:hAnsi="Times New Roman" w:cs="Times New Roman"/>
          <w:sz w:val="22"/>
        </w:rPr>
        <w:t>only a ~3% success rate</w:t>
      </w:r>
      <w:r w:rsidR="00923A03">
        <w:rPr>
          <w:rFonts w:ascii="Times New Roman" w:hAnsi="Times New Roman" w:cs="Times New Roman"/>
          <w:sz w:val="22"/>
        </w:rPr>
        <w:t xml:space="preserve"> limited </w:t>
      </w:r>
      <w:r w:rsidR="00923A03">
        <w:rPr>
          <w:rFonts w:ascii="Times New Roman" w:hAnsi="Times New Roman" w:cs="Times New Roman"/>
          <w:sz w:val="22"/>
        </w:rPr>
        <w:lastRenderedPageBreak/>
        <w:t xml:space="preserve">by clouds, high aerosol loadings, </w:t>
      </w:r>
      <w:ins w:id="265" w:author="Daniel Jacob" w:date="2020-03-28T14:39:00Z">
        <w:r w:rsidR="00EC7799">
          <w:rPr>
            <w:rFonts w:ascii="Times New Roman" w:hAnsi="Times New Roman" w:cs="Times New Roman"/>
            <w:sz w:val="22"/>
          </w:rPr>
          <w:t xml:space="preserve">and </w:t>
        </w:r>
        <w:del w:id="266" w:author="Daniel Jacob" w:date="2020-03-28T19:37:00Z">
          <w:r w:rsidR="00EC7799" w:rsidDel="00E872F3">
            <w:rPr>
              <w:rFonts w:ascii="Times New Roman" w:hAnsi="Times New Roman" w:cs="Times New Roman"/>
              <w:sz w:val="22"/>
            </w:rPr>
            <w:delText>complications from</w:delText>
          </w:r>
        </w:del>
      </w:ins>
      <w:ins w:id="267" w:author="Daniel Jacob" w:date="2020-03-28T19:37:00Z">
        <w:r w:rsidR="00E872F3">
          <w:rPr>
            <w:rFonts w:ascii="Times New Roman" w:hAnsi="Times New Roman" w:cs="Times New Roman"/>
            <w:sz w:val="22"/>
          </w:rPr>
          <w:t>variable</w:t>
        </w:r>
      </w:ins>
      <w:ins w:id="268" w:author="Daniel Jacob" w:date="2020-03-28T14:39:00Z">
        <w:r w:rsidR="00EC7799">
          <w:rPr>
            <w:rFonts w:ascii="Times New Roman" w:hAnsi="Times New Roman" w:cs="Times New Roman"/>
            <w:sz w:val="22"/>
          </w:rPr>
          <w:t xml:space="preserve"> </w:t>
        </w:r>
      </w:ins>
      <w:del w:id="269" w:author="Daniel Jacob" w:date="2020-03-28T14:39:00Z">
        <w:r w:rsidR="00923A03" w:rsidDel="00EC7799">
          <w:rPr>
            <w:rFonts w:ascii="Times New Roman" w:hAnsi="Times New Roman" w:cs="Times New Roman"/>
            <w:sz w:val="22"/>
          </w:rPr>
          <w:delText xml:space="preserve">high </w:delText>
        </w:r>
      </w:del>
      <w:proofErr w:type="gramStart"/>
      <w:ins w:id="270" w:author="Daniel Jacob" w:date="2020-03-28T14:39:00Z">
        <w:r w:rsidR="00EC7799">
          <w:rPr>
            <w:rFonts w:ascii="Times New Roman" w:hAnsi="Times New Roman" w:cs="Times New Roman"/>
            <w:sz w:val="22"/>
          </w:rPr>
          <w:t xml:space="preserve">surface  </w:t>
        </w:r>
      </w:ins>
      <w:r w:rsidR="00923A03">
        <w:rPr>
          <w:rFonts w:ascii="Times New Roman" w:hAnsi="Times New Roman" w:cs="Times New Roman"/>
          <w:sz w:val="22"/>
        </w:rPr>
        <w:t>albedo</w:t>
      </w:r>
      <w:proofErr w:type="gramEnd"/>
      <w:del w:id="271" w:author="Daniel Jacob" w:date="2020-03-28T14:39:00Z">
        <w:r w:rsidR="00923A03" w:rsidDel="00EC7799">
          <w:rPr>
            <w:rFonts w:ascii="Times New Roman" w:hAnsi="Times New Roman" w:cs="Times New Roman"/>
            <w:sz w:val="22"/>
          </w:rPr>
          <w:delText>,</w:delText>
        </w:r>
      </w:del>
      <w:r w:rsidR="00923A03">
        <w:rPr>
          <w:rFonts w:ascii="Times New Roman" w:hAnsi="Times New Roman" w:cs="Times New Roman"/>
          <w:sz w:val="22"/>
        </w:rPr>
        <w:t xml:space="preserve"> and </w:t>
      </w:r>
      <w:del w:id="272" w:author="Daniel Jacob" w:date="2020-03-28T14:39:00Z">
        <w:r w:rsidR="00923A03" w:rsidDel="00EC7799">
          <w:rPr>
            <w:rFonts w:ascii="Times New Roman" w:hAnsi="Times New Roman" w:cs="Times New Roman"/>
            <w:sz w:val="22"/>
          </w:rPr>
          <w:delText xml:space="preserve">variable </w:delText>
        </w:r>
      </w:del>
      <w:r w:rsidR="00923A03">
        <w:rPr>
          <w:rFonts w:ascii="Times New Roman" w:hAnsi="Times New Roman" w:cs="Times New Roman"/>
          <w:sz w:val="22"/>
        </w:rPr>
        <w:t>topography. As a result, TROPOMI produces</w:t>
      </w:r>
      <w:ins w:id="273" w:author="Daniel Jacob" w:date="2020-03-28T19:38:00Z">
        <w:r w:rsidR="00E872F3">
          <w:rPr>
            <w:rFonts w:ascii="Times New Roman" w:hAnsi="Times New Roman" w:cs="Times New Roman"/>
            <w:sz w:val="22"/>
          </w:rPr>
          <w:t xml:space="preserve"> very</w:t>
        </w:r>
      </w:ins>
      <w:r w:rsidR="00923A03">
        <w:rPr>
          <w:rFonts w:ascii="Times New Roman" w:hAnsi="Times New Roman" w:cs="Times New Roman"/>
          <w:sz w:val="22"/>
        </w:rPr>
        <w:t xml:space="preserve"> </w:t>
      </w:r>
      <w:del w:id="274" w:author="Daniel Jacob" w:date="2020-03-28T14:40:00Z">
        <w:r w:rsidR="00923A03" w:rsidDel="00EC7799">
          <w:rPr>
            <w:rFonts w:ascii="Times New Roman" w:hAnsi="Times New Roman" w:cs="Times New Roman"/>
            <w:sz w:val="22"/>
          </w:rPr>
          <w:delText xml:space="preserve">dense but </w:delText>
        </w:r>
      </w:del>
      <w:r w:rsidR="00923A03">
        <w:rPr>
          <w:rFonts w:ascii="Times New Roman" w:hAnsi="Times New Roman" w:cs="Times New Roman"/>
          <w:sz w:val="22"/>
        </w:rPr>
        <w:t xml:space="preserve">inhomogeneous methane observations </w:t>
      </w:r>
      <w:r w:rsidR="00315B67">
        <w:rPr>
          <w:rFonts w:ascii="Times New Roman" w:hAnsi="Times New Roman" w:cs="Times New Roman"/>
          <w:sz w:val="22"/>
        </w:rPr>
        <w:t>with</w:t>
      </w:r>
      <w:r w:rsidR="00923A03">
        <w:rPr>
          <w:rFonts w:ascii="Times New Roman" w:hAnsi="Times New Roman" w:cs="Times New Roman"/>
          <w:sz w:val="22"/>
        </w:rPr>
        <w:t xml:space="preserve"> spatially variable information content. </w:t>
      </w:r>
      <w:ins w:id="275" w:author="Daniel Jacob" w:date="2020-03-28T14:41:00Z">
        <w:r w:rsidR="00EC7799">
          <w:rPr>
            <w:rFonts w:ascii="Times New Roman" w:hAnsi="Times New Roman" w:cs="Times New Roman"/>
            <w:sz w:val="22"/>
          </w:rPr>
          <w:t xml:space="preserve">Analytical solution to the inverse problem </w:t>
        </w:r>
      </w:ins>
      <w:ins w:id="276" w:author="Daniel Jacob" w:date="2020-03-28T14:44:00Z">
        <w:r w:rsidR="00EC7799">
          <w:rPr>
            <w:rFonts w:ascii="Times New Roman" w:hAnsi="Times New Roman" w:cs="Times New Roman"/>
            <w:sz w:val="22"/>
          </w:rPr>
          <w:t>can be tailored to this in</w:t>
        </w:r>
      </w:ins>
      <w:ins w:id="277" w:author="Daniel Jacob" w:date="2020-03-28T14:45:00Z">
        <w:r w:rsidR="00EC7799">
          <w:rPr>
            <w:rFonts w:ascii="Times New Roman" w:hAnsi="Times New Roman" w:cs="Times New Roman"/>
            <w:sz w:val="22"/>
          </w:rPr>
          <w:t xml:space="preserve">formation content </w:t>
        </w:r>
      </w:ins>
      <w:ins w:id="278" w:author="Daniel Jacob" w:date="2020-03-28T14:47:00Z">
        <w:r w:rsidR="00EC7799">
          <w:rPr>
            <w:rFonts w:ascii="Times New Roman" w:hAnsi="Times New Roman" w:cs="Times New Roman"/>
            <w:sz w:val="22"/>
          </w:rPr>
          <w:t xml:space="preserve">but computational tractability is a concern. </w:t>
        </w:r>
      </w:ins>
      <w:del w:id="279" w:author="Daniel Jacob" w:date="2020-03-28T14:48:00Z">
        <w:r w:rsidR="00923A03" w:rsidDel="00EC7799">
          <w:rPr>
            <w:rFonts w:ascii="Times New Roman" w:hAnsi="Times New Roman" w:cs="Times New Roman"/>
            <w:sz w:val="22"/>
          </w:rPr>
          <w:delText xml:space="preserve">An adjoint approach to inverting </w:delText>
        </w:r>
        <w:r w:rsidR="00315B67" w:rsidDel="00EC7799">
          <w:rPr>
            <w:rFonts w:ascii="Times New Roman" w:hAnsi="Times New Roman" w:cs="Times New Roman"/>
            <w:sz w:val="22"/>
          </w:rPr>
          <w:delText>this</w:delText>
        </w:r>
        <w:r w:rsidR="00923A03" w:rsidDel="00EC7799">
          <w:rPr>
            <w:rFonts w:ascii="Times New Roman" w:hAnsi="Times New Roman" w:cs="Times New Roman"/>
            <w:sz w:val="22"/>
          </w:rPr>
          <w:delText xml:space="preserve"> data would not characterize this information content and </w:delText>
        </w:r>
        <w:r w:rsidR="00315B67" w:rsidDel="00EC7799">
          <w:rPr>
            <w:rFonts w:ascii="Times New Roman" w:hAnsi="Times New Roman" w:cs="Times New Roman"/>
            <w:sz w:val="22"/>
          </w:rPr>
          <w:delText>could</w:delText>
        </w:r>
        <w:r w:rsidR="00923A03" w:rsidDel="00EC7799">
          <w:rPr>
            <w:rFonts w:ascii="Times New Roman" w:hAnsi="Times New Roman" w:cs="Times New Roman"/>
            <w:sz w:val="22"/>
          </w:rPr>
          <w:delText xml:space="preserve"> produce misleading results. An analytic solution characterizes </w:delText>
        </w:r>
        <w:r w:rsidR="003229F2" w:rsidDel="00EC7799">
          <w:rPr>
            <w:rFonts w:ascii="Times New Roman" w:hAnsi="Times New Roman" w:cs="Times New Roman"/>
            <w:sz w:val="22"/>
          </w:rPr>
          <w:delText xml:space="preserve">the information content and </w:delText>
        </w:r>
        <w:r w:rsidR="00315B67" w:rsidDel="00EC7799">
          <w:rPr>
            <w:rFonts w:ascii="Times New Roman" w:hAnsi="Times New Roman" w:cs="Times New Roman"/>
            <w:sz w:val="22"/>
          </w:rPr>
          <w:delText>errors, but</w:delText>
        </w:r>
        <w:r w:rsidR="003229F2" w:rsidDel="00EC7799">
          <w:rPr>
            <w:rFonts w:ascii="Times New Roman" w:hAnsi="Times New Roman" w:cs="Times New Roman"/>
            <w:sz w:val="22"/>
          </w:rPr>
          <w:delText xml:space="preserve"> the computational cost scales with the resolution at which emissions are optimized.</w:delText>
        </w:r>
      </w:del>
    </w:p>
    <w:p w14:paraId="0D39F306" w14:textId="66482203" w:rsidR="0003411C" w:rsidRPr="001D2635" w:rsidRDefault="0003411C" w:rsidP="00864E39">
      <w:pPr>
        <w:rPr>
          <w:rFonts w:ascii="Times New Roman" w:hAnsi="Times New Roman" w:cs="Times New Roman"/>
          <w:sz w:val="22"/>
        </w:rPr>
      </w:pPr>
    </w:p>
    <w:p w14:paraId="21C9CF0E" w14:textId="35C1DE9D" w:rsidR="003D2597" w:rsidRPr="003D2597" w:rsidRDefault="00563BC6" w:rsidP="0053318B">
      <w:pPr>
        <w:rPr>
          <w:rFonts w:ascii="Times New Roman" w:hAnsi="Times New Roman" w:cs="Times New Roman"/>
          <w:sz w:val="22"/>
        </w:rPr>
      </w:pPr>
      <w:ins w:id="280" w:author="Daniel Jacob" w:date="2020-03-28T14:49:00Z">
        <w:r>
          <w:rPr>
            <w:rFonts w:ascii="Times New Roman" w:hAnsi="Times New Roman" w:cs="Times New Roman"/>
            <w:sz w:val="22"/>
          </w:rPr>
          <w:t xml:space="preserve">Several </w:t>
        </w:r>
        <w:del w:id="281" w:author="Daniel Jacob" w:date="2020-03-28T19:45:00Z">
          <w:r w:rsidDel="005A1E0F">
            <w:rPr>
              <w:rFonts w:ascii="Times New Roman" w:hAnsi="Times New Roman" w:cs="Times New Roman"/>
              <w:sz w:val="22"/>
            </w:rPr>
            <w:delText>approaches</w:delText>
          </w:r>
        </w:del>
      </w:ins>
      <w:ins w:id="282" w:author="Daniel Jacob" w:date="2020-03-28T19:45:00Z">
        <w:r w:rsidR="005A1E0F">
          <w:rPr>
            <w:rFonts w:ascii="Times New Roman" w:hAnsi="Times New Roman" w:cs="Times New Roman"/>
            <w:sz w:val="22"/>
          </w:rPr>
          <w:t>methods</w:t>
        </w:r>
      </w:ins>
      <w:ins w:id="283" w:author="Daniel Jacob" w:date="2020-03-28T14:49:00Z">
        <w:r>
          <w:rPr>
            <w:rFonts w:ascii="Times New Roman" w:hAnsi="Times New Roman" w:cs="Times New Roman"/>
            <w:sz w:val="22"/>
          </w:rPr>
          <w:t xml:space="preserve"> have been developed </w:t>
        </w:r>
      </w:ins>
      <w:ins w:id="284" w:author="Daniel Jacob" w:date="2020-03-28T14:50:00Z">
        <w:r>
          <w:rPr>
            <w:rFonts w:ascii="Times New Roman" w:hAnsi="Times New Roman" w:cs="Times New Roman"/>
            <w:sz w:val="22"/>
          </w:rPr>
          <w:t>to tailor the resolution of inversions to the information content of the obs</w:t>
        </w:r>
      </w:ins>
      <w:ins w:id="285" w:author="Daniel Jacob" w:date="2020-03-28T14:51:00Z">
        <w:r>
          <w:rPr>
            <w:rFonts w:ascii="Times New Roman" w:hAnsi="Times New Roman" w:cs="Times New Roman"/>
            <w:sz w:val="22"/>
          </w:rPr>
          <w:t>erving system and effectively decrease in this manner th</w:t>
        </w:r>
      </w:ins>
      <w:ins w:id="286" w:author="Daniel Jacob" w:date="2020-03-28T14:52:00Z">
        <w:r>
          <w:rPr>
            <w:rFonts w:ascii="Times New Roman" w:hAnsi="Times New Roman" w:cs="Times New Roman"/>
            <w:sz w:val="22"/>
          </w:rPr>
          <w:t>e</w:t>
        </w:r>
      </w:ins>
      <w:del w:id="287" w:author="Daniel Jacob" w:date="2020-03-28T14:52:00Z">
        <w:r w:rsidR="00846CAF" w:rsidDel="00563BC6">
          <w:rPr>
            <w:rFonts w:ascii="Times New Roman" w:hAnsi="Times New Roman" w:cs="Times New Roman"/>
            <w:sz w:val="22"/>
          </w:rPr>
          <w:delText>The</w:delText>
        </w:r>
      </w:del>
      <w:r w:rsidR="00846CAF">
        <w:rPr>
          <w:rFonts w:ascii="Times New Roman" w:hAnsi="Times New Roman" w:cs="Times New Roman"/>
          <w:sz w:val="22"/>
        </w:rPr>
        <w:t xml:space="preserve"> computational </w:t>
      </w:r>
      <w:proofErr w:type="spellStart"/>
      <w:r w:rsidR="00846CAF">
        <w:rPr>
          <w:rFonts w:ascii="Times New Roman" w:hAnsi="Times New Roman" w:cs="Times New Roman"/>
          <w:sz w:val="22"/>
        </w:rPr>
        <w:t>cost</w:t>
      </w:r>
      <w:ins w:id="288" w:author="Daniel Jacob" w:date="2020-03-28T14:52:00Z">
        <w:r>
          <w:rPr>
            <w:rFonts w:ascii="Times New Roman" w:hAnsi="Times New Roman" w:cs="Times New Roman"/>
            <w:sz w:val="22"/>
          </w:rPr>
          <w:t>.</w:t>
        </w:r>
      </w:ins>
      <w:ins w:id="289" w:author="Daniel Jacob" w:date="2020-03-28T15:05:00Z">
        <w:r w:rsidR="00FC397A">
          <w:rPr>
            <w:rFonts w:ascii="Times New Roman" w:hAnsi="Times New Roman" w:cs="Times New Roman"/>
            <w:sz w:val="22"/>
          </w:rPr>
          <w:t>Starting</w:t>
        </w:r>
        <w:proofErr w:type="spellEnd"/>
        <w:r w:rsidR="00FC397A">
          <w:rPr>
            <w:rFonts w:ascii="Times New Roman" w:hAnsi="Times New Roman" w:cs="Times New Roman"/>
            <w:sz w:val="22"/>
          </w:rPr>
          <w:t xml:space="preserve"> from a native high-resolution grid of emissions</w:t>
        </w:r>
      </w:ins>
      <w:ins w:id="290" w:author="Daniel Jacob" w:date="2020-03-28T19:43:00Z">
        <w:r w:rsidR="005A1E0F">
          <w:rPr>
            <w:rFonts w:ascii="Times New Roman" w:hAnsi="Times New Roman" w:cs="Times New Roman"/>
            <w:sz w:val="22"/>
          </w:rPr>
          <w:t xml:space="preserve"> </w:t>
        </w:r>
      </w:ins>
      <w:ins w:id="291" w:author="Daniel Jacob" w:date="2020-03-28T19:45:00Z">
        <w:r w:rsidR="005A1E0F">
          <w:rPr>
            <w:rFonts w:ascii="Times New Roman" w:hAnsi="Times New Roman" w:cs="Times New Roman"/>
            <w:sz w:val="22"/>
          </w:rPr>
          <w:t>(</w:t>
        </w:r>
      </w:ins>
      <w:ins w:id="292" w:author="Daniel Jacob" w:date="2020-03-28T19:43:00Z">
        <w:r w:rsidR="005A1E0F">
          <w:rPr>
            <w:rFonts w:ascii="Times New Roman" w:hAnsi="Times New Roman" w:cs="Times New Roman"/>
            <w:sz w:val="22"/>
          </w:rPr>
          <w:t>l</w:t>
        </w:r>
      </w:ins>
      <w:ins w:id="293" w:author="Daniel Jacob" w:date="2020-03-28T19:44:00Z">
        <w:r w:rsidR="005A1E0F">
          <w:rPr>
            <w:rFonts w:ascii="Times New Roman" w:hAnsi="Times New Roman" w:cs="Times New Roman"/>
            <w:sz w:val="22"/>
          </w:rPr>
          <w:t xml:space="preserve">arge </w:t>
        </w:r>
        <w:r w:rsidR="005A1E0F">
          <w:rPr>
            <w:rFonts w:ascii="Times New Roman" w:hAnsi="Times New Roman" w:cs="Times New Roman"/>
            <w:i/>
            <w:iCs/>
            <w:sz w:val="22"/>
          </w:rPr>
          <w:t>n</w:t>
        </w:r>
      </w:ins>
      <w:ins w:id="294" w:author="Daniel Jacob" w:date="2020-03-28T19:45:00Z">
        <w:r w:rsidR="005A1E0F">
          <w:rPr>
            <w:rFonts w:ascii="Times New Roman" w:hAnsi="Times New Roman" w:cs="Times New Roman"/>
            <w:sz w:val="22"/>
          </w:rPr>
          <w:t>)</w:t>
        </w:r>
      </w:ins>
      <w:ins w:id="295" w:author="Daniel Jacob" w:date="2020-03-28T15:05:00Z">
        <w:del w:id="296" w:author="Daniel Jacob" w:date="2020-03-28T19:42:00Z">
          <w:r w:rsidR="00FC397A" w:rsidDel="005A1E0F">
            <w:rPr>
              <w:rFonts w:ascii="Times New Roman" w:hAnsi="Times New Roman" w:cs="Times New Roman"/>
              <w:sz w:val="22"/>
            </w:rPr>
            <w:delText xml:space="preserve"> to be optimized</w:delText>
          </w:r>
        </w:del>
        <w:r w:rsidR="00FC397A">
          <w:rPr>
            <w:rFonts w:ascii="Times New Roman" w:hAnsi="Times New Roman" w:cs="Times New Roman"/>
            <w:sz w:val="22"/>
          </w:rPr>
          <w:t>, t</w:t>
        </w:r>
      </w:ins>
      <w:ins w:id="297" w:author="Daniel Jacob" w:date="2020-03-28T14:52:00Z">
        <w:r>
          <w:rPr>
            <w:rFonts w:ascii="Times New Roman" w:hAnsi="Times New Roman" w:cs="Times New Roman"/>
            <w:sz w:val="22"/>
          </w:rPr>
          <w:t xml:space="preserve">hese </w:t>
        </w:r>
        <w:del w:id="298" w:author="Daniel Jacob" w:date="2020-03-28T19:45:00Z">
          <w:r w:rsidDel="005A1E0F">
            <w:rPr>
              <w:rFonts w:ascii="Times New Roman" w:hAnsi="Times New Roman" w:cs="Times New Roman"/>
              <w:sz w:val="22"/>
            </w:rPr>
            <w:delText>approaches</w:delText>
          </w:r>
        </w:del>
      </w:ins>
      <w:ins w:id="299" w:author="Daniel Jacob" w:date="2020-03-28T19:45:00Z">
        <w:r w:rsidR="005A1E0F">
          <w:rPr>
            <w:rFonts w:ascii="Times New Roman" w:hAnsi="Times New Roman" w:cs="Times New Roman"/>
            <w:sz w:val="22"/>
          </w:rPr>
          <w:t>methods</w:t>
        </w:r>
      </w:ins>
      <w:ins w:id="300" w:author="Daniel Jacob" w:date="2020-03-28T14:52:00Z">
        <w:r>
          <w:rPr>
            <w:rFonts w:ascii="Times New Roman" w:hAnsi="Times New Roman" w:cs="Times New Roman"/>
            <w:sz w:val="22"/>
          </w:rPr>
          <w:t xml:space="preserve"> </w:t>
        </w:r>
      </w:ins>
      <w:del w:id="301" w:author="Daniel Jacob" w:date="2020-03-28T15:05:00Z">
        <w:r w:rsidR="00846CAF" w:rsidDel="00FC397A">
          <w:rPr>
            <w:rFonts w:ascii="Times New Roman" w:hAnsi="Times New Roman" w:cs="Times New Roman"/>
            <w:sz w:val="22"/>
          </w:rPr>
          <w:delText xml:space="preserve"> </w:delText>
        </w:r>
      </w:del>
      <w:del w:id="302" w:author="Daniel Jacob" w:date="2020-03-28T14:53:00Z">
        <w:r w:rsidR="00846CAF" w:rsidDel="00563BC6">
          <w:rPr>
            <w:rFonts w:ascii="Times New Roman" w:hAnsi="Times New Roman" w:cs="Times New Roman"/>
            <w:sz w:val="22"/>
          </w:rPr>
          <w:delText xml:space="preserve">of the analytic approach is limited by the cost of characterizing the linear </w:delText>
        </w:r>
        <w:r w:rsidR="00467B5F" w:rsidDel="00563BC6">
          <w:rPr>
            <w:rFonts w:ascii="Times New Roman" w:hAnsi="Times New Roman" w:cs="Times New Roman"/>
            <w:sz w:val="22"/>
          </w:rPr>
          <w:delText>sensitivity</w:delText>
        </w:r>
        <w:r w:rsidR="00846CAF" w:rsidDel="00563BC6">
          <w:rPr>
            <w:rFonts w:ascii="Times New Roman" w:hAnsi="Times New Roman" w:cs="Times New Roman"/>
            <w:sz w:val="22"/>
          </w:rPr>
          <w:delText xml:space="preserve"> </w:delText>
        </w:r>
        <w:r w:rsidR="00467B5F" w:rsidDel="00563BC6">
          <w:rPr>
            <w:rFonts w:ascii="Times New Roman" w:hAnsi="Times New Roman" w:cs="Times New Roman"/>
            <w:sz w:val="22"/>
          </w:rPr>
          <w:delText>of</w:delText>
        </w:r>
        <w:r w:rsidR="00846CAF" w:rsidDel="00563BC6">
          <w:rPr>
            <w:rFonts w:ascii="Times New Roman" w:hAnsi="Times New Roman" w:cs="Times New Roman"/>
            <w:sz w:val="22"/>
          </w:rPr>
          <w:delText xml:space="preserve"> </w:delText>
        </w:r>
        <w:r w:rsidR="00467B5F" w:rsidDel="00563BC6">
          <w:rPr>
            <w:rFonts w:ascii="Times New Roman" w:hAnsi="Times New Roman" w:cs="Times New Roman"/>
            <w:sz w:val="22"/>
          </w:rPr>
          <w:delText>simulated</w:delText>
        </w:r>
        <w:r w:rsidR="00846CAF" w:rsidDel="00563BC6">
          <w:rPr>
            <w:rFonts w:ascii="Times New Roman" w:hAnsi="Times New Roman" w:cs="Times New Roman"/>
            <w:sz w:val="22"/>
          </w:rPr>
          <w:delText xml:space="preserve"> </w:delText>
        </w:r>
        <w:r w:rsidR="00467B5F" w:rsidDel="00563BC6">
          <w:rPr>
            <w:rFonts w:ascii="Times New Roman" w:hAnsi="Times New Roman" w:cs="Times New Roman"/>
            <w:sz w:val="22"/>
          </w:rPr>
          <w:delText>observations</w:delText>
        </w:r>
        <w:r w:rsidR="00846CAF" w:rsidDel="00563BC6">
          <w:rPr>
            <w:rFonts w:ascii="Times New Roman" w:hAnsi="Times New Roman" w:cs="Times New Roman"/>
            <w:sz w:val="22"/>
          </w:rPr>
          <w:delText xml:space="preserve"> </w:delText>
        </w:r>
        <w:r w:rsidR="00467B5F" w:rsidDel="00563BC6">
          <w:rPr>
            <w:rFonts w:ascii="Times New Roman" w:hAnsi="Times New Roman" w:cs="Times New Roman"/>
            <w:sz w:val="22"/>
          </w:rPr>
          <w:delText>to</w:delText>
        </w:r>
        <w:r w:rsidR="00846CAF" w:rsidDel="00563BC6">
          <w:rPr>
            <w:rFonts w:ascii="Times New Roman" w:hAnsi="Times New Roman" w:cs="Times New Roman"/>
            <w:sz w:val="22"/>
          </w:rPr>
          <w:delText xml:space="preserve"> emissions</w:delText>
        </w:r>
        <w:r w:rsidR="00467B5F" w:rsidDel="00563BC6">
          <w:rPr>
            <w:rFonts w:ascii="Times New Roman" w:hAnsi="Times New Roman" w:cs="Times New Roman"/>
            <w:sz w:val="22"/>
          </w:rPr>
          <w:delText xml:space="preserve"> in the forward model</w:delText>
        </w:r>
        <w:r w:rsidR="00846CAF" w:rsidDel="00563BC6">
          <w:rPr>
            <w:rFonts w:ascii="Times New Roman" w:hAnsi="Times New Roman" w:cs="Times New Roman"/>
            <w:sz w:val="22"/>
          </w:rPr>
          <w:delText>, given by the Jacobian matrix.</w:delText>
        </w:r>
        <w:r w:rsidR="00467B5F" w:rsidDel="00563BC6">
          <w:rPr>
            <w:rFonts w:ascii="Times New Roman" w:hAnsi="Times New Roman" w:cs="Times New Roman"/>
            <w:sz w:val="22"/>
          </w:rPr>
          <w:delText xml:space="preserve"> Analytic inversions often </w:delText>
        </w:r>
        <w:r w:rsidR="00846CAF" w:rsidDel="00563BC6">
          <w:rPr>
            <w:rFonts w:ascii="Times New Roman" w:hAnsi="Times New Roman" w:cs="Times New Roman"/>
            <w:sz w:val="22"/>
          </w:rPr>
          <w:delText>generate the</w:delText>
        </w:r>
        <w:r w:rsidR="0067161A" w:rsidDel="00563BC6">
          <w:rPr>
            <w:rFonts w:ascii="Times New Roman" w:hAnsi="Times New Roman" w:cs="Times New Roman"/>
            <w:sz w:val="22"/>
          </w:rPr>
          <w:delText xml:space="preserve"> Jacobian</w:delText>
        </w:r>
        <w:r w:rsidR="00846CAF" w:rsidDel="00563BC6">
          <w:rPr>
            <w:rFonts w:ascii="Times New Roman" w:hAnsi="Times New Roman" w:cs="Times New Roman"/>
            <w:sz w:val="22"/>
          </w:rPr>
          <w:delText xml:space="preserve"> matrix with</w:delText>
        </w:r>
        <w:r w:rsidR="0067161A" w:rsidDel="00563BC6">
          <w:rPr>
            <w:rFonts w:ascii="Times New Roman" w:hAnsi="Times New Roman" w:cs="Times New Roman"/>
            <w:sz w:val="22"/>
          </w:rPr>
          <w:delText xml:space="preserve"> a finite difference scheme </w:delText>
        </w:r>
        <w:r w:rsidR="00846CAF" w:rsidDel="00563BC6">
          <w:rPr>
            <w:rFonts w:ascii="Times New Roman" w:hAnsi="Times New Roman" w:cs="Times New Roman"/>
            <w:sz w:val="22"/>
          </w:rPr>
          <w:delText>that calculate</w:delText>
        </w:r>
        <w:r w:rsidR="00467B5F" w:rsidDel="00563BC6">
          <w:rPr>
            <w:rFonts w:ascii="Times New Roman" w:hAnsi="Times New Roman" w:cs="Times New Roman"/>
            <w:sz w:val="22"/>
          </w:rPr>
          <w:delText>s</w:delText>
        </w:r>
        <w:r w:rsidR="0067161A" w:rsidDel="00563BC6">
          <w:rPr>
            <w:rFonts w:ascii="Times New Roman" w:hAnsi="Times New Roman" w:cs="Times New Roman"/>
            <w:sz w:val="22"/>
          </w:rPr>
          <w:delText xml:space="preserve"> </w:delText>
        </w:r>
        <w:r w:rsidR="00846CAF" w:rsidDel="00563BC6">
          <w:rPr>
            <w:rFonts w:ascii="Times New Roman" w:hAnsi="Times New Roman" w:cs="Times New Roman"/>
            <w:sz w:val="22"/>
          </w:rPr>
          <w:delText xml:space="preserve">the </w:delText>
        </w:r>
        <w:r w:rsidR="0067161A" w:rsidDel="00563BC6">
          <w:rPr>
            <w:rFonts w:ascii="Times New Roman" w:hAnsi="Times New Roman" w:cs="Times New Roman"/>
            <w:sz w:val="22"/>
          </w:rPr>
          <w:delText>model response to perturbation</w:delText>
        </w:r>
        <w:r w:rsidR="00846CAF" w:rsidDel="00563BC6">
          <w:rPr>
            <w:rFonts w:ascii="Times New Roman" w:hAnsi="Times New Roman" w:cs="Times New Roman"/>
            <w:sz w:val="22"/>
          </w:rPr>
          <w:delText>s</w:delText>
        </w:r>
        <w:r w:rsidR="0067161A" w:rsidDel="00563BC6">
          <w:rPr>
            <w:rFonts w:ascii="Times New Roman" w:hAnsi="Times New Roman" w:cs="Times New Roman"/>
            <w:sz w:val="22"/>
          </w:rPr>
          <w:delText xml:space="preserve"> of every optimized grid</w:delText>
        </w:r>
        <w:r w:rsidR="00846CAF" w:rsidDel="00563BC6">
          <w:rPr>
            <w:rFonts w:ascii="Times New Roman" w:hAnsi="Times New Roman" w:cs="Times New Roman"/>
            <w:sz w:val="22"/>
          </w:rPr>
          <w:delText xml:space="preserve"> </w:delText>
        </w:r>
        <w:r w:rsidR="0067161A" w:rsidDel="00563BC6">
          <w:rPr>
            <w:rFonts w:ascii="Times New Roman" w:hAnsi="Times New Roman" w:cs="Times New Roman"/>
            <w:sz w:val="22"/>
          </w:rPr>
          <w:delText>cell</w:delText>
        </w:r>
        <w:r w:rsidR="00467B5F" w:rsidDel="00563BC6">
          <w:rPr>
            <w:rFonts w:ascii="Times New Roman" w:hAnsi="Times New Roman" w:cs="Times New Roman"/>
            <w:sz w:val="22"/>
          </w:rPr>
          <w:delText xml:space="preserve"> </w:delText>
        </w:r>
        <w:r w:rsidR="00467B5F" w:rsidDel="00563BC6">
          <w:rPr>
            <w:rFonts w:ascii="Times New Roman" w:hAnsi="Times New Roman" w:cs="Times New Roman"/>
            <w:sz w:val="22"/>
          </w:rPr>
          <w:fldChar w:fldCharType="begin" w:fldLock="1"/>
        </w:r>
        <w:r w:rsidR="00874DD6" w:rsidDel="00563BC6">
          <w:rPr>
            <w:rFonts w:ascii="Times New Roman" w:hAnsi="Times New Roman" w:cs="Times New Roman"/>
            <w:sz w:val="22"/>
          </w:rPr>
          <w:delInstrText>ADDIN CSL_CITATION {"citationItems":[{"id":"ITEM-1","itemData":{"DOI":"10.5194/acp-19-7859-2019","ISSN":"16807324","abstract":"We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future.","author":[{"dropping-particle":"","family":"Maasakkers","given":"Joannes D.","non-dropping-particle":"","parse-names":false,"suffix":""},{"dropping-particle":"","family":"Jacob","given":"Daniel J.","non-dropping-particle":"","parse-names":false,"suffix":""},{"dropping-particle":"","family":"Sulprizio","given":"Melissa P.","non-dropping-particle":"","parse-names":false,"suffix":""},{"dropping-particle":"","family":"Scarpelli","given":"Tia R.","non-dropping-particle":"","parse-names":false,"suffix":""},{"dropping-particle":"","family":"Nesser","given":"Hannah","non-dropping-particle":"","parse-names":false,"suffix":""},{"dropping-particle":"","family":"Sheng","given":"Jian Xiong","non-dropping-particle":"","parse-names":false,"suffix":""},{"dropping-particle":"","family":"Zhang","given":"Yuzhong","non-dropping-particle":"","parse-names":false,"suffix":""},{"dropping-particle":"","family":"Hersher","given":"Monica","non-dropping-particle":"","parse-names":false,"suffix":""},{"dropping-particle":"","family":"Anthony Bloom","given":"A.","non-dropping-particle":"","parse-names":false,"suffix":""},{"dropping-particle":"","family":"Bowman","given":"Kevin W.","non-dropping-particle":"","parse-names":false,"suffix":""},{"dropping-particle":"","family":"Worden","given":"John R.","non-dropping-particle":"","parse-names":false,"suffix":""},{"dropping-particle":"","family":"Janssens-Maenhout","given":"Greet","non-dropping-particle":"","parse-names":false,"suffix":""},{"dropping-particle":"","family":"Parker","given":"Robert J.","non-dropping-particle":"","parse-names":false,"suffix":""}],"container-title":"Atmospheric Chemistry and Physics","id":"ITEM-1","issued":{"date-parts":[["2019"]]},"title":"Global distribution of methane emissions, emission trends, and OH concentrations and trends inferred from an inversion of GOSAT satellite data for 2010-2015","type":"article-journal"},"uris":["http://www.mendeley.com/documents/?uuid=bab3fbd8-c2a5-4174-8669-360b47995034"]}],"mendeley":{"formattedCitation":"(Maasakkers et al. 2019)","plainTextFormattedCitation":"(Maasakkers et al. 2019)","previouslyFormattedCitation":"(Maasakkers et al. 2019)"},"properties":{"noteIndex":0},"schema":"https://github.com/citation-style-language/schema/raw/master/csl-citation.json"}</w:delInstrText>
        </w:r>
        <w:r w:rsidR="00467B5F" w:rsidDel="00563BC6">
          <w:rPr>
            <w:rFonts w:ascii="Times New Roman" w:hAnsi="Times New Roman" w:cs="Times New Roman"/>
            <w:sz w:val="22"/>
          </w:rPr>
          <w:fldChar w:fldCharType="separate"/>
        </w:r>
        <w:r w:rsidR="00467B5F" w:rsidRPr="00467B5F" w:rsidDel="00563BC6">
          <w:rPr>
            <w:rFonts w:ascii="Times New Roman" w:hAnsi="Times New Roman" w:cs="Times New Roman"/>
            <w:noProof/>
            <w:sz w:val="22"/>
          </w:rPr>
          <w:delText>(Maasakkers et al. 2019)</w:delText>
        </w:r>
        <w:r w:rsidR="00467B5F" w:rsidDel="00563BC6">
          <w:rPr>
            <w:rFonts w:ascii="Times New Roman" w:hAnsi="Times New Roman" w:cs="Times New Roman"/>
            <w:sz w:val="22"/>
          </w:rPr>
          <w:fldChar w:fldCharType="end"/>
        </w:r>
        <w:r w:rsidR="0067161A" w:rsidDel="00563BC6">
          <w:rPr>
            <w:rFonts w:ascii="Times New Roman" w:hAnsi="Times New Roman" w:cs="Times New Roman"/>
            <w:sz w:val="22"/>
          </w:rPr>
          <w:delText xml:space="preserve">. </w:delText>
        </w:r>
        <w:r w:rsidR="007D771F" w:rsidDel="00563BC6">
          <w:rPr>
            <w:rFonts w:ascii="Times New Roman" w:hAnsi="Times New Roman" w:cs="Times New Roman"/>
            <w:sz w:val="22"/>
          </w:rPr>
          <w:delText xml:space="preserve">This approach </w:delText>
        </w:r>
        <w:r w:rsidR="0067161A" w:rsidDel="00563BC6">
          <w:rPr>
            <w:rFonts w:ascii="Times New Roman" w:hAnsi="Times New Roman" w:cs="Times New Roman"/>
            <w:sz w:val="22"/>
          </w:rPr>
          <w:delText>require</w:delText>
        </w:r>
        <w:r w:rsidR="007D771F" w:rsidDel="00563BC6">
          <w:rPr>
            <w:rFonts w:ascii="Times New Roman" w:hAnsi="Times New Roman" w:cs="Times New Roman"/>
            <w:sz w:val="22"/>
          </w:rPr>
          <w:delText>s</w:delText>
        </w:r>
        <w:r w:rsidR="0067161A" w:rsidDel="00563BC6">
          <w:rPr>
            <w:rFonts w:ascii="Times New Roman" w:hAnsi="Times New Roman" w:cs="Times New Roman"/>
            <w:sz w:val="22"/>
          </w:rPr>
          <w:delText xml:space="preserve"> </w:delText>
        </w:r>
        <w:r w:rsidR="0067161A" w:rsidDel="00563BC6">
          <w:rPr>
            <w:rFonts w:ascii="Times New Roman" w:hAnsi="Times New Roman" w:cs="Times New Roman"/>
            <w:i/>
            <w:sz w:val="22"/>
          </w:rPr>
          <w:delText>n</w:delText>
        </w:r>
        <w:r w:rsidR="0067161A" w:rsidDel="00563BC6">
          <w:rPr>
            <w:rFonts w:ascii="Times New Roman" w:hAnsi="Times New Roman" w:cs="Times New Roman"/>
            <w:sz w:val="22"/>
          </w:rPr>
          <w:delText xml:space="preserve"> + 1 forward model runs</w:delText>
        </w:r>
        <w:r w:rsidR="007D771F" w:rsidDel="00563BC6">
          <w:rPr>
            <w:rFonts w:ascii="Times New Roman" w:hAnsi="Times New Roman" w:cs="Times New Roman"/>
            <w:sz w:val="22"/>
          </w:rPr>
          <w:delText xml:space="preserve"> to </w:delText>
        </w:r>
        <w:r w:rsidR="00467B5F" w:rsidDel="00563BC6">
          <w:rPr>
            <w:rFonts w:ascii="Times New Roman" w:hAnsi="Times New Roman" w:cs="Times New Roman"/>
            <w:sz w:val="22"/>
          </w:rPr>
          <w:delText>optimize</w:delText>
        </w:r>
        <w:r w:rsidR="007D771F" w:rsidDel="00563BC6">
          <w:rPr>
            <w:rFonts w:ascii="Times New Roman" w:hAnsi="Times New Roman" w:cs="Times New Roman"/>
            <w:sz w:val="22"/>
          </w:rPr>
          <w:delText xml:space="preserve"> </w:delText>
        </w:r>
        <w:r w:rsidR="007D771F" w:rsidDel="00563BC6">
          <w:rPr>
            <w:rFonts w:ascii="Times New Roman" w:hAnsi="Times New Roman" w:cs="Times New Roman"/>
            <w:i/>
            <w:sz w:val="22"/>
          </w:rPr>
          <w:delText>n</w:delText>
        </w:r>
        <w:r w:rsidR="007D771F" w:rsidDel="00563BC6">
          <w:rPr>
            <w:rFonts w:ascii="Times New Roman" w:hAnsi="Times New Roman" w:cs="Times New Roman"/>
            <w:sz w:val="22"/>
          </w:rPr>
          <w:delText xml:space="preserve"> </w:delText>
        </w:r>
        <w:r w:rsidR="00467B5F" w:rsidDel="00563BC6">
          <w:rPr>
            <w:rFonts w:ascii="Times New Roman" w:hAnsi="Times New Roman" w:cs="Times New Roman"/>
            <w:sz w:val="22"/>
          </w:rPr>
          <w:delText>emission</w:delText>
        </w:r>
        <w:r w:rsidR="007D771F" w:rsidDel="00563BC6">
          <w:rPr>
            <w:rFonts w:ascii="Times New Roman" w:hAnsi="Times New Roman" w:cs="Times New Roman"/>
            <w:sz w:val="22"/>
          </w:rPr>
          <w:delText xml:space="preserve"> elements</w:delText>
        </w:r>
        <w:r w:rsidR="0067161A" w:rsidDel="00563BC6">
          <w:rPr>
            <w:rFonts w:ascii="Times New Roman" w:hAnsi="Times New Roman" w:cs="Times New Roman"/>
            <w:sz w:val="22"/>
          </w:rPr>
          <w:delText xml:space="preserve">. As the resolution of an inversion increases, the number of forward model runs increases exponentially </w:delText>
        </w:r>
        <w:r w:rsidR="007D771F" w:rsidDel="00563BC6">
          <w:rPr>
            <w:rFonts w:ascii="Times New Roman" w:hAnsi="Times New Roman" w:cs="Times New Roman"/>
            <w:sz w:val="22"/>
          </w:rPr>
          <w:delText>while</w:delText>
        </w:r>
        <w:r w:rsidR="0067161A" w:rsidDel="00563BC6">
          <w:rPr>
            <w:rFonts w:ascii="Times New Roman" w:hAnsi="Times New Roman" w:cs="Times New Roman"/>
            <w:sz w:val="22"/>
          </w:rPr>
          <w:delText xml:space="preserve"> the cost of a </w:delText>
        </w:r>
        <w:r w:rsidR="007D771F" w:rsidDel="00563BC6">
          <w:rPr>
            <w:rFonts w:ascii="Times New Roman" w:hAnsi="Times New Roman" w:cs="Times New Roman"/>
            <w:sz w:val="22"/>
          </w:rPr>
          <w:delText>each</w:delText>
        </w:r>
        <w:r w:rsidR="0067161A" w:rsidDel="00563BC6">
          <w:rPr>
            <w:rFonts w:ascii="Times New Roman" w:hAnsi="Times New Roman" w:cs="Times New Roman"/>
            <w:sz w:val="22"/>
          </w:rPr>
          <w:delText xml:space="preserve"> model run </w:delText>
        </w:r>
        <w:r w:rsidR="007D771F" w:rsidDel="00563BC6">
          <w:rPr>
            <w:rFonts w:ascii="Times New Roman" w:hAnsi="Times New Roman" w:cs="Times New Roman"/>
            <w:sz w:val="22"/>
          </w:rPr>
          <w:delText>also increases</w:delText>
        </w:r>
        <w:r w:rsidR="0053318B" w:rsidDel="00563BC6">
          <w:rPr>
            <w:rFonts w:ascii="Times New Roman" w:hAnsi="Times New Roman" w:cs="Times New Roman"/>
            <w:sz w:val="22"/>
          </w:rPr>
          <w:delText>.</w:delText>
        </w:r>
        <w:r w:rsidR="004770B4" w:rsidDel="00563BC6">
          <w:rPr>
            <w:rFonts w:ascii="Times New Roman" w:hAnsi="Times New Roman" w:cs="Times New Roman"/>
            <w:sz w:val="22"/>
          </w:rPr>
          <w:delText xml:space="preserve"> </w:delText>
        </w:r>
        <w:r w:rsidR="00141848" w:rsidDel="00563BC6">
          <w:rPr>
            <w:rFonts w:ascii="Times New Roman" w:hAnsi="Times New Roman" w:cs="Times New Roman"/>
            <w:sz w:val="22"/>
          </w:rPr>
          <w:delText xml:space="preserve">Past attempts to </w:delText>
        </w:r>
        <w:r w:rsidR="00D758C7" w:rsidDel="00563BC6">
          <w:rPr>
            <w:rFonts w:ascii="Times New Roman" w:hAnsi="Times New Roman" w:cs="Times New Roman"/>
            <w:sz w:val="22"/>
          </w:rPr>
          <w:delText>decreased</w:delText>
        </w:r>
        <w:r w:rsidR="00141848" w:rsidDel="00563BC6">
          <w:rPr>
            <w:rFonts w:ascii="Times New Roman" w:hAnsi="Times New Roman" w:cs="Times New Roman"/>
            <w:sz w:val="22"/>
          </w:rPr>
          <w:delText xml:space="preserve"> th</w:delText>
        </w:r>
        <w:r w:rsidR="00D758C7" w:rsidDel="00563BC6">
          <w:rPr>
            <w:rFonts w:ascii="Times New Roman" w:hAnsi="Times New Roman" w:cs="Times New Roman"/>
            <w:sz w:val="22"/>
          </w:rPr>
          <w:delText>is</w:delText>
        </w:r>
        <w:r w:rsidR="00141848" w:rsidDel="00563BC6">
          <w:rPr>
            <w:rFonts w:ascii="Times New Roman" w:hAnsi="Times New Roman" w:cs="Times New Roman"/>
            <w:sz w:val="22"/>
          </w:rPr>
          <w:delText xml:space="preserve"> computational </w:delText>
        </w:r>
      </w:del>
      <w:del w:id="303" w:author="Daniel Jacob" w:date="2020-03-28T19:44:00Z">
        <w:r w:rsidR="00141848" w:rsidDel="005A1E0F">
          <w:rPr>
            <w:rFonts w:ascii="Times New Roman" w:hAnsi="Times New Roman" w:cs="Times New Roman"/>
            <w:sz w:val="22"/>
          </w:rPr>
          <w:delText xml:space="preserve">cost </w:delText>
        </w:r>
        <w:r w:rsidR="00D758C7" w:rsidDel="005A1E0F">
          <w:rPr>
            <w:rFonts w:ascii="Times New Roman" w:hAnsi="Times New Roman" w:cs="Times New Roman"/>
            <w:sz w:val="22"/>
          </w:rPr>
          <w:delText xml:space="preserve">either </w:delText>
        </w:r>
      </w:del>
      <w:r w:rsidR="00D758C7">
        <w:rPr>
          <w:rFonts w:ascii="Times New Roman" w:hAnsi="Times New Roman" w:cs="Times New Roman"/>
          <w:sz w:val="22"/>
        </w:rPr>
        <w:t>reduce</w:t>
      </w:r>
      <w:del w:id="304" w:author="Daniel Jacob" w:date="2020-03-28T15:05:00Z">
        <w:r w:rsidR="00D758C7" w:rsidDel="00FC397A">
          <w:rPr>
            <w:rFonts w:ascii="Times New Roman" w:hAnsi="Times New Roman" w:cs="Times New Roman"/>
            <w:sz w:val="22"/>
          </w:rPr>
          <w:delText>d</w:delText>
        </w:r>
      </w:del>
      <w:r w:rsidR="00D758C7">
        <w:rPr>
          <w:rFonts w:ascii="Times New Roman" w:hAnsi="Times New Roman" w:cs="Times New Roman"/>
          <w:sz w:val="22"/>
        </w:rPr>
        <w:t xml:space="preserve"> </w:t>
      </w:r>
      <w:ins w:id="305" w:author="Daniel Jacob" w:date="2020-03-28T19:43:00Z">
        <w:r w:rsidR="005A1E0F">
          <w:rPr>
            <w:rFonts w:ascii="Times New Roman" w:hAnsi="Times New Roman" w:cs="Times New Roman"/>
            <w:sz w:val="22"/>
          </w:rPr>
          <w:t xml:space="preserve">either </w:t>
        </w:r>
      </w:ins>
      <w:r w:rsidR="00D758C7">
        <w:rPr>
          <w:rFonts w:ascii="Times New Roman" w:hAnsi="Times New Roman" w:cs="Times New Roman"/>
          <w:sz w:val="22"/>
        </w:rPr>
        <w:t xml:space="preserve">the dimension or </w:t>
      </w:r>
      <w:ins w:id="306" w:author="Daniel Jacob" w:date="2020-03-28T15:21:00Z">
        <w:r w:rsidR="00320BD7">
          <w:rPr>
            <w:rFonts w:ascii="Times New Roman" w:hAnsi="Times New Roman" w:cs="Times New Roman"/>
            <w:sz w:val="22"/>
          </w:rPr>
          <w:t xml:space="preserve">the </w:t>
        </w:r>
      </w:ins>
      <w:r w:rsidR="00D758C7">
        <w:rPr>
          <w:rFonts w:ascii="Times New Roman" w:hAnsi="Times New Roman" w:cs="Times New Roman"/>
          <w:sz w:val="22"/>
        </w:rPr>
        <w:t>rank of the problem</w:t>
      </w:r>
      <w:ins w:id="307" w:author="Daniel Jacob" w:date="2020-03-28T19:44:00Z">
        <w:r w:rsidR="005A1E0F">
          <w:rPr>
            <w:rFonts w:ascii="Times New Roman" w:hAnsi="Times New Roman" w:cs="Times New Roman"/>
            <w:sz w:val="22"/>
          </w:rPr>
          <w:t xml:space="preserve"> to optimally fit the information content of the observations or the availab</w:t>
        </w:r>
      </w:ins>
      <w:ins w:id="308" w:author="Daniel Jacob" w:date="2020-03-28T19:45:00Z">
        <w:r w:rsidR="005A1E0F">
          <w:rPr>
            <w:rFonts w:ascii="Times New Roman" w:hAnsi="Times New Roman" w:cs="Times New Roman"/>
            <w:sz w:val="22"/>
          </w:rPr>
          <w:t>le computational resources</w:t>
        </w:r>
      </w:ins>
      <w:r w:rsidR="00D758C7">
        <w:rPr>
          <w:rFonts w:ascii="Times New Roman" w:hAnsi="Times New Roman" w:cs="Times New Roman"/>
          <w:sz w:val="22"/>
        </w:rPr>
        <w:t>.</w:t>
      </w:r>
      <w:r w:rsidR="00141848">
        <w:rPr>
          <w:rFonts w:ascii="Times New Roman" w:hAnsi="Times New Roman" w:cs="Times New Roman"/>
          <w:sz w:val="22"/>
        </w:rPr>
        <w:t xml:space="preserve"> </w:t>
      </w:r>
      <w:proofErr w:type="spellStart"/>
      <w:r w:rsidR="00CF548C">
        <w:rPr>
          <w:rFonts w:ascii="Times New Roman" w:hAnsi="Times New Roman" w:cs="Times New Roman"/>
          <w:sz w:val="22"/>
        </w:rPr>
        <w:t>Bocquet</w:t>
      </w:r>
      <w:proofErr w:type="spellEnd"/>
      <w:r w:rsidR="00CF548C">
        <w:rPr>
          <w:rFonts w:ascii="Times New Roman" w:hAnsi="Times New Roman" w:cs="Times New Roman"/>
          <w:sz w:val="22"/>
        </w:rPr>
        <w:t xml:space="preserve"> et al. (2011) </w:t>
      </w:r>
      <w:r w:rsidR="0097729D">
        <w:rPr>
          <w:rFonts w:ascii="Times New Roman" w:hAnsi="Times New Roman" w:cs="Times New Roman"/>
          <w:sz w:val="22"/>
        </w:rPr>
        <w:t xml:space="preserve">defined a method to find the optimal </w:t>
      </w:r>
      <w:r w:rsidR="00D758C7">
        <w:rPr>
          <w:rFonts w:ascii="Times New Roman" w:hAnsi="Times New Roman" w:cs="Times New Roman"/>
          <w:sz w:val="22"/>
        </w:rPr>
        <w:t>multiscale</w:t>
      </w:r>
      <w:r w:rsidR="0097729D">
        <w:rPr>
          <w:rFonts w:ascii="Times New Roman" w:hAnsi="Times New Roman" w:cs="Times New Roman"/>
          <w:sz w:val="22"/>
        </w:rPr>
        <w:t xml:space="preserve"> grid</w:t>
      </w:r>
      <w:ins w:id="309" w:author="Daniel Jacob" w:date="2020-03-28T14:53:00Z">
        <w:r>
          <w:rPr>
            <w:rFonts w:ascii="Times New Roman" w:hAnsi="Times New Roman" w:cs="Times New Roman"/>
            <w:sz w:val="22"/>
          </w:rPr>
          <w:t xml:space="preserve"> for the inversion sta</w:t>
        </w:r>
      </w:ins>
      <w:ins w:id="310" w:author="Daniel Jacob" w:date="2020-03-28T14:54:00Z">
        <w:r>
          <w:rPr>
            <w:rFonts w:ascii="Times New Roman" w:hAnsi="Times New Roman" w:cs="Times New Roman"/>
            <w:sz w:val="22"/>
          </w:rPr>
          <w:t xml:space="preserve">te vector, starting </w:t>
        </w:r>
      </w:ins>
      <w:ins w:id="311" w:author="Daniel Jacob" w:date="2020-03-28T14:55:00Z">
        <w:r>
          <w:rPr>
            <w:rFonts w:ascii="Times New Roman" w:hAnsi="Times New Roman" w:cs="Times New Roman"/>
            <w:sz w:val="22"/>
          </w:rPr>
          <w:t xml:space="preserve">from </w:t>
        </w:r>
      </w:ins>
      <w:proofErr w:type="spellStart"/>
      <w:ins w:id="312" w:author="Daniel Jacob" w:date="2020-03-28T15:05:00Z">
        <w:r w:rsidR="00FC397A">
          <w:rPr>
            <w:rFonts w:ascii="Times New Roman" w:hAnsi="Times New Roman" w:cs="Times New Roman"/>
            <w:sz w:val="22"/>
          </w:rPr>
          <w:t>the</w:t>
        </w:r>
      </w:ins>
      <w:ins w:id="313" w:author="Daniel Jacob" w:date="2020-03-28T14:55:00Z">
        <w:r>
          <w:rPr>
            <w:rFonts w:ascii="Times New Roman" w:hAnsi="Times New Roman" w:cs="Times New Roman"/>
            <w:sz w:val="22"/>
          </w:rPr>
          <w:t>native</w:t>
        </w:r>
        <w:proofErr w:type="spellEnd"/>
        <w:r>
          <w:rPr>
            <w:rFonts w:ascii="Times New Roman" w:hAnsi="Times New Roman" w:cs="Times New Roman"/>
            <w:sz w:val="22"/>
          </w:rPr>
          <w:t xml:space="preserve"> high-resolution grid</w:t>
        </w:r>
      </w:ins>
      <w:del w:id="314" w:author="Daniel Jacob" w:date="2020-03-28T14:59:00Z">
        <w:r w:rsidR="0097729D" w:rsidDel="00D9047B">
          <w:rPr>
            <w:rFonts w:ascii="Times New Roman" w:hAnsi="Times New Roman" w:cs="Times New Roman"/>
            <w:sz w:val="22"/>
          </w:rPr>
          <w:delText xml:space="preserve"> of all allowed grids</w:delText>
        </w:r>
      </w:del>
      <w:commentRangeStart w:id="315"/>
      <w:r w:rsidR="0097729D">
        <w:rPr>
          <w:rFonts w:ascii="Times New Roman" w:hAnsi="Times New Roman" w:cs="Times New Roman"/>
          <w:sz w:val="22"/>
        </w:rPr>
        <w:t xml:space="preserve">. </w:t>
      </w:r>
      <w:r w:rsidR="00D758C7">
        <w:rPr>
          <w:rFonts w:ascii="Times New Roman" w:hAnsi="Times New Roman" w:cs="Times New Roman"/>
          <w:sz w:val="22"/>
        </w:rPr>
        <w:t xml:space="preserve">However, optimizing across all allowed grids </w:t>
      </w:r>
      <w:r w:rsidR="0097729D">
        <w:rPr>
          <w:rFonts w:ascii="Times New Roman" w:hAnsi="Times New Roman" w:cs="Times New Roman"/>
          <w:sz w:val="22"/>
        </w:rPr>
        <w:t>mitigat</w:t>
      </w:r>
      <w:r w:rsidR="001F193F">
        <w:rPr>
          <w:rFonts w:ascii="Times New Roman" w:hAnsi="Times New Roman" w:cs="Times New Roman"/>
          <w:sz w:val="22"/>
        </w:rPr>
        <w:t>es</w:t>
      </w:r>
      <w:r w:rsidR="0097729D">
        <w:rPr>
          <w:rFonts w:ascii="Times New Roman" w:hAnsi="Times New Roman" w:cs="Times New Roman"/>
          <w:sz w:val="22"/>
        </w:rPr>
        <w:t xml:space="preserve"> the computational benefit. </w:t>
      </w:r>
      <w:commentRangeEnd w:id="315"/>
      <w:r w:rsidR="00D9047B">
        <w:rPr>
          <w:rStyle w:val="CommentReference"/>
        </w:rPr>
        <w:commentReference w:id="315"/>
      </w:r>
      <w:r w:rsidR="0097729D">
        <w:rPr>
          <w:rFonts w:ascii="Times New Roman" w:hAnsi="Times New Roman" w:cs="Times New Roman"/>
          <w:sz w:val="22"/>
        </w:rPr>
        <w:t xml:space="preserve">Turner </w:t>
      </w:r>
      <w:r w:rsidR="003D2597">
        <w:rPr>
          <w:rFonts w:ascii="Times New Roman" w:hAnsi="Times New Roman" w:cs="Times New Roman"/>
          <w:sz w:val="22"/>
        </w:rPr>
        <w:t>and Jacob</w:t>
      </w:r>
      <w:r w:rsidR="0097729D">
        <w:rPr>
          <w:rFonts w:ascii="Times New Roman" w:hAnsi="Times New Roman" w:cs="Times New Roman"/>
          <w:sz w:val="22"/>
        </w:rPr>
        <w:t xml:space="preserve"> (2015) reduced the dimension of </w:t>
      </w:r>
      <w:ins w:id="316" w:author="Daniel Jacob" w:date="2020-03-28T15:06:00Z">
        <w:r w:rsidR="00FC397A">
          <w:rPr>
            <w:rFonts w:ascii="Times New Roman" w:hAnsi="Times New Roman" w:cs="Times New Roman"/>
            <w:sz w:val="22"/>
          </w:rPr>
          <w:t xml:space="preserve">the native grid </w:t>
        </w:r>
      </w:ins>
      <w:del w:id="317" w:author="Daniel Jacob" w:date="2020-03-28T15:06:00Z">
        <w:r w:rsidR="0097729D" w:rsidDel="00FC397A">
          <w:rPr>
            <w:rFonts w:ascii="Times New Roman" w:hAnsi="Times New Roman" w:cs="Times New Roman"/>
            <w:sz w:val="22"/>
          </w:rPr>
          <w:delText xml:space="preserve">an analytic inversion </w:delText>
        </w:r>
      </w:del>
      <w:r w:rsidR="001F193F">
        <w:rPr>
          <w:rFonts w:ascii="Times New Roman" w:hAnsi="Times New Roman" w:cs="Times New Roman"/>
          <w:sz w:val="22"/>
        </w:rPr>
        <w:t xml:space="preserve">using </w:t>
      </w:r>
      <w:r w:rsidR="0097729D">
        <w:rPr>
          <w:rFonts w:ascii="Times New Roman" w:hAnsi="Times New Roman" w:cs="Times New Roman"/>
          <w:sz w:val="22"/>
        </w:rPr>
        <w:t>a</w:t>
      </w:r>
      <w:r w:rsidR="003D2597">
        <w:rPr>
          <w:rFonts w:ascii="Times New Roman" w:hAnsi="Times New Roman" w:cs="Times New Roman"/>
          <w:sz w:val="22"/>
        </w:rPr>
        <w:t xml:space="preserve"> </w:t>
      </w:r>
      <w:r w:rsidR="003D2597">
        <w:rPr>
          <w:rFonts w:ascii="Times New Roman" w:hAnsi="Times New Roman" w:cs="Times New Roman"/>
          <w:i/>
          <w:sz w:val="22"/>
        </w:rPr>
        <w:t>k</w:t>
      </w:r>
      <w:r w:rsidR="003D2597">
        <w:rPr>
          <w:rFonts w:ascii="Times New Roman" w:hAnsi="Times New Roman" w:cs="Times New Roman"/>
          <w:sz w:val="22"/>
        </w:rPr>
        <w:t xml:space="preserve">-member </w:t>
      </w:r>
      <w:r w:rsidR="0097729D" w:rsidRPr="003D2597">
        <w:rPr>
          <w:rFonts w:ascii="Times New Roman" w:hAnsi="Times New Roman" w:cs="Times New Roman"/>
          <w:sz w:val="22"/>
        </w:rPr>
        <w:t>Gaussian</w:t>
      </w:r>
      <w:r w:rsidR="0097729D">
        <w:rPr>
          <w:rFonts w:ascii="Times New Roman" w:hAnsi="Times New Roman" w:cs="Times New Roman"/>
          <w:sz w:val="22"/>
        </w:rPr>
        <w:t xml:space="preserve"> mixture model</w:t>
      </w:r>
      <w:ins w:id="318" w:author="Daniel Jacob" w:date="2020-03-28T19:46:00Z">
        <w:r w:rsidR="005A1E0F">
          <w:rPr>
            <w:rFonts w:ascii="Times New Roman" w:hAnsi="Times New Roman" w:cs="Times New Roman"/>
            <w:sz w:val="22"/>
          </w:rPr>
          <w:t xml:space="preserve"> (</w:t>
        </w:r>
        <w:r w:rsidR="005A1E0F">
          <w:rPr>
            <w:rFonts w:ascii="Times New Roman" w:hAnsi="Times New Roman" w:cs="Times New Roman"/>
            <w:i/>
            <w:iCs/>
            <w:sz w:val="22"/>
          </w:rPr>
          <w:t xml:space="preserve">k </w:t>
        </w:r>
        <w:r w:rsidR="005A1E0F">
          <w:rPr>
            <w:rFonts w:ascii="Times New Roman" w:hAnsi="Times New Roman" w:cs="Times New Roman"/>
            <w:sz w:val="22"/>
          </w:rPr>
          <w:t xml:space="preserve">&lt; </w:t>
        </w:r>
        <w:r w:rsidR="005A1E0F">
          <w:rPr>
            <w:rFonts w:ascii="Times New Roman" w:hAnsi="Times New Roman" w:cs="Times New Roman"/>
            <w:i/>
            <w:iCs/>
            <w:sz w:val="22"/>
          </w:rPr>
          <w:t>n</w:t>
        </w:r>
        <w:r w:rsidR="005A1E0F">
          <w:rPr>
            <w:rFonts w:ascii="Times New Roman" w:hAnsi="Times New Roman" w:cs="Times New Roman"/>
            <w:sz w:val="22"/>
          </w:rPr>
          <w:t>)</w:t>
        </w:r>
      </w:ins>
      <w:ins w:id="319" w:author="Daniel Jacob" w:date="2020-03-28T15:08:00Z">
        <w:r w:rsidR="00FC397A">
          <w:rPr>
            <w:rFonts w:ascii="Times New Roman" w:hAnsi="Times New Roman" w:cs="Times New Roman"/>
            <w:sz w:val="22"/>
          </w:rPr>
          <w:t xml:space="preserve"> on which the high-resolution grid cells were projected</w:t>
        </w:r>
      </w:ins>
      <w:ins w:id="320" w:author="Daniel Jacob" w:date="2020-03-28T19:48:00Z">
        <w:r w:rsidR="005A1E0F">
          <w:rPr>
            <w:rFonts w:ascii="Times New Roman" w:hAnsi="Times New Roman" w:cs="Times New Roman"/>
            <w:sz w:val="22"/>
          </w:rPr>
          <w:t xml:space="preserve"> using similarity crit</w:t>
        </w:r>
      </w:ins>
      <w:ins w:id="321" w:author="Daniel Jacob" w:date="2020-03-28T19:49:00Z">
        <w:r w:rsidR="005A1E0F">
          <w:rPr>
            <w:rFonts w:ascii="Times New Roman" w:hAnsi="Times New Roman" w:cs="Times New Roman"/>
            <w:sz w:val="22"/>
          </w:rPr>
          <w:t>eria</w:t>
        </w:r>
        <w:r w:rsidR="006E1409">
          <w:rPr>
            <w:rFonts w:ascii="Times New Roman" w:hAnsi="Times New Roman" w:cs="Times New Roman"/>
            <w:sz w:val="22"/>
          </w:rPr>
          <w:t>.</w:t>
        </w:r>
      </w:ins>
      <w:ins w:id="322" w:author="Daniel Jacob" w:date="2020-03-28T15:08:00Z">
        <w:r w:rsidR="00AB5726">
          <w:rPr>
            <w:rFonts w:ascii="Times New Roman" w:hAnsi="Times New Roman" w:cs="Times New Roman"/>
            <w:sz w:val="22"/>
          </w:rPr>
          <w:t>, b</w:t>
        </w:r>
      </w:ins>
      <w:ins w:id="323" w:author="Daniel Jacob" w:date="2020-03-28T15:09:00Z">
        <w:r w:rsidR="00AB5726">
          <w:rPr>
            <w:rFonts w:ascii="Times New Roman" w:hAnsi="Times New Roman" w:cs="Times New Roman"/>
            <w:sz w:val="22"/>
          </w:rPr>
          <w:t>ut selection of the</w:t>
        </w:r>
      </w:ins>
      <w:ins w:id="324" w:author="Daniel Jacob" w:date="2020-03-28T19:52:00Z">
        <w:r w:rsidR="006E1409">
          <w:rPr>
            <w:rFonts w:ascii="Times New Roman" w:hAnsi="Times New Roman" w:cs="Times New Roman"/>
            <w:sz w:val="22"/>
          </w:rPr>
          <w:t xml:space="preserve">se criteria </w:t>
        </w:r>
      </w:ins>
      <w:ins w:id="325" w:author="Daniel Jacob" w:date="2020-03-28T19:53:00Z">
        <w:r w:rsidR="006E1409">
          <w:rPr>
            <w:rFonts w:ascii="Times New Roman" w:hAnsi="Times New Roman" w:cs="Times New Roman"/>
            <w:sz w:val="22"/>
          </w:rPr>
          <w:t>was</w:t>
        </w:r>
      </w:ins>
      <w:ins w:id="326" w:author="Daniel Jacob" w:date="2020-03-28T15:09:00Z">
        <w:r w:rsidR="00AB5726">
          <w:rPr>
            <w:rFonts w:ascii="Times New Roman" w:hAnsi="Times New Roman" w:cs="Times New Roman"/>
            <w:sz w:val="22"/>
          </w:rPr>
          <w:t xml:space="preserve"> </w:t>
        </w:r>
      </w:ins>
      <w:del w:id="327" w:author="Daniel Jacob" w:date="2020-03-28T19:53:00Z">
        <w:r w:rsidR="003D2597" w:rsidDel="006E1409">
          <w:rPr>
            <w:rFonts w:ascii="Times New Roman" w:hAnsi="Times New Roman" w:cs="Times New Roman"/>
            <w:sz w:val="22"/>
          </w:rPr>
          <w:delText xml:space="preserve">. While </w:delText>
        </w:r>
        <w:r w:rsidR="001F193F" w:rsidDel="006E1409">
          <w:rPr>
            <w:rFonts w:ascii="Times New Roman" w:hAnsi="Times New Roman" w:cs="Times New Roman"/>
            <w:sz w:val="22"/>
          </w:rPr>
          <w:delText>Turner and Jacob optimized the dimension within their inverse system</w:delText>
        </w:r>
        <w:r w:rsidR="003D2597" w:rsidDel="006E1409">
          <w:rPr>
            <w:rFonts w:ascii="Times New Roman" w:hAnsi="Times New Roman" w:cs="Times New Roman"/>
            <w:sz w:val="22"/>
          </w:rPr>
          <w:delText>, the Gaussian</w:delText>
        </w:r>
        <w:r w:rsidR="001F193F" w:rsidDel="006E1409">
          <w:rPr>
            <w:rFonts w:ascii="Times New Roman" w:hAnsi="Times New Roman" w:cs="Times New Roman"/>
            <w:sz w:val="22"/>
          </w:rPr>
          <w:delText xml:space="preserve"> groupings</w:delText>
        </w:r>
        <w:r w:rsidR="003D2597" w:rsidDel="006E1409">
          <w:rPr>
            <w:rFonts w:ascii="Times New Roman" w:hAnsi="Times New Roman" w:cs="Times New Roman"/>
            <w:sz w:val="22"/>
          </w:rPr>
          <w:delText xml:space="preserve"> </w:delText>
        </w:r>
        <w:r w:rsidR="001F193F" w:rsidDel="006E1409">
          <w:rPr>
            <w:rFonts w:ascii="Times New Roman" w:hAnsi="Times New Roman" w:cs="Times New Roman"/>
            <w:sz w:val="22"/>
          </w:rPr>
          <w:delText>relied on</w:delText>
        </w:r>
        <w:r w:rsidR="003D2597" w:rsidDel="006E1409">
          <w:rPr>
            <w:rFonts w:ascii="Times New Roman" w:hAnsi="Times New Roman" w:cs="Times New Roman"/>
            <w:sz w:val="22"/>
          </w:rPr>
          <w:delText xml:space="preserve"> </w:delText>
        </w:r>
      </w:del>
      <w:r w:rsidR="003D2597">
        <w:rPr>
          <w:rFonts w:ascii="Times New Roman" w:hAnsi="Times New Roman" w:cs="Times New Roman"/>
          <w:sz w:val="22"/>
        </w:rPr>
        <w:t>subjective</w:t>
      </w:r>
      <w:r w:rsidR="001F193F">
        <w:rPr>
          <w:rFonts w:ascii="Times New Roman" w:hAnsi="Times New Roman" w:cs="Times New Roman"/>
          <w:sz w:val="22"/>
        </w:rPr>
        <w:t xml:space="preserve"> </w:t>
      </w:r>
      <w:del w:id="328" w:author="Daniel Jacob" w:date="2020-03-28T15:10:00Z">
        <w:r w:rsidR="001F193F" w:rsidDel="00AB5726">
          <w:rPr>
            <w:rFonts w:ascii="Times New Roman" w:hAnsi="Times New Roman" w:cs="Times New Roman"/>
            <w:sz w:val="22"/>
          </w:rPr>
          <w:delText xml:space="preserve">determinations </w:delText>
        </w:r>
      </w:del>
      <w:del w:id="329" w:author="Daniel Jacob" w:date="2020-03-28T19:53:00Z">
        <w:r w:rsidR="001F193F" w:rsidDel="006E1409">
          <w:rPr>
            <w:rFonts w:ascii="Times New Roman" w:hAnsi="Times New Roman" w:cs="Times New Roman"/>
            <w:sz w:val="22"/>
          </w:rPr>
          <w:delText>of the</w:delText>
        </w:r>
        <w:r w:rsidR="003D2597" w:rsidDel="006E1409">
          <w:rPr>
            <w:rFonts w:ascii="Times New Roman" w:hAnsi="Times New Roman" w:cs="Times New Roman"/>
            <w:sz w:val="22"/>
          </w:rPr>
          <w:delText xml:space="preserve"> similarity of </w:delText>
        </w:r>
      </w:del>
      <w:del w:id="330" w:author="Daniel Jacob" w:date="2020-03-28T15:10:00Z">
        <w:r w:rsidR="003D2597" w:rsidDel="00AB5726">
          <w:rPr>
            <w:rFonts w:ascii="Times New Roman" w:hAnsi="Times New Roman" w:cs="Times New Roman"/>
            <w:sz w:val="22"/>
          </w:rPr>
          <w:delText xml:space="preserve">grid </w:delText>
        </w:r>
        <w:r w:rsidR="001F193F" w:rsidDel="00AB5726">
          <w:rPr>
            <w:rFonts w:ascii="Times New Roman" w:hAnsi="Times New Roman" w:cs="Times New Roman"/>
            <w:sz w:val="22"/>
          </w:rPr>
          <w:delText>cells</w:delText>
        </w:r>
      </w:del>
      <w:ins w:id="331" w:author="Daniel Jacob" w:date="2020-03-28T15:10:00Z">
        <w:r w:rsidR="00AB5726">
          <w:rPr>
            <w:rFonts w:ascii="Times New Roman" w:hAnsi="Times New Roman" w:cs="Times New Roman"/>
            <w:sz w:val="22"/>
          </w:rPr>
          <w:t>criteria</w:t>
        </w:r>
      </w:ins>
      <w:r w:rsidR="003D2597">
        <w:rPr>
          <w:rFonts w:ascii="Times New Roman" w:hAnsi="Times New Roman" w:cs="Times New Roman"/>
          <w:sz w:val="22"/>
        </w:rPr>
        <w:t xml:space="preserve">. Reduced rank approaches defined first by </w:t>
      </w:r>
      <w:proofErr w:type="spellStart"/>
      <w:r w:rsidR="003D2597">
        <w:rPr>
          <w:rFonts w:ascii="Times New Roman" w:hAnsi="Times New Roman" w:cs="Times New Roman"/>
          <w:sz w:val="22"/>
        </w:rPr>
        <w:t>Spantini</w:t>
      </w:r>
      <w:proofErr w:type="spellEnd"/>
      <w:r w:rsidR="003D2597">
        <w:rPr>
          <w:rFonts w:ascii="Times New Roman" w:hAnsi="Times New Roman" w:cs="Times New Roman"/>
          <w:sz w:val="22"/>
        </w:rPr>
        <w:t xml:space="preserve"> et al. (2015) and elaborated on by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w:t>
      </w:r>
      <w:commentRangeStart w:id="332"/>
      <w:r w:rsidR="003D2597">
        <w:rPr>
          <w:rFonts w:ascii="Times New Roman" w:hAnsi="Times New Roman" w:cs="Times New Roman"/>
          <w:sz w:val="22"/>
        </w:rPr>
        <w:t>) t</w:t>
      </w:r>
      <w:r w:rsidR="001F193F">
        <w:rPr>
          <w:rFonts w:ascii="Times New Roman" w:hAnsi="Times New Roman" w:cs="Times New Roman"/>
          <w:sz w:val="22"/>
        </w:rPr>
        <w:t xml:space="preserve">ook </w:t>
      </w:r>
      <w:r w:rsidR="003D2597">
        <w:rPr>
          <w:rFonts w:ascii="Times New Roman" w:hAnsi="Times New Roman" w:cs="Times New Roman"/>
          <w:sz w:val="22"/>
        </w:rPr>
        <w:t xml:space="preserve">advantage of the variability of information content in an inverse system </w:t>
      </w:r>
      <w:r w:rsidR="001F193F">
        <w:rPr>
          <w:rFonts w:ascii="Times New Roman" w:hAnsi="Times New Roman" w:cs="Times New Roman"/>
          <w:sz w:val="22"/>
        </w:rPr>
        <w:t>and</w:t>
      </w:r>
      <w:r w:rsidR="003D2597">
        <w:rPr>
          <w:rFonts w:ascii="Times New Roman" w:hAnsi="Times New Roman" w:cs="Times New Roman"/>
          <w:sz w:val="22"/>
        </w:rPr>
        <w:t xml:space="preserve"> solve</w:t>
      </w:r>
      <w:r w:rsidR="001F193F">
        <w:rPr>
          <w:rFonts w:ascii="Times New Roman" w:hAnsi="Times New Roman" w:cs="Times New Roman"/>
          <w:sz w:val="22"/>
        </w:rPr>
        <w:t>d</w:t>
      </w:r>
      <w:r w:rsidR="003D2597">
        <w:rPr>
          <w:rFonts w:ascii="Times New Roman" w:hAnsi="Times New Roman" w:cs="Times New Roman"/>
          <w:sz w:val="22"/>
        </w:rPr>
        <w:t xml:space="preserve"> the inversion only in the directions with </w:t>
      </w:r>
      <w:r w:rsidR="001F193F">
        <w:rPr>
          <w:rFonts w:ascii="Times New Roman" w:hAnsi="Times New Roman" w:cs="Times New Roman"/>
          <w:sz w:val="22"/>
        </w:rPr>
        <w:t>highest</w:t>
      </w:r>
      <w:r w:rsidR="003D2597">
        <w:rPr>
          <w:rFonts w:ascii="Times New Roman" w:hAnsi="Times New Roman" w:cs="Times New Roman"/>
          <w:sz w:val="22"/>
        </w:rPr>
        <w:t xml:space="preserve"> information content</w:t>
      </w:r>
      <w:commentRangeEnd w:id="332"/>
      <w:r w:rsidR="00AB5726">
        <w:rPr>
          <w:rStyle w:val="CommentReference"/>
        </w:rPr>
        <w:commentReference w:id="332"/>
      </w:r>
      <w:r w:rsidR="003D2597">
        <w:rPr>
          <w:rFonts w:ascii="Times New Roman" w:hAnsi="Times New Roman" w:cs="Times New Roman"/>
          <w:sz w:val="22"/>
        </w:rPr>
        <w:t xml:space="preserve">. The resulting low-rank approximations for the posterior solution decrease the computational cost of inverting dense </w:t>
      </w:r>
      <w:r w:rsidR="003D2597">
        <w:rPr>
          <w:rFonts w:ascii="Times New Roman" w:hAnsi="Times New Roman" w:cs="Times New Roman"/>
          <w:i/>
          <w:sz w:val="22"/>
        </w:rPr>
        <w:t>n</w:t>
      </w:r>
      <w:r w:rsidR="003D2597">
        <w:rPr>
          <w:rFonts w:ascii="Times New Roman" w:hAnsi="Times New Roman" w:cs="Times New Roman"/>
          <w:sz w:val="22"/>
        </w:rPr>
        <w:t xml:space="preserve"> x </w:t>
      </w:r>
      <w:r w:rsidR="003D2597">
        <w:rPr>
          <w:rFonts w:ascii="Times New Roman" w:hAnsi="Times New Roman" w:cs="Times New Roman"/>
          <w:i/>
          <w:sz w:val="22"/>
        </w:rPr>
        <w:t>n</w:t>
      </w:r>
      <w:r w:rsidR="003D2597">
        <w:rPr>
          <w:rFonts w:ascii="Times New Roman" w:hAnsi="Times New Roman" w:cs="Times New Roman"/>
          <w:sz w:val="22"/>
        </w:rPr>
        <w:t xml:space="preserve"> matrices </w:t>
      </w:r>
      <w:commentRangeStart w:id="333"/>
      <w:r w:rsidR="003D2597">
        <w:rPr>
          <w:rFonts w:ascii="Times New Roman" w:hAnsi="Times New Roman" w:cs="Times New Roman"/>
          <w:sz w:val="22"/>
        </w:rPr>
        <w:t>but not the cost of constructing the Jacobian.</w:t>
      </w:r>
      <w:commentRangeEnd w:id="333"/>
      <w:r w:rsidR="00AB5726">
        <w:rPr>
          <w:rStyle w:val="CommentReference"/>
        </w:rPr>
        <w:commentReference w:id="333"/>
      </w:r>
      <w:r w:rsidR="003D2597">
        <w:rPr>
          <w:rFonts w:ascii="Times New Roman" w:hAnsi="Times New Roman" w:cs="Times New Roman"/>
          <w:sz w:val="22"/>
        </w:rPr>
        <w:t xml:space="preserve">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w:t>
      </w:r>
      <w:commentRangeStart w:id="334"/>
      <w:r w:rsidR="003D2597">
        <w:rPr>
          <w:rFonts w:ascii="Times New Roman" w:hAnsi="Times New Roman" w:cs="Times New Roman"/>
          <w:sz w:val="22"/>
        </w:rPr>
        <w:t xml:space="preserve">define </w:t>
      </w:r>
      <w:commentRangeEnd w:id="334"/>
      <w:r w:rsidR="001F193F">
        <w:rPr>
          <w:rStyle w:val="CommentReference"/>
        </w:rPr>
        <w:commentReference w:id="334"/>
      </w:r>
      <w:commentRangeStart w:id="335"/>
      <w:r w:rsidR="003D2597">
        <w:rPr>
          <w:rFonts w:ascii="Times New Roman" w:hAnsi="Times New Roman" w:cs="Times New Roman"/>
          <w:sz w:val="22"/>
        </w:rPr>
        <w:t>also a random matrix approach for</w:t>
      </w:r>
      <w:r w:rsidR="007A4AD3">
        <w:rPr>
          <w:rFonts w:ascii="Times New Roman" w:hAnsi="Times New Roman" w:cs="Times New Roman"/>
          <w:sz w:val="22"/>
        </w:rPr>
        <w:t xml:space="preserve"> constructing the rank-reducing projection</w:t>
      </w:r>
      <w:r w:rsidR="003D2597">
        <w:rPr>
          <w:rFonts w:ascii="Times New Roman" w:hAnsi="Times New Roman" w:cs="Times New Roman"/>
          <w:sz w:val="22"/>
        </w:rPr>
        <w:t>. This approach</w:t>
      </w:r>
      <w:r w:rsidR="007A4AD3">
        <w:rPr>
          <w:rFonts w:ascii="Times New Roman" w:hAnsi="Times New Roman" w:cs="Times New Roman"/>
          <w:sz w:val="22"/>
        </w:rPr>
        <w:t xml:space="preserve"> </w:t>
      </w:r>
      <w:r w:rsidR="003D2597">
        <w:rPr>
          <w:rFonts w:ascii="Times New Roman" w:hAnsi="Times New Roman" w:cs="Times New Roman"/>
          <w:sz w:val="22"/>
        </w:rPr>
        <w:t>employ</w:t>
      </w:r>
      <w:r w:rsidR="007A4AD3">
        <w:rPr>
          <w:rFonts w:ascii="Times New Roman" w:hAnsi="Times New Roman" w:cs="Times New Roman"/>
          <w:sz w:val="22"/>
        </w:rPr>
        <w:t>s</w:t>
      </w:r>
      <w:r w:rsidR="003D2597">
        <w:rPr>
          <w:rFonts w:ascii="Times New Roman" w:hAnsi="Times New Roman" w:cs="Times New Roman"/>
          <w:sz w:val="22"/>
        </w:rPr>
        <w:t xml:space="preserve"> both the forward model and the adjoint</w:t>
      </w:r>
      <w:r w:rsidR="007A4AD3">
        <w:rPr>
          <w:rFonts w:ascii="Times New Roman" w:hAnsi="Times New Roman" w:cs="Times New Roman"/>
          <w:sz w:val="22"/>
        </w:rPr>
        <w:t xml:space="preserve">, increasing the computational cost and </w:t>
      </w:r>
      <w:r w:rsidR="003D2597">
        <w:rPr>
          <w:rFonts w:ascii="Times New Roman" w:hAnsi="Times New Roman" w:cs="Times New Roman"/>
          <w:sz w:val="22"/>
        </w:rPr>
        <w:t>requir</w:t>
      </w:r>
      <w:r w:rsidR="007A4AD3">
        <w:rPr>
          <w:rFonts w:ascii="Times New Roman" w:hAnsi="Times New Roman" w:cs="Times New Roman"/>
          <w:sz w:val="22"/>
        </w:rPr>
        <w:t>ing</w:t>
      </w:r>
      <w:r w:rsidR="003D2597">
        <w:rPr>
          <w:rFonts w:ascii="Times New Roman" w:hAnsi="Times New Roman" w:cs="Times New Roman"/>
          <w:sz w:val="22"/>
        </w:rPr>
        <w:t xml:space="preserve"> continued development of the adjoint.</w:t>
      </w:r>
      <w:commentRangeEnd w:id="335"/>
      <w:r w:rsidR="00AB5726">
        <w:rPr>
          <w:rStyle w:val="CommentReference"/>
        </w:rPr>
        <w:commentReference w:id="335"/>
      </w:r>
    </w:p>
    <w:p w14:paraId="394BCE52" w14:textId="77777777" w:rsidR="003D2597" w:rsidRDefault="003D2597" w:rsidP="0053318B">
      <w:pPr>
        <w:rPr>
          <w:rFonts w:ascii="Times New Roman" w:hAnsi="Times New Roman" w:cs="Times New Roman"/>
          <w:sz w:val="22"/>
        </w:rPr>
      </w:pPr>
    </w:p>
    <w:p w14:paraId="037563BA" w14:textId="77777777" w:rsidR="00190DC3" w:rsidRDefault="003D2597" w:rsidP="00BD4632">
      <w:pPr>
        <w:rPr>
          <w:rFonts w:ascii="Times New Roman" w:hAnsi="Times New Roman" w:cs="Times New Roman"/>
          <w:sz w:val="22"/>
        </w:rPr>
      </w:pPr>
      <w:r>
        <w:rPr>
          <w:rFonts w:ascii="Times New Roman" w:hAnsi="Times New Roman" w:cs="Times New Roman"/>
          <w:sz w:val="22"/>
        </w:rPr>
        <w:t xml:space="preserve">Here we </w:t>
      </w:r>
      <w:ins w:id="336" w:author="Daniel Jacob" w:date="2020-03-28T15:19:00Z">
        <w:r w:rsidR="00FE7285">
          <w:rPr>
            <w:rFonts w:ascii="Times New Roman" w:hAnsi="Times New Roman" w:cs="Times New Roman"/>
            <w:sz w:val="22"/>
          </w:rPr>
          <w:t>solve the following problem. Given a</w:t>
        </w:r>
      </w:ins>
      <w:ins w:id="337" w:author="Daniel Jacob" w:date="2020-03-28T15:20:00Z">
        <w:r w:rsidR="00FE7285">
          <w:rPr>
            <w:rFonts w:ascii="Times New Roman" w:hAnsi="Times New Roman" w:cs="Times New Roman"/>
            <w:sz w:val="22"/>
          </w:rPr>
          <w:t xml:space="preserve"> high-resolution grid </w:t>
        </w:r>
        <w:r w:rsidR="00320BD7">
          <w:rPr>
            <w:rFonts w:ascii="Times New Roman" w:hAnsi="Times New Roman" w:cs="Times New Roman"/>
            <w:sz w:val="22"/>
          </w:rPr>
          <w:t xml:space="preserve">of dimension </w:t>
        </w:r>
        <w:r w:rsidR="00320BD7">
          <w:rPr>
            <w:rFonts w:ascii="Times New Roman" w:hAnsi="Times New Roman" w:cs="Times New Roman"/>
            <w:i/>
            <w:iCs/>
            <w:sz w:val="22"/>
          </w:rPr>
          <w:t xml:space="preserve">n </w:t>
        </w:r>
        <w:r w:rsidR="00FE7285">
          <w:rPr>
            <w:rFonts w:ascii="Times New Roman" w:hAnsi="Times New Roman" w:cs="Times New Roman"/>
            <w:sz w:val="22"/>
          </w:rPr>
          <w:t>for the emission state vector</w:t>
        </w:r>
        <w:r w:rsidR="00320BD7">
          <w:rPr>
            <w:rFonts w:ascii="Times New Roman" w:hAnsi="Times New Roman" w:cs="Times New Roman"/>
            <w:sz w:val="22"/>
          </w:rPr>
          <w:t>, how</w:t>
        </w:r>
        <w:r w:rsidR="00FE7285">
          <w:rPr>
            <w:rFonts w:ascii="Times New Roman" w:hAnsi="Times New Roman" w:cs="Times New Roman"/>
            <w:sz w:val="22"/>
          </w:rPr>
          <w:t xml:space="preserve"> </w:t>
        </w:r>
      </w:ins>
      <w:ins w:id="338" w:author="Daniel Jacob" w:date="2020-03-28T15:22:00Z">
        <w:r w:rsidR="00320BD7">
          <w:rPr>
            <w:rFonts w:ascii="Times New Roman" w:hAnsi="Times New Roman" w:cs="Times New Roman"/>
            <w:sz w:val="22"/>
          </w:rPr>
          <w:t xml:space="preserve">can we </w:t>
        </w:r>
      </w:ins>
      <w:ins w:id="339" w:author="Daniel Jacob" w:date="2020-03-28T15:28:00Z">
        <w:r w:rsidR="00320BD7">
          <w:rPr>
            <w:rFonts w:ascii="Times New Roman" w:hAnsi="Times New Roman" w:cs="Times New Roman"/>
            <w:sz w:val="22"/>
          </w:rPr>
          <w:t>construct</w:t>
        </w:r>
      </w:ins>
      <w:ins w:id="340" w:author="Daniel Jacob" w:date="2020-03-28T15:22:00Z">
        <w:r w:rsidR="00320BD7">
          <w:rPr>
            <w:rFonts w:ascii="Times New Roman" w:hAnsi="Times New Roman" w:cs="Times New Roman"/>
            <w:sz w:val="22"/>
          </w:rPr>
          <w:t xml:space="preserve"> the (</w:t>
        </w:r>
        <w:r w:rsidR="00320BD7">
          <w:rPr>
            <w:rFonts w:ascii="Times New Roman" w:hAnsi="Times New Roman" w:cs="Times New Roman"/>
            <w:i/>
            <w:iCs/>
            <w:sz w:val="22"/>
          </w:rPr>
          <w:t xml:space="preserve">n </w:t>
        </w:r>
        <w:r w:rsidR="00320BD7">
          <w:rPr>
            <w:rFonts w:ascii="Times New Roman" w:hAnsi="Times New Roman" w:cs="Times New Roman"/>
            <w:sz w:val="22"/>
          </w:rPr>
          <w:t xml:space="preserve">× </w:t>
        </w:r>
        <w:r w:rsidR="00320BD7">
          <w:rPr>
            <w:rFonts w:ascii="Times New Roman" w:hAnsi="Times New Roman" w:cs="Times New Roman"/>
            <w:i/>
            <w:iCs/>
            <w:sz w:val="22"/>
          </w:rPr>
          <w:t>m</w:t>
        </w:r>
        <w:r w:rsidR="00320BD7">
          <w:rPr>
            <w:rFonts w:ascii="Times New Roman" w:hAnsi="Times New Roman" w:cs="Times New Roman"/>
            <w:sz w:val="22"/>
          </w:rPr>
          <w:t>) J</w:t>
        </w:r>
      </w:ins>
      <w:ins w:id="341" w:author="Daniel Jacob" w:date="2020-03-28T15:23:00Z">
        <w:r w:rsidR="00320BD7">
          <w:rPr>
            <w:rFonts w:ascii="Times New Roman" w:hAnsi="Times New Roman" w:cs="Times New Roman"/>
            <w:sz w:val="22"/>
          </w:rPr>
          <w:t xml:space="preserve">acobian matrix </w:t>
        </w:r>
      </w:ins>
      <w:ins w:id="342" w:author="Daniel Jacob" w:date="2020-03-28T15:26:00Z">
        <w:r w:rsidR="00320BD7">
          <w:rPr>
            <w:rFonts w:ascii="Times New Roman" w:hAnsi="Times New Roman" w:cs="Times New Roman"/>
            <w:sz w:val="22"/>
          </w:rPr>
          <w:t xml:space="preserve">using only </w:t>
        </w:r>
        <w:r w:rsidR="00320BD7">
          <w:rPr>
            <w:rFonts w:ascii="Times New Roman" w:hAnsi="Times New Roman" w:cs="Times New Roman"/>
            <w:i/>
            <w:iCs/>
            <w:sz w:val="22"/>
          </w:rPr>
          <w:t>k</w:t>
        </w:r>
        <w:r w:rsidR="00320BD7">
          <w:rPr>
            <w:rFonts w:ascii="Times New Roman" w:hAnsi="Times New Roman" w:cs="Times New Roman"/>
            <w:sz w:val="22"/>
          </w:rPr>
          <w:t xml:space="preserve"> &lt; </w:t>
        </w:r>
      </w:ins>
      <w:ins w:id="343" w:author="Daniel Jacob" w:date="2020-03-28T15:27:00Z">
        <w:r w:rsidR="00320BD7">
          <w:rPr>
            <w:rFonts w:ascii="Times New Roman" w:hAnsi="Times New Roman" w:cs="Times New Roman"/>
            <w:i/>
            <w:iCs/>
            <w:sz w:val="22"/>
          </w:rPr>
          <w:t>n</w:t>
        </w:r>
        <w:r w:rsidR="00320BD7">
          <w:rPr>
            <w:rFonts w:ascii="Times New Roman" w:hAnsi="Times New Roman" w:cs="Times New Roman"/>
            <w:sz w:val="22"/>
          </w:rPr>
          <w:t xml:space="preserve"> </w:t>
        </w:r>
      </w:ins>
      <w:ins w:id="344" w:author="Daniel Jacob" w:date="2020-03-28T15:26:00Z">
        <w:r w:rsidR="00320BD7" w:rsidRPr="00320BD7">
          <w:rPr>
            <w:rFonts w:ascii="Times New Roman" w:hAnsi="Times New Roman" w:cs="Times New Roman"/>
            <w:sz w:val="22"/>
          </w:rPr>
          <w:t>forward</w:t>
        </w:r>
        <w:r w:rsidR="00320BD7">
          <w:rPr>
            <w:rFonts w:ascii="Times New Roman" w:hAnsi="Times New Roman" w:cs="Times New Roman"/>
            <w:sz w:val="22"/>
          </w:rPr>
          <w:t xml:space="preserve"> model</w:t>
        </w:r>
      </w:ins>
      <w:ins w:id="345" w:author="Daniel Jacob" w:date="2020-03-28T15:27:00Z">
        <w:r w:rsidR="00320BD7">
          <w:rPr>
            <w:rFonts w:ascii="Times New Roman" w:hAnsi="Times New Roman" w:cs="Times New Roman"/>
            <w:sz w:val="22"/>
          </w:rPr>
          <w:t xml:space="preserve"> simulations </w:t>
        </w:r>
      </w:ins>
      <w:ins w:id="346" w:author="Daniel Jacob" w:date="2020-03-28T15:28:00Z">
        <w:r w:rsidR="00320BD7">
          <w:rPr>
            <w:rFonts w:ascii="Times New Roman" w:hAnsi="Times New Roman" w:cs="Times New Roman"/>
            <w:sz w:val="22"/>
          </w:rPr>
          <w:t xml:space="preserve">to achieve a rank </w:t>
        </w:r>
        <w:r w:rsidR="00320BD7">
          <w:rPr>
            <w:rFonts w:ascii="Times New Roman" w:hAnsi="Times New Roman" w:cs="Times New Roman"/>
            <w:i/>
            <w:iCs/>
            <w:sz w:val="22"/>
          </w:rPr>
          <w:t>k</w:t>
        </w:r>
        <w:r w:rsidR="00320BD7">
          <w:rPr>
            <w:rFonts w:ascii="Times New Roman" w:hAnsi="Times New Roman" w:cs="Times New Roman"/>
            <w:sz w:val="22"/>
          </w:rPr>
          <w:t xml:space="preserve"> approximation that prioritizes </w:t>
        </w:r>
      </w:ins>
      <w:ins w:id="347" w:author="Daniel Jacob" w:date="2020-03-28T15:29:00Z">
        <w:r w:rsidR="00320BD7">
          <w:rPr>
            <w:rFonts w:ascii="Times New Roman" w:hAnsi="Times New Roman" w:cs="Times New Roman"/>
            <w:sz w:val="22"/>
          </w:rPr>
          <w:t>the information content of the observing system?</w:t>
        </w:r>
      </w:ins>
      <w:ins w:id="348" w:author="Daniel Jacob" w:date="2020-03-28T15:26:00Z">
        <w:r w:rsidR="00320BD7">
          <w:rPr>
            <w:rFonts w:ascii="Times New Roman" w:hAnsi="Times New Roman" w:cs="Times New Roman"/>
            <w:sz w:val="22"/>
          </w:rPr>
          <w:t xml:space="preserve">  </w:t>
        </w:r>
      </w:ins>
      <w:ins w:id="349" w:author="Daniel Jacob" w:date="2020-03-28T15:29:00Z">
        <w:r w:rsidR="00320BD7">
          <w:rPr>
            <w:rFonts w:ascii="Times New Roman" w:hAnsi="Times New Roman" w:cs="Times New Roman"/>
            <w:sz w:val="22"/>
          </w:rPr>
          <w:t xml:space="preserve">The idea is to enable analytical </w:t>
        </w:r>
        <w:del w:id="350" w:author="Daniel Jacob" w:date="2020-03-28T19:54:00Z">
          <w:r w:rsidR="00320BD7" w:rsidDel="006E1409">
            <w:rPr>
              <w:rFonts w:ascii="Times New Roman" w:hAnsi="Times New Roman" w:cs="Times New Roman"/>
              <w:sz w:val="22"/>
            </w:rPr>
            <w:delText>solution of the inverse problem</w:delText>
          </w:r>
        </w:del>
      </w:ins>
      <w:ins w:id="351" w:author="Daniel Jacob" w:date="2020-03-28T19:54:00Z">
        <w:r w:rsidR="006E1409">
          <w:rPr>
            <w:rFonts w:ascii="Times New Roman" w:hAnsi="Times New Roman" w:cs="Times New Roman"/>
            <w:sz w:val="22"/>
          </w:rPr>
          <w:t>inversion</w:t>
        </w:r>
      </w:ins>
      <w:ins w:id="352" w:author="Daniel Jacob" w:date="2020-03-28T15:29:00Z">
        <w:r w:rsidR="00320BD7">
          <w:rPr>
            <w:rFonts w:ascii="Times New Roman" w:hAnsi="Times New Roman" w:cs="Times New Roman"/>
            <w:sz w:val="22"/>
          </w:rPr>
          <w:t xml:space="preserve"> </w:t>
        </w:r>
      </w:ins>
      <w:ins w:id="353" w:author="Daniel Jacob" w:date="2020-03-28T15:30:00Z">
        <w:r w:rsidR="00320BD7">
          <w:rPr>
            <w:rFonts w:ascii="Times New Roman" w:hAnsi="Times New Roman" w:cs="Times New Roman"/>
            <w:sz w:val="22"/>
          </w:rPr>
          <w:t xml:space="preserve">for high-resolution satellite data sets </w:t>
        </w:r>
        <w:r w:rsidR="003635A7">
          <w:rPr>
            <w:rFonts w:ascii="Times New Roman" w:hAnsi="Times New Roman" w:cs="Times New Roman"/>
            <w:sz w:val="22"/>
          </w:rPr>
          <w:t>with limited information content, s</w:t>
        </w:r>
      </w:ins>
      <w:ins w:id="354" w:author="Daniel Jacob" w:date="2020-03-28T15:31:00Z">
        <w:r w:rsidR="003635A7">
          <w:rPr>
            <w:rFonts w:ascii="Times New Roman" w:hAnsi="Times New Roman" w:cs="Times New Roman"/>
            <w:sz w:val="22"/>
          </w:rPr>
          <w:t xml:space="preserve">uch as </w:t>
        </w:r>
        <w:del w:id="355" w:author="Daniel Jacob" w:date="2020-03-28T19:54:00Z">
          <w:r w:rsidR="003635A7" w:rsidDel="006E1409">
            <w:rPr>
              <w:rFonts w:ascii="Times New Roman" w:hAnsi="Times New Roman" w:cs="Times New Roman"/>
              <w:sz w:val="22"/>
            </w:rPr>
            <w:delText xml:space="preserve">for </w:delText>
          </w:r>
        </w:del>
        <w:r w:rsidR="003635A7">
          <w:rPr>
            <w:rFonts w:ascii="Times New Roman" w:hAnsi="Times New Roman" w:cs="Times New Roman"/>
            <w:sz w:val="22"/>
          </w:rPr>
          <w:t xml:space="preserve">TROPOMI methane, </w:t>
        </w:r>
        <w:del w:id="356" w:author="Daniel Jacob" w:date="2020-03-28T19:55:00Z">
          <w:r w:rsidR="003635A7" w:rsidDel="006E1409">
            <w:rPr>
              <w:rFonts w:ascii="Times New Roman" w:hAnsi="Times New Roman" w:cs="Times New Roman"/>
              <w:sz w:val="22"/>
            </w:rPr>
            <w:delText>without</w:delText>
          </w:r>
        </w:del>
      </w:ins>
      <w:ins w:id="357" w:author="Daniel Jacob" w:date="2020-03-28T19:55:00Z">
        <w:r w:rsidR="006E1409">
          <w:rPr>
            <w:rFonts w:ascii="Times New Roman" w:hAnsi="Times New Roman" w:cs="Times New Roman"/>
            <w:sz w:val="22"/>
          </w:rPr>
          <w:t>not</w:t>
        </w:r>
      </w:ins>
      <w:ins w:id="358" w:author="Daniel Jacob" w:date="2020-03-28T15:31:00Z">
        <w:r w:rsidR="003635A7">
          <w:rPr>
            <w:rFonts w:ascii="Times New Roman" w:hAnsi="Times New Roman" w:cs="Times New Roman"/>
            <w:sz w:val="22"/>
          </w:rPr>
          <w:t xml:space="preserve"> pre-judging that information content</w:t>
        </w:r>
      </w:ins>
      <w:ins w:id="359" w:author="Daniel Jacob" w:date="2020-03-28T19:55:00Z">
        <w:r w:rsidR="006E1409">
          <w:rPr>
            <w:rFonts w:ascii="Times New Roman" w:hAnsi="Times New Roman" w:cs="Times New Roman"/>
            <w:sz w:val="22"/>
          </w:rPr>
          <w:t xml:space="preserve"> and hence retaining the native high</w:t>
        </w:r>
      </w:ins>
      <w:ins w:id="360" w:author="Daniel Jacob" w:date="2020-03-28T19:56:00Z">
        <w:r w:rsidR="006E1409">
          <w:rPr>
            <w:rFonts w:ascii="Times New Roman" w:hAnsi="Times New Roman" w:cs="Times New Roman"/>
            <w:sz w:val="22"/>
          </w:rPr>
          <w:t>-resolution emission grid</w:t>
        </w:r>
      </w:ins>
      <w:ins w:id="361" w:author="Daniel Jacob" w:date="2020-03-28T15:31:00Z">
        <w:r w:rsidR="003635A7">
          <w:rPr>
            <w:rFonts w:ascii="Times New Roman" w:hAnsi="Times New Roman" w:cs="Times New Roman"/>
            <w:sz w:val="22"/>
          </w:rPr>
          <w:t xml:space="preserve">. </w:t>
        </w:r>
      </w:ins>
      <w:del w:id="362" w:author="Daniel Jacob" w:date="2020-03-28T15:23:00Z">
        <w:r w:rsidRPr="00320BD7" w:rsidDel="00320BD7">
          <w:rPr>
            <w:rFonts w:ascii="Times New Roman" w:hAnsi="Times New Roman" w:cs="Times New Roman"/>
            <w:sz w:val="22"/>
          </w:rPr>
          <w:delText>define</w:delText>
        </w:r>
        <w:r w:rsidDel="00320BD7">
          <w:rPr>
            <w:rFonts w:ascii="Times New Roman" w:hAnsi="Times New Roman" w:cs="Times New Roman"/>
            <w:sz w:val="22"/>
          </w:rPr>
          <w:delText xml:space="preserve"> a method for constructing </w:delText>
        </w:r>
      </w:del>
      <w:del w:id="363" w:author="Daniel Jacob" w:date="2020-03-28T15:31:00Z">
        <w:r w:rsidDel="003635A7">
          <w:rPr>
            <w:rFonts w:ascii="Times New Roman" w:hAnsi="Times New Roman" w:cs="Times New Roman"/>
            <w:sz w:val="22"/>
          </w:rPr>
          <w:delText xml:space="preserve">a </w:delText>
        </w:r>
        <w:r w:rsidR="007A4AD3" w:rsidDel="003635A7">
          <w:rPr>
            <w:rFonts w:ascii="Times New Roman" w:hAnsi="Times New Roman" w:cs="Times New Roman"/>
            <w:sz w:val="22"/>
          </w:rPr>
          <w:delText xml:space="preserve">rank </w:delText>
        </w:r>
        <w:r w:rsidR="007A4AD3" w:rsidDel="003635A7">
          <w:rPr>
            <w:rFonts w:ascii="Times New Roman" w:hAnsi="Times New Roman" w:cs="Times New Roman"/>
            <w:i/>
            <w:sz w:val="22"/>
          </w:rPr>
          <w:delText>k</w:delText>
        </w:r>
        <w:r w:rsidDel="003635A7">
          <w:rPr>
            <w:rFonts w:ascii="Times New Roman" w:hAnsi="Times New Roman" w:cs="Times New Roman"/>
            <w:sz w:val="22"/>
          </w:rPr>
          <w:delText xml:space="preserve"> </w:delText>
        </w:r>
        <w:r w:rsidRPr="00320BD7" w:rsidDel="003635A7">
          <w:rPr>
            <w:rFonts w:ascii="Times New Roman" w:hAnsi="Times New Roman" w:cs="Times New Roman"/>
            <w:sz w:val="22"/>
          </w:rPr>
          <w:delText>Jacobian</w:delText>
        </w:r>
        <w:r w:rsidDel="003635A7">
          <w:rPr>
            <w:rFonts w:ascii="Times New Roman" w:hAnsi="Times New Roman" w:cs="Times New Roman"/>
            <w:sz w:val="22"/>
          </w:rPr>
          <w:delText xml:space="preserve"> </w:delText>
        </w:r>
        <w:r w:rsidR="007A4AD3" w:rsidDel="003635A7">
          <w:rPr>
            <w:rFonts w:ascii="Times New Roman" w:hAnsi="Times New Roman" w:cs="Times New Roman"/>
            <w:sz w:val="22"/>
          </w:rPr>
          <w:delText xml:space="preserve">that uses only </w:delText>
        </w:r>
        <w:r w:rsidR="009A10E6" w:rsidDel="003635A7">
          <w:rPr>
            <w:rFonts w:ascii="Times New Roman" w:hAnsi="Times New Roman" w:cs="Times New Roman"/>
            <w:sz w:val="22"/>
          </w:rPr>
          <w:delText>~</w:delText>
        </w:r>
        <w:r w:rsidR="007A4AD3" w:rsidDel="003635A7">
          <w:rPr>
            <w:rFonts w:ascii="Times New Roman" w:hAnsi="Times New Roman" w:cs="Times New Roman"/>
            <w:i/>
            <w:sz w:val="22"/>
          </w:rPr>
          <w:delText>k</w:delText>
        </w:r>
        <w:r w:rsidR="007A4AD3" w:rsidDel="003635A7">
          <w:rPr>
            <w:rFonts w:ascii="Times New Roman" w:hAnsi="Times New Roman" w:cs="Times New Roman"/>
            <w:sz w:val="22"/>
          </w:rPr>
          <w:delText xml:space="preserve"> forward model runs and entirely avoids the use of the adjoint. </w:delText>
        </w:r>
        <w:r w:rsidR="00605262" w:rsidDel="003635A7">
          <w:rPr>
            <w:rFonts w:ascii="Times New Roman" w:hAnsi="Times New Roman" w:cs="Times New Roman"/>
            <w:sz w:val="22"/>
          </w:rPr>
          <w:delText>The method</w:delText>
        </w:r>
        <w:r w:rsidR="003A45C5" w:rsidDel="003635A7">
          <w:rPr>
            <w:rFonts w:ascii="Times New Roman" w:hAnsi="Times New Roman" w:cs="Times New Roman"/>
            <w:sz w:val="22"/>
          </w:rPr>
          <w:delText xml:space="preserve"> </w:delText>
        </w:r>
        <w:r w:rsidR="009A10E6" w:rsidDel="003635A7">
          <w:rPr>
            <w:rFonts w:ascii="Times New Roman" w:hAnsi="Times New Roman" w:cs="Times New Roman"/>
            <w:sz w:val="22"/>
          </w:rPr>
          <w:delText xml:space="preserve">converges to an approximation of the Jacobian that is most </w:delText>
        </w:r>
        <w:r w:rsidR="003A45C5" w:rsidDel="003635A7">
          <w:rPr>
            <w:rFonts w:ascii="Times New Roman" w:hAnsi="Times New Roman" w:cs="Times New Roman"/>
            <w:sz w:val="22"/>
          </w:rPr>
          <w:delText>accurate in areas with high information content</w:delText>
        </w:r>
        <w:r w:rsidR="009A10E6" w:rsidDel="003635A7">
          <w:rPr>
            <w:rFonts w:ascii="Times New Roman" w:hAnsi="Times New Roman" w:cs="Times New Roman"/>
            <w:sz w:val="22"/>
          </w:rPr>
          <w:delText xml:space="preserve">. </w:delText>
        </w:r>
      </w:del>
      <w:commentRangeStart w:id="364"/>
      <w:r w:rsidR="009A10E6">
        <w:rPr>
          <w:rFonts w:ascii="Times New Roman" w:hAnsi="Times New Roman" w:cs="Times New Roman"/>
          <w:sz w:val="22"/>
        </w:rPr>
        <w:t xml:space="preserve">We define </w:t>
      </w:r>
      <w:proofErr w:type="spellStart"/>
      <w:proofErr w:type="gramStart"/>
      <w:r w:rsidR="009A10E6">
        <w:rPr>
          <w:rFonts w:ascii="Times New Roman" w:hAnsi="Times New Roman" w:cs="Times New Roman"/>
          <w:sz w:val="22"/>
        </w:rPr>
        <w:t>an</w:t>
      </w:r>
      <w:proofErr w:type="spellEnd"/>
      <w:r w:rsidR="009A10E6">
        <w:rPr>
          <w:rFonts w:ascii="Times New Roman" w:hAnsi="Times New Roman" w:cs="Times New Roman"/>
          <w:sz w:val="22"/>
        </w:rPr>
        <w:t xml:space="preserve"> a</w:t>
      </w:r>
      <w:proofErr w:type="gramEnd"/>
      <w:r w:rsidR="009A10E6">
        <w:rPr>
          <w:rFonts w:ascii="Times New Roman" w:hAnsi="Times New Roman" w:cs="Times New Roman"/>
          <w:sz w:val="22"/>
        </w:rPr>
        <w:t xml:space="preserve"> posteriori filter that sets the Jacobian to zero in areas without sufficient information content. The resulting posterior solution optimizes emissions only in those areas with high information content and defaults to the prior estimate elsewhere.</w:t>
      </w:r>
      <w:r w:rsidR="00605262">
        <w:rPr>
          <w:rFonts w:ascii="Times New Roman" w:hAnsi="Times New Roman" w:cs="Times New Roman"/>
          <w:sz w:val="22"/>
        </w:rPr>
        <w:t xml:space="preserve"> </w:t>
      </w:r>
      <w:commentRangeEnd w:id="364"/>
      <w:r w:rsidR="003635A7">
        <w:rPr>
          <w:rStyle w:val="CommentReference"/>
        </w:rPr>
        <w:commentReference w:id="364"/>
      </w:r>
      <w:del w:id="365" w:author="Daniel Jacob" w:date="2020-03-28T15:33:00Z">
        <w:r w:rsidR="00605262" w:rsidDel="003635A7">
          <w:rPr>
            <w:rFonts w:ascii="Times New Roman" w:hAnsi="Times New Roman" w:cs="Times New Roman"/>
            <w:sz w:val="22"/>
          </w:rPr>
          <w:delText>Section 2 describes a method by w</w:delText>
        </w:r>
        <w:r w:rsidR="00605262" w:rsidRPr="00605262" w:rsidDel="003635A7">
          <w:rPr>
            <w:rFonts w:ascii="Times New Roman" w:hAnsi="Times New Roman" w:cs="Times New Roman"/>
            <w:sz w:val="22"/>
          </w:rPr>
          <w:delText>e</w:delText>
        </w:r>
        <w:r w:rsidR="00605262" w:rsidDel="003635A7">
          <w:rPr>
            <w:rFonts w:ascii="Times New Roman" w:hAnsi="Times New Roman" w:cs="Times New Roman"/>
            <w:sz w:val="22"/>
          </w:rPr>
          <w:delText xml:space="preserve"> iteratively update a low-cost</w:delText>
        </w:r>
      </w:del>
      <w:ins w:id="366" w:author="Daniel Jacob" w:date="2020-03-28T15:33:00Z">
        <w:r w:rsidR="003635A7">
          <w:rPr>
            <w:rFonts w:ascii="Times New Roman" w:hAnsi="Times New Roman" w:cs="Times New Roman"/>
            <w:sz w:val="22"/>
          </w:rPr>
          <w:t>Starting from an</w:t>
        </w:r>
      </w:ins>
      <w:r w:rsidR="00605262">
        <w:rPr>
          <w:rFonts w:ascii="Times New Roman" w:hAnsi="Times New Roman" w:cs="Times New Roman"/>
          <w:sz w:val="22"/>
        </w:rPr>
        <w:t xml:space="preserve"> initial estimate of the Jacobian matrix</w:t>
      </w:r>
      <w:ins w:id="367" w:author="Daniel Jacob" w:date="2020-03-28T15:33:00Z">
        <w:r w:rsidR="003635A7">
          <w:rPr>
            <w:rFonts w:ascii="Times New Roman" w:hAnsi="Times New Roman" w:cs="Times New Roman"/>
            <w:sz w:val="22"/>
          </w:rPr>
          <w:t xml:space="preserve">, </w:t>
        </w:r>
      </w:ins>
      <w:ins w:id="368" w:author="Daniel Jacob" w:date="2020-03-28T15:34:00Z">
        <w:r w:rsidR="003635A7">
          <w:rPr>
            <w:rFonts w:ascii="Times New Roman" w:hAnsi="Times New Roman" w:cs="Times New Roman"/>
            <w:sz w:val="22"/>
          </w:rPr>
          <w:t xml:space="preserve">we populate the matrix successively along </w:t>
        </w:r>
      </w:ins>
      <w:r w:rsidR="00605262">
        <w:rPr>
          <w:rFonts w:ascii="Times New Roman" w:hAnsi="Times New Roman" w:cs="Times New Roman"/>
          <w:sz w:val="22"/>
        </w:rPr>
        <w:t xml:space="preserve"> </w:t>
      </w:r>
      <w:del w:id="369" w:author="Daniel Jacob" w:date="2020-03-28T15:34:00Z">
        <w:r w:rsidR="00605262" w:rsidDel="003635A7">
          <w:rPr>
            <w:rFonts w:ascii="Times New Roman" w:hAnsi="Times New Roman" w:cs="Times New Roman"/>
            <w:sz w:val="22"/>
          </w:rPr>
          <w:delText xml:space="preserve">by applying a finite difference scheme to </w:delText>
        </w:r>
      </w:del>
      <w:r w:rsidR="00605262">
        <w:rPr>
          <w:rFonts w:ascii="Times New Roman" w:hAnsi="Times New Roman" w:cs="Times New Roman"/>
          <w:sz w:val="22"/>
        </w:rPr>
        <w:t>the</w:t>
      </w:r>
      <w:r w:rsidR="00605262" w:rsidRPr="00123ED7">
        <w:rPr>
          <w:rFonts w:ascii="Times New Roman" w:hAnsi="Times New Roman" w:cs="Times New Roman"/>
          <w:sz w:val="22"/>
        </w:rPr>
        <w:t xml:space="preserve"> dominant patterns of information content </w:t>
      </w:r>
      <w:r w:rsidR="00605262">
        <w:rPr>
          <w:rFonts w:ascii="Times New Roman" w:hAnsi="Times New Roman" w:cs="Times New Roman"/>
          <w:sz w:val="22"/>
        </w:rPr>
        <w:t>in the system</w:t>
      </w:r>
      <w:ins w:id="370" w:author="Daniel Jacob" w:date="2020-03-28T15:34:00Z">
        <w:r w:rsidR="003635A7">
          <w:rPr>
            <w:rFonts w:ascii="Times New Roman" w:hAnsi="Times New Roman" w:cs="Times New Roman"/>
            <w:sz w:val="22"/>
          </w:rPr>
          <w:t xml:space="preserve">, </w:t>
        </w:r>
      </w:ins>
      <w:ins w:id="371" w:author="Daniel Jacob" w:date="2020-03-28T15:35:00Z">
        <w:r w:rsidR="003635A7">
          <w:rPr>
            <w:rFonts w:ascii="Times New Roman" w:hAnsi="Times New Roman" w:cs="Times New Roman"/>
            <w:sz w:val="22"/>
          </w:rPr>
          <w:t xml:space="preserve">with a user-selected cut-off at rank </w:t>
        </w:r>
        <w:r w:rsidR="003635A7">
          <w:rPr>
            <w:rFonts w:ascii="Times New Roman" w:hAnsi="Times New Roman" w:cs="Times New Roman"/>
            <w:i/>
            <w:iCs/>
            <w:sz w:val="22"/>
          </w:rPr>
          <w:t>k</w:t>
        </w:r>
        <w:r w:rsidR="003635A7">
          <w:rPr>
            <w:rFonts w:ascii="Times New Roman" w:hAnsi="Times New Roman" w:cs="Times New Roman"/>
            <w:sz w:val="22"/>
          </w:rPr>
          <w:t xml:space="preserve"> that represents a trade-off bet</w:t>
        </w:r>
      </w:ins>
      <w:ins w:id="372" w:author="Daniel Jacob" w:date="2020-03-28T15:36:00Z">
        <w:r w:rsidR="003635A7">
          <w:rPr>
            <w:rFonts w:ascii="Times New Roman" w:hAnsi="Times New Roman" w:cs="Times New Roman"/>
            <w:sz w:val="22"/>
          </w:rPr>
          <w:t>ween computational tractability and information content. We apply t</w:t>
        </w:r>
      </w:ins>
      <w:ins w:id="373" w:author="Daniel Jacob" w:date="2020-03-28T15:37:00Z">
        <w:r w:rsidR="003635A7">
          <w:rPr>
            <w:rFonts w:ascii="Times New Roman" w:hAnsi="Times New Roman" w:cs="Times New Roman"/>
            <w:sz w:val="22"/>
          </w:rPr>
          <w:t>he method to a 1-month inversion of satellite data as a</w:t>
        </w:r>
      </w:ins>
      <w:ins w:id="374" w:author="Daniel Jacob" w:date="2020-03-28T19:55:00Z">
        <w:r w:rsidR="006E1409">
          <w:rPr>
            <w:rFonts w:ascii="Times New Roman" w:hAnsi="Times New Roman" w:cs="Times New Roman"/>
            <w:sz w:val="22"/>
          </w:rPr>
          <w:t>n illustrative</w:t>
        </w:r>
      </w:ins>
      <w:ins w:id="375" w:author="Daniel Jacob" w:date="2020-03-28T15:37:00Z">
        <w:r w:rsidR="003635A7">
          <w:rPr>
            <w:rFonts w:ascii="Times New Roman" w:hAnsi="Times New Roman" w:cs="Times New Roman"/>
            <w:sz w:val="22"/>
          </w:rPr>
          <w:t xml:space="preserve"> test. </w:t>
        </w:r>
      </w:ins>
    </w:p>
    <w:p w14:paraId="73066114" w14:textId="77777777" w:rsidR="00190DC3" w:rsidRDefault="00190DC3" w:rsidP="00BD4632">
      <w:pPr>
        <w:rPr>
          <w:rFonts w:ascii="Times New Roman" w:hAnsi="Times New Roman" w:cs="Times New Roman"/>
          <w:sz w:val="22"/>
        </w:rPr>
      </w:pPr>
    </w:p>
    <w:p w14:paraId="70A1E0C4" w14:textId="79638D9A" w:rsidR="00AD1019" w:rsidRDefault="00190DC3" w:rsidP="00BD4632">
      <w:pPr>
        <w:rPr>
          <w:rFonts w:ascii="Times New Roman" w:hAnsi="Times New Roman" w:cs="Times New Roman"/>
          <w:sz w:val="22"/>
        </w:rPr>
      </w:pPr>
      <w:r>
        <w:rPr>
          <w:rFonts w:ascii="Times New Roman" w:hAnsi="Times New Roman" w:cs="Times New Roman"/>
          <w:sz w:val="22"/>
        </w:rPr>
        <w:t>[INSERT PARAGRAPH THAT DESCRIBES TWO APPROACHES]</w:t>
      </w:r>
      <w:ins w:id="376" w:author="Daniel Jacob" w:date="2020-03-28T15:36:00Z">
        <w:r w:rsidR="003635A7">
          <w:rPr>
            <w:rFonts w:ascii="Times New Roman" w:hAnsi="Times New Roman" w:cs="Times New Roman"/>
            <w:sz w:val="22"/>
          </w:rPr>
          <w:t xml:space="preserve"> </w:t>
        </w:r>
      </w:ins>
      <w:del w:id="377" w:author="Daniel Jacob" w:date="2020-03-28T15:37:00Z">
        <w:r w:rsidR="00605262" w:rsidDel="003635A7">
          <w:rPr>
            <w:rFonts w:ascii="Times New Roman" w:hAnsi="Times New Roman" w:cs="Times New Roman"/>
            <w:sz w:val="22"/>
          </w:rPr>
          <w:delText xml:space="preserve">. Section 3 applies the method to an inversion of </w:delText>
        </w:r>
        <w:r w:rsidR="00FC19B5" w:rsidDel="003635A7">
          <w:rPr>
            <w:rFonts w:ascii="Times New Roman" w:hAnsi="Times New Roman" w:cs="Times New Roman"/>
            <w:sz w:val="22"/>
          </w:rPr>
          <w:delText xml:space="preserve">atmospheric </w:delText>
        </w:r>
        <w:r w:rsidR="00605262" w:rsidDel="003635A7">
          <w:rPr>
            <w:rFonts w:ascii="Times New Roman" w:hAnsi="Times New Roman" w:cs="Times New Roman"/>
            <w:sz w:val="22"/>
          </w:rPr>
          <w:delText>methane</w:delText>
        </w:r>
        <w:r w:rsidR="00FC19B5" w:rsidDel="003635A7">
          <w:rPr>
            <w:rFonts w:ascii="Times New Roman" w:hAnsi="Times New Roman" w:cs="Times New Roman"/>
            <w:sz w:val="22"/>
          </w:rPr>
          <w:delText xml:space="preserve"> column</w:delText>
        </w:r>
        <w:r w:rsidR="00605262" w:rsidDel="003635A7">
          <w:rPr>
            <w:rFonts w:ascii="Times New Roman" w:hAnsi="Times New Roman" w:cs="Times New Roman"/>
            <w:sz w:val="22"/>
          </w:rPr>
          <w:delText xml:space="preserve"> retrievals from </w:delText>
        </w:r>
        <w:r w:rsidR="00FC19B5" w:rsidDel="003635A7">
          <w:rPr>
            <w:rFonts w:ascii="Times New Roman" w:hAnsi="Times New Roman" w:cs="Times New Roman"/>
            <w:sz w:val="22"/>
          </w:rPr>
          <w:delText xml:space="preserve">GOSAT </w:delText>
        </w:r>
        <w:r w:rsidR="00605262" w:rsidDel="003635A7">
          <w:rPr>
            <w:rFonts w:ascii="Times New Roman" w:hAnsi="Times New Roman" w:cs="Times New Roman"/>
            <w:sz w:val="22"/>
          </w:rPr>
          <w:delText xml:space="preserve">for July </w:delText>
        </w:r>
        <w:r w:rsidR="00FC19B5" w:rsidDel="003635A7">
          <w:rPr>
            <w:rFonts w:ascii="Times New Roman" w:hAnsi="Times New Roman" w:cs="Times New Roman"/>
            <w:sz w:val="22"/>
          </w:rPr>
          <w:delText xml:space="preserve">2009 </w:delText>
        </w:r>
        <w:r w:rsidR="00605262" w:rsidDel="003635A7">
          <w:rPr>
            <w:rFonts w:ascii="Times New Roman" w:hAnsi="Times New Roman" w:cs="Times New Roman"/>
            <w:sz w:val="22"/>
          </w:rPr>
          <w:delText>over the North American domain at</w:delText>
        </w:r>
        <w:r w:rsidR="00FC19B5" w:rsidDel="003635A7">
          <w:rPr>
            <w:rFonts w:ascii="Times New Roman" w:hAnsi="Times New Roman" w:cs="Times New Roman"/>
            <w:sz w:val="22"/>
          </w:rPr>
          <w:delText xml:space="preserve"> 1º x 1.25º </w:delText>
        </w:r>
        <w:r w:rsidR="00605262" w:rsidDel="003635A7">
          <w:rPr>
            <w:rFonts w:ascii="Times New Roman" w:hAnsi="Times New Roman" w:cs="Times New Roman"/>
            <w:sz w:val="22"/>
          </w:rPr>
          <w:delText>resolution.</w:delText>
        </w:r>
      </w:del>
    </w:p>
    <w:p w14:paraId="5FFEADF4" w14:textId="77777777" w:rsidR="00AD1019" w:rsidRDefault="00AD1019" w:rsidP="00BD4632">
      <w:pPr>
        <w:rPr>
          <w:rFonts w:ascii="Times New Roman" w:hAnsi="Times New Roman" w:cs="Times New Roman"/>
          <w:sz w:val="22"/>
        </w:rPr>
      </w:pPr>
    </w:p>
    <w:p w14:paraId="4CA8CBBF" w14:textId="4937E9D4" w:rsidR="00605262" w:rsidRPr="00123ED7" w:rsidRDefault="00605262" w:rsidP="00605262">
      <w:pPr>
        <w:rPr>
          <w:rFonts w:ascii="Times New Roman" w:hAnsi="Times New Roman" w:cs="Times New Roman"/>
          <w:sz w:val="22"/>
        </w:rPr>
      </w:pPr>
      <w:r>
        <w:rPr>
          <w:rFonts w:ascii="Times New Roman" w:hAnsi="Times New Roman" w:cs="Times New Roman"/>
          <w:b/>
          <w:sz w:val="22"/>
        </w:rPr>
        <w:t>Section 2: Methods</w:t>
      </w:r>
    </w:p>
    <w:p w14:paraId="0C46C9B2" w14:textId="4EB409F1" w:rsidR="00AB54C2" w:rsidRDefault="00AB54C2" w:rsidP="00BD4632">
      <w:pPr>
        <w:rPr>
          <w:rFonts w:ascii="Times New Roman" w:hAnsi="Times New Roman" w:cs="Times New Roman"/>
          <w:sz w:val="22"/>
        </w:rPr>
      </w:pPr>
    </w:p>
    <w:p w14:paraId="6BEE39B1" w14:textId="758DCBAE" w:rsidR="00190DC3" w:rsidRDefault="00190DC3" w:rsidP="00BD4632">
      <w:pPr>
        <w:rPr>
          <w:rFonts w:ascii="Times New Roman" w:hAnsi="Times New Roman" w:cs="Times New Roman"/>
          <w:sz w:val="22"/>
        </w:rPr>
      </w:pPr>
      <w:r>
        <w:rPr>
          <w:rFonts w:ascii="Times New Roman" w:hAnsi="Times New Roman" w:cs="Times New Roman"/>
          <w:sz w:val="22"/>
        </w:rPr>
        <w:t>Section 2.1: Analytic solution to the inversion solution</w:t>
      </w:r>
    </w:p>
    <w:p w14:paraId="79DECE57" w14:textId="77777777" w:rsidR="00190DC3" w:rsidRDefault="00190DC3" w:rsidP="00BD4632">
      <w:pPr>
        <w:rPr>
          <w:rFonts w:ascii="Times New Roman" w:hAnsi="Times New Roman" w:cs="Times New Roman"/>
          <w:sz w:val="22"/>
        </w:rPr>
      </w:pPr>
    </w:p>
    <w:p w14:paraId="5E0F5E7A" w14:textId="0BA1E57B" w:rsidR="00A44FCE" w:rsidRDefault="00B76FC9" w:rsidP="00BD4632">
      <w:pPr>
        <w:rPr>
          <w:rFonts w:ascii="Times New Roman" w:hAnsi="Times New Roman" w:cs="Times New Roman"/>
          <w:sz w:val="22"/>
        </w:rPr>
      </w:pPr>
      <w:proofErr w:type="spellStart"/>
      <w:ins w:id="378" w:author="Daniel Jacob" w:date="2020-03-28T20:04:00Z">
        <w:r>
          <w:rPr>
            <w:rFonts w:ascii="Times New Roman" w:hAnsi="Times New Roman" w:cs="Times New Roman"/>
            <w:sz w:val="22"/>
          </w:rPr>
          <w:t>T</w:t>
        </w:r>
      </w:ins>
      <w:del w:id="379" w:author="Daniel Jacob" w:date="2020-03-28T20:10:00Z">
        <w:r w:rsidR="00145DFD" w:rsidDel="009E347E">
          <w:rPr>
            <w:rFonts w:ascii="Times New Roman" w:hAnsi="Times New Roman" w:cs="Times New Roman"/>
            <w:sz w:val="22"/>
          </w:rPr>
          <w:delText>Inverse models describe the dependence of emissions on atmospheric concentrations, inverting a forward model that simulates atmospheric concentrations given input emissions fields</w:delText>
        </w:r>
        <w:r w:rsidR="00375CF6" w:rsidDel="009E347E">
          <w:rPr>
            <w:rFonts w:ascii="Times New Roman" w:hAnsi="Times New Roman" w:cs="Times New Roman"/>
            <w:sz w:val="22"/>
          </w:rPr>
          <w:delText>. Inversions account for errors in the observations</w:delText>
        </w:r>
        <w:r w:rsidR="008523D0" w:rsidDel="009E347E">
          <w:rPr>
            <w:rFonts w:ascii="Times New Roman" w:hAnsi="Times New Roman" w:cs="Times New Roman"/>
            <w:sz w:val="22"/>
          </w:rPr>
          <w:delText xml:space="preserve"> and</w:delText>
        </w:r>
        <w:r w:rsidR="00375CF6" w:rsidDel="009E347E">
          <w:rPr>
            <w:rFonts w:ascii="Times New Roman" w:hAnsi="Times New Roman" w:cs="Times New Roman"/>
            <w:sz w:val="22"/>
          </w:rPr>
          <w:delText xml:space="preserve"> model,</w:delText>
        </w:r>
        <w:r w:rsidR="008523D0" w:rsidDel="009E347E">
          <w:rPr>
            <w:rFonts w:ascii="Times New Roman" w:hAnsi="Times New Roman" w:cs="Times New Roman"/>
            <w:sz w:val="22"/>
          </w:rPr>
          <w:delText xml:space="preserve"> together forming the observing system,</w:delText>
        </w:r>
        <w:r w:rsidR="00375CF6" w:rsidDel="009E347E">
          <w:rPr>
            <w:rFonts w:ascii="Times New Roman" w:hAnsi="Times New Roman" w:cs="Times New Roman"/>
            <w:sz w:val="22"/>
          </w:rPr>
          <w:delText xml:space="preserve"> and </w:delText>
        </w:r>
        <w:r w:rsidR="008523D0" w:rsidDel="009E347E">
          <w:rPr>
            <w:rFonts w:ascii="Times New Roman" w:hAnsi="Times New Roman" w:cs="Times New Roman"/>
            <w:sz w:val="22"/>
          </w:rPr>
          <w:delText xml:space="preserve">for errors in the </w:delText>
        </w:r>
        <w:r w:rsidR="00375CF6" w:rsidDel="009E347E">
          <w:rPr>
            <w:rFonts w:ascii="Times New Roman" w:hAnsi="Times New Roman" w:cs="Times New Roman"/>
            <w:sz w:val="22"/>
          </w:rPr>
          <w:delText xml:space="preserve">prior emissions estimates by solving for the most likely set of </w:delText>
        </w:r>
        <w:r w:rsidR="00375CF6" w:rsidRPr="0085365F" w:rsidDel="009E347E">
          <w:rPr>
            <w:rFonts w:ascii="Times New Roman" w:hAnsi="Times New Roman" w:cs="Times New Roman"/>
            <w:i/>
            <w:sz w:val="22"/>
          </w:rPr>
          <w:delText>n</w:delText>
        </w:r>
        <w:r w:rsidR="00375CF6" w:rsidDel="009E347E">
          <w:rPr>
            <w:rFonts w:ascii="Times New Roman" w:hAnsi="Times New Roman" w:cs="Times New Roman"/>
            <w:sz w:val="22"/>
          </w:rPr>
          <w:delText xml:space="preserve"> </w:delText>
        </w:r>
        <w:r w:rsidR="00375CF6" w:rsidRPr="0085365F" w:rsidDel="009E347E">
          <w:rPr>
            <w:rFonts w:ascii="Times New Roman" w:hAnsi="Times New Roman" w:cs="Times New Roman"/>
            <w:sz w:val="22"/>
          </w:rPr>
          <w:delText>state</w:delText>
        </w:r>
        <w:r w:rsidR="00375CF6" w:rsidDel="009E347E">
          <w:rPr>
            <w:rFonts w:ascii="Times New Roman" w:hAnsi="Times New Roman" w:cs="Times New Roman"/>
            <w:sz w:val="22"/>
          </w:rPr>
          <w:delText xml:space="preserve"> variables </w:delText>
        </w:r>
        <w:bookmarkStart w:id="380" w:name="_Hlk36318320"/>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375CF6" w:rsidDel="009E347E">
          <w:rPr>
            <w:rFonts w:ascii="Times New Roman" w:hAnsi="Times New Roman" w:cs="Times New Roman"/>
            <w:b/>
            <w:sz w:val="22"/>
          </w:rPr>
          <w:delText xml:space="preserve"> </w:delText>
        </w:r>
        <w:bookmarkEnd w:id="380"/>
        <w:r w:rsidR="00375CF6" w:rsidDel="009E347E">
          <w:rPr>
            <w:rFonts w:ascii="Times New Roman" w:hAnsi="Times New Roman" w:cs="Times New Roman"/>
            <w:sz w:val="22"/>
          </w:rPr>
          <w:delText xml:space="preserve">given </w:delText>
        </w:r>
        <w:r w:rsidR="00375CF6" w:rsidRPr="0085365F" w:rsidDel="009E347E">
          <w:rPr>
            <w:rFonts w:ascii="Times New Roman" w:hAnsi="Times New Roman" w:cs="Times New Roman"/>
            <w:i/>
            <w:sz w:val="22"/>
          </w:rPr>
          <w:delText>m</w:delText>
        </w:r>
        <w:r w:rsidR="00375CF6" w:rsidDel="009E347E">
          <w:rPr>
            <w:rFonts w:ascii="Times New Roman" w:hAnsi="Times New Roman" w:cs="Times New Roman"/>
            <w:sz w:val="22"/>
          </w:rPr>
          <w:delText xml:space="preserve"> </w:delText>
        </w:r>
        <w:r w:rsidR="00375CF6" w:rsidRPr="0085365F" w:rsidDel="009E347E">
          <w:rPr>
            <w:rFonts w:ascii="Times New Roman" w:hAnsi="Times New Roman" w:cs="Times New Roman"/>
            <w:sz w:val="22"/>
          </w:rPr>
          <w:delText>atmospheric</w:delText>
        </w:r>
        <w:r w:rsidR="00375CF6" w:rsidDel="009E347E">
          <w:rPr>
            <w:rFonts w:ascii="Times New Roman" w:hAnsi="Times New Roman" w:cs="Times New Roman"/>
            <w:sz w:val="22"/>
          </w:rPr>
          <w:delText xml:space="preserve"> observations </w:delText>
        </w:r>
        <w:r w:rsidR="00375CF6" w:rsidDel="009E347E">
          <w:rPr>
            <w:rFonts w:ascii="Times New Roman" w:hAnsi="Times New Roman" w:cs="Times New Roman"/>
            <w:b/>
            <w:sz w:val="22"/>
          </w:rPr>
          <w:delText>y</w:delText>
        </w:r>
        <w:r w:rsidR="00375CF6" w:rsidRPr="00375CF6" w:rsidDel="009E347E">
          <w:rPr>
            <w:rFonts w:ascii="Times New Roman" w:hAnsi="Times New Roman" w:cs="Times New Roman"/>
            <w:sz w:val="22"/>
          </w:rPr>
          <w:delText xml:space="preserve">. </w:delText>
        </w:r>
      </w:del>
      <w:r w:rsidR="00A44FCE">
        <w:rPr>
          <w:rFonts w:ascii="Times New Roman" w:hAnsi="Times New Roman" w:cs="Times New Roman"/>
          <w:sz w:val="22"/>
        </w:rPr>
        <w:t>Bayes</w:t>
      </w:r>
      <w:proofErr w:type="spellEnd"/>
      <w:r w:rsidR="00A44FCE">
        <w:rPr>
          <w:rFonts w:ascii="Times New Roman" w:hAnsi="Times New Roman" w:cs="Times New Roman"/>
          <w:sz w:val="22"/>
        </w:rPr>
        <w:t xml:space="preserve">’ theorem </w:t>
      </w:r>
      <w:ins w:id="381" w:author="Daniel Jacob" w:date="2020-03-28T20:15:00Z">
        <w:r w:rsidR="009E347E">
          <w:rPr>
            <w:rFonts w:ascii="Times New Roman" w:hAnsi="Times New Roman" w:cs="Times New Roman"/>
            <w:sz w:val="22"/>
          </w:rPr>
          <w:t xml:space="preserve">assuming normal errors </w:t>
        </w:r>
      </w:ins>
      <w:r w:rsidR="00A44FCE">
        <w:rPr>
          <w:rFonts w:ascii="Times New Roman" w:hAnsi="Times New Roman" w:cs="Times New Roman"/>
          <w:sz w:val="22"/>
        </w:rPr>
        <w:t>allows the explicit form</w:t>
      </w:r>
      <w:ins w:id="382" w:author="Daniel Jacob" w:date="2020-03-28T20:10:00Z">
        <w:r w:rsidR="009E347E">
          <w:rPr>
            <w:rFonts w:ascii="Times New Roman" w:hAnsi="Times New Roman" w:cs="Times New Roman"/>
            <w:sz w:val="22"/>
          </w:rPr>
          <w:t>ul</w:t>
        </w:r>
      </w:ins>
      <w:r w:rsidR="00A44FCE">
        <w:rPr>
          <w:rFonts w:ascii="Times New Roman" w:hAnsi="Times New Roman" w:cs="Times New Roman"/>
          <w:sz w:val="22"/>
        </w:rPr>
        <w:t xml:space="preserve">ation of a cost function </w:t>
      </w:r>
      <w:commentRangeStart w:id="383"/>
      <w:r w:rsidR="00A44FCE">
        <w:rPr>
          <w:rFonts w:ascii="Times New Roman" w:hAnsi="Times New Roman" w:cs="Times New Roman"/>
          <w:b/>
          <w:sz w:val="22"/>
        </w:rPr>
        <w:t>J</w:t>
      </w:r>
      <w:commentRangeEnd w:id="383"/>
      <w:r w:rsidR="009E347E">
        <w:rPr>
          <w:rStyle w:val="CommentReference"/>
        </w:rPr>
        <w:commentReference w:id="383"/>
      </w:r>
      <w:r w:rsidR="00A44FCE">
        <w:rPr>
          <w:rFonts w:ascii="Times New Roman" w:hAnsi="Times New Roman" w:cs="Times New Roman"/>
          <w:sz w:val="22"/>
        </w:rPr>
        <w:t>(</w:t>
      </w:r>
      <w:r w:rsidR="00A44FCE" w:rsidRPr="003C7615">
        <w:rPr>
          <w:rFonts w:ascii="Times New Roman" w:hAnsi="Times New Roman" w:cs="Times New Roman"/>
          <w:b/>
          <w:sz w:val="22"/>
        </w:rPr>
        <w:t>x</w:t>
      </w:r>
      <w:r w:rsidR="00A44FCE">
        <w:rPr>
          <w:rFonts w:ascii="Times New Roman" w:hAnsi="Times New Roman" w:cs="Times New Roman"/>
          <w:sz w:val="22"/>
        </w:rPr>
        <w:t xml:space="preserve">) that, when minimized over </w:t>
      </w:r>
      <w:del w:id="384" w:author="Daniel Jacob" w:date="2020-03-28T20:11:00Z">
        <w:r w:rsidR="00A44FCE" w:rsidDel="009E347E">
          <w:rPr>
            <w:rFonts w:ascii="Times New Roman" w:hAnsi="Times New Roman" w:cs="Times New Roman"/>
            <w:sz w:val="22"/>
          </w:rPr>
          <w:delText xml:space="preserve">all </w:delText>
        </w:r>
      </w:del>
      <w:ins w:id="385" w:author="Daniel Jacob" w:date="2020-03-28T20:11:00Z">
        <w:r w:rsidR="009E347E">
          <w:rPr>
            <w:rFonts w:ascii="Times New Roman" w:hAnsi="Times New Roman" w:cs="Times New Roman"/>
            <w:sz w:val="22"/>
          </w:rPr>
          <w:t xml:space="preserve">the dimension of the state vector </w:t>
        </w:r>
      </w:ins>
      <w:r w:rsidR="00A44FCE">
        <w:rPr>
          <w:rFonts w:ascii="Times New Roman" w:hAnsi="Times New Roman" w:cs="Times New Roman"/>
          <w:b/>
          <w:sz w:val="22"/>
        </w:rPr>
        <w:t>x</w:t>
      </w:r>
      <w:r w:rsidR="00A44FCE">
        <w:rPr>
          <w:rFonts w:ascii="Times New Roman" w:hAnsi="Times New Roman" w:cs="Times New Roman"/>
          <w:sz w:val="22"/>
        </w:rPr>
        <w:t xml:space="preserve">, </w:t>
      </w:r>
      <w:ins w:id="386" w:author="Daniel Jacob" w:date="2020-03-28T20:11:00Z">
        <w:r w:rsidR="009E347E">
          <w:rPr>
            <w:rFonts w:ascii="Times New Roman" w:hAnsi="Times New Roman" w:cs="Times New Roman"/>
            <w:sz w:val="22"/>
          </w:rPr>
          <w:t>provide</w:t>
        </w:r>
      </w:ins>
      <w:ins w:id="387" w:author="Daniel Jacob" w:date="2020-03-28T20:12:00Z">
        <w:r w:rsidR="009E347E">
          <w:rPr>
            <w:rFonts w:ascii="Times New Roman" w:hAnsi="Times New Roman" w:cs="Times New Roman"/>
            <w:sz w:val="22"/>
          </w:rPr>
          <w:t xml:space="preserve">s an optimal posterior estimate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9E347E">
          <w:rPr>
            <w:rFonts w:ascii="Times New Roman" w:hAnsi="Times New Roman" w:cs="Times New Roman"/>
            <w:b/>
            <w:sz w:val="22"/>
          </w:rPr>
          <w:t xml:space="preserve"> </w:t>
        </w:r>
        <w:r w:rsidR="009E347E">
          <w:rPr>
            <w:rFonts w:ascii="Times New Roman" w:hAnsi="Times New Roman" w:cs="Times New Roman"/>
            <w:bCs/>
            <w:sz w:val="22"/>
          </w:rPr>
          <w:t xml:space="preserve">for that state vector </w:t>
        </w:r>
      </w:ins>
      <w:del w:id="388" w:author="Daniel Jacob" w:date="2020-03-28T20:13:00Z">
        <w:r w:rsidR="00A44FCE" w:rsidDel="009E347E">
          <w:rPr>
            <w:rFonts w:ascii="Times New Roman" w:hAnsi="Times New Roman" w:cs="Times New Roman"/>
            <w:sz w:val="22"/>
          </w:rPr>
          <w:delText xml:space="preserve">maximizes the probability of the </w:delText>
        </w:r>
        <w:r w:rsidR="0085365F" w:rsidDel="009E347E">
          <w:rPr>
            <w:rFonts w:ascii="Times New Roman" w:hAnsi="Times New Roman" w:cs="Times New Roman"/>
            <w:sz w:val="22"/>
          </w:rPr>
          <w:delText>state variables</w:delText>
        </w:r>
        <w:r w:rsidR="00A44FCE" w:rsidDel="009E347E">
          <w:rPr>
            <w:rFonts w:ascii="Times New Roman" w:hAnsi="Times New Roman" w:cs="Times New Roman"/>
            <w:sz w:val="22"/>
          </w:rPr>
          <w:delText xml:space="preserve"> </w:delText>
        </w:r>
      </w:del>
      <w:r w:rsidR="00A44FCE">
        <w:rPr>
          <w:rFonts w:ascii="Times New Roman" w:hAnsi="Times New Roman" w:cs="Times New Roman"/>
          <w:sz w:val="22"/>
        </w:rPr>
        <w:t>given the observations</w:t>
      </w:r>
      <w:ins w:id="389" w:author="Daniel Jacob" w:date="2020-03-28T20:13:00Z">
        <w:r w:rsidR="009E347E">
          <w:rPr>
            <w:rFonts w:ascii="Times New Roman" w:hAnsi="Times New Roman" w:cs="Times New Roman"/>
            <w:sz w:val="22"/>
          </w:rPr>
          <w:t xml:space="preserve"> </w:t>
        </w:r>
        <w:r w:rsidR="009E347E">
          <w:rPr>
            <w:rFonts w:ascii="Times New Roman" w:hAnsi="Times New Roman" w:cs="Times New Roman"/>
            <w:b/>
            <w:bCs/>
            <w:sz w:val="22"/>
          </w:rPr>
          <w:t xml:space="preserve">y </w:t>
        </w:r>
        <w:r w:rsidR="009E347E">
          <w:rPr>
            <w:rFonts w:ascii="Times New Roman" w:hAnsi="Times New Roman" w:cs="Times New Roman"/>
            <w:sz w:val="22"/>
          </w:rPr>
          <w:t>with observational error cov</w:t>
        </w:r>
      </w:ins>
      <w:ins w:id="390" w:author="Daniel Jacob" w:date="2020-03-28T20:14:00Z">
        <w:r w:rsidR="009E347E">
          <w:rPr>
            <w:rFonts w:ascii="Times New Roman" w:hAnsi="Times New Roman" w:cs="Times New Roman"/>
            <w:sz w:val="22"/>
          </w:rPr>
          <w:t xml:space="preserve">ariance matrix </w:t>
        </w:r>
        <w:r w:rsidR="009E347E">
          <w:rPr>
            <w:rFonts w:ascii="Times New Roman" w:hAnsi="Times New Roman" w:cs="Times New Roman"/>
            <w:b/>
            <w:bCs/>
            <w:sz w:val="22"/>
          </w:rPr>
          <w:t>S</w:t>
        </w:r>
        <w:r w:rsidR="009E347E">
          <w:rPr>
            <w:rFonts w:ascii="Times New Roman" w:hAnsi="Times New Roman" w:cs="Times New Roman"/>
            <w:b/>
            <w:bCs/>
            <w:sz w:val="22"/>
            <w:vertAlign w:val="subscript"/>
          </w:rPr>
          <w:t>O</w:t>
        </w:r>
        <w:r w:rsidR="009E347E">
          <w:rPr>
            <w:rFonts w:ascii="Times New Roman" w:hAnsi="Times New Roman" w:cs="Times New Roman"/>
            <w:b/>
            <w:bCs/>
            <w:sz w:val="22"/>
          </w:rPr>
          <w:t xml:space="preserve"> </w:t>
        </w:r>
      </w:ins>
      <w:ins w:id="391" w:author="Daniel Jacob" w:date="2020-03-28T20:13:00Z">
        <w:r w:rsidR="009E347E">
          <w:rPr>
            <w:rFonts w:ascii="Times New Roman" w:hAnsi="Times New Roman" w:cs="Times New Roman"/>
            <w:sz w:val="22"/>
          </w:rPr>
          <w:t xml:space="preserve">and a prior estimate </w:t>
        </w:r>
        <w:proofErr w:type="spellStart"/>
        <w:r w:rsidR="009E347E">
          <w:rPr>
            <w:rFonts w:ascii="Times New Roman" w:hAnsi="Times New Roman" w:cs="Times New Roman"/>
            <w:b/>
            <w:bCs/>
            <w:sz w:val="22"/>
          </w:rPr>
          <w:t>x</w:t>
        </w:r>
        <w:r w:rsidR="009E347E">
          <w:rPr>
            <w:rFonts w:ascii="Times New Roman" w:hAnsi="Times New Roman" w:cs="Times New Roman"/>
            <w:b/>
            <w:bCs/>
            <w:sz w:val="22"/>
            <w:vertAlign w:val="subscript"/>
          </w:rPr>
          <w:t>A</w:t>
        </w:r>
      </w:ins>
      <w:proofErr w:type="spellEnd"/>
      <w:ins w:id="392" w:author="Daniel Jacob" w:date="2020-03-28T20:14:00Z">
        <w:r w:rsidR="009E347E">
          <w:rPr>
            <w:rFonts w:ascii="Times New Roman" w:hAnsi="Times New Roman" w:cs="Times New Roman"/>
            <w:b/>
            <w:bCs/>
            <w:sz w:val="22"/>
          </w:rPr>
          <w:t xml:space="preserve"> </w:t>
        </w:r>
        <w:r w:rsidR="009E347E">
          <w:rPr>
            <w:rFonts w:ascii="Times New Roman" w:hAnsi="Times New Roman" w:cs="Times New Roman"/>
            <w:sz w:val="22"/>
          </w:rPr>
          <w:t xml:space="preserve">with error covariance matrix </w:t>
        </w:r>
      </w:ins>
      <w:del w:id="393" w:author="Daniel Jacob" w:date="2020-03-28T20:14:00Z">
        <w:r w:rsidR="008523D0" w:rsidDel="009E347E">
          <w:rPr>
            <w:rFonts w:ascii="Times New Roman" w:hAnsi="Times New Roman" w:cs="Times New Roman"/>
            <w:sz w:val="22"/>
          </w:rPr>
          <w:delText xml:space="preserve">. If the errors </w:delText>
        </w:r>
        <w:r w:rsidR="008523D0" w:rsidRPr="006C0D22" w:rsidDel="009E347E">
          <w:rPr>
            <w:rFonts w:ascii="Times New Roman" w:hAnsi="Times New Roman" w:cs="Times New Roman"/>
            <w:sz w:val="22"/>
          </w:rPr>
          <w:delText>in the observ</w:delText>
        </w:r>
        <w:r w:rsidR="008523D0" w:rsidDel="009E347E">
          <w:rPr>
            <w:rFonts w:ascii="Times New Roman" w:hAnsi="Times New Roman" w:cs="Times New Roman"/>
            <w:sz w:val="22"/>
          </w:rPr>
          <w:delText xml:space="preserve">ing system and in the prior </w:delText>
        </w:r>
        <w:r w:rsidR="008523D0" w:rsidRPr="006C0D22" w:rsidDel="009E347E">
          <w:rPr>
            <w:rFonts w:ascii="Times New Roman" w:hAnsi="Times New Roman" w:cs="Times New Roman"/>
            <w:sz w:val="22"/>
          </w:rPr>
          <w:delText xml:space="preserve">are assumed </w:delText>
        </w:r>
        <w:r w:rsidR="008523D0" w:rsidDel="009E347E">
          <w:rPr>
            <w:rFonts w:ascii="Times New Roman" w:hAnsi="Times New Roman" w:cs="Times New Roman"/>
            <w:sz w:val="22"/>
          </w:rPr>
          <w:delText xml:space="preserve">normal with </w:delText>
        </w:r>
        <w:r w:rsidR="008523D0" w:rsidRPr="006C0D22" w:rsidDel="009E347E">
          <w:rPr>
            <w:rFonts w:ascii="Times New Roman" w:hAnsi="Times New Roman" w:cs="Times New Roman"/>
            <w:sz w:val="22"/>
          </w:rPr>
          <w:delText>error covariance matri</w:delText>
        </w:r>
        <w:r w:rsidR="008523D0" w:rsidDel="009E347E">
          <w:rPr>
            <w:rFonts w:ascii="Times New Roman" w:hAnsi="Times New Roman" w:cs="Times New Roman"/>
            <w:sz w:val="22"/>
          </w:rPr>
          <w:delText>ces</w:delText>
        </w:r>
        <w:r w:rsidR="008523D0" w:rsidRPr="006C0D22" w:rsidDel="009E347E">
          <w:rPr>
            <w:rFonts w:ascii="Times New Roman" w:hAnsi="Times New Roman" w:cs="Times New Roman"/>
            <w:sz w:val="22"/>
          </w:rPr>
          <w:delText xml:space="preserve"> </w:delText>
        </w:r>
        <w:r w:rsidR="008523D0" w:rsidRPr="006C0D22" w:rsidDel="009E347E">
          <w:rPr>
            <w:rFonts w:ascii="Times New Roman" w:hAnsi="Times New Roman" w:cs="Times New Roman"/>
            <w:b/>
            <w:sz w:val="22"/>
          </w:rPr>
          <w:delText>S</w:delText>
        </w:r>
        <w:r w:rsidR="008523D0" w:rsidRPr="006C0D22" w:rsidDel="009E347E">
          <w:rPr>
            <w:rFonts w:ascii="Times New Roman" w:hAnsi="Times New Roman" w:cs="Times New Roman"/>
            <w:b/>
            <w:sz w:val="22"/>
            <w:vertAlign w:val="subscript"/>
          </w:rPr>
          <w:delText>O</w:delText>
        </w:r>
        <w:r w:rsidR="008523D0" w:rsidDel="009E347E">
          <w:rPr>
            <w:rFonts w:ascii="Times New Roman" w:hAnsi="Times New Roman" w:cs="Times New Roman"/>
            <w:sz w:val="22"/>
          </w:rPr>
          <w:delText xml:space="preserve"> and </w:delText>
        </w:r>
      </w:del>
      <w:r w:rsidR="008523D0">
        <w:rPr>
          <w:rFonts w:ascii="Times New Roman" w:hAnsi="Times New Roman" w:cs="Times New Roman"/>
          <w:b/>
          <w:sz w:val="22"/>
        </w:rPr>
        <w:t>S</w:t>
      </w:r>
      <w:r w:rsidR="008523D0">
        <w:rPr>
          <w:rFonts w:ascii="Times New Roman" w:hAnsi="Times New Roman" w:cs="Times New Roman"/>
          <w:b/>
          <w:sz w:val="22"/>
          <w:vertAlign w:val="subscript"/>
        </w:rPr>
        <w:t>A</w:t>
      </w:r>
      <w:ins w:id="394" w:author="Daniel Jacob" w:date="2020-03-28T20:14:00Z">
        <w:r w:rsidR="009E347E">
          <w:rPr>
            <w:rFonts w:ascii="Times New Roman" w:hAnsi="Times New Roman" w:cs="Times New Roman"/>
            <w:sz w:val="22"/>
          </w:rPr>
          <w:t>:</w:t>
        </w:r>
      </w:ins>
      <w:del w:id="395" w:author="Daniel Jacob" w:date="2020-03-28T20:14:00Z">
        <w:r w:rsidR="008523D0" w:rsidDel="009E347E">
          <w:rPr>
            <w:rFonts w:ascii="Times New Roman" w:hAnsi="Times New Roman" w:cs="Times New Roman"/>
            <w:sz w:val="22"/>
          </w:rPr>
          <w:delText>, respectively, the cost function is</w:delText>
        </w:r>
      </w:del>
    </w:p>
    <w:p w14:paraId="27B460EE" w14:textId="77777777" w:rsidR="007A4AD3" w:rsidRDefault="007A4AD3" w:rsidP="007A4AD3">
      <w:pPr>
        <w:rPr>
          <w:rFonts w:ascii="Times New Roman" w:hAnsi="Times New Roman" w:cs="Times New Roman"/>
          <w:sz w:val="22"/>
        </w:rPr>
      </w:pPr>
    </w:p>
    <w:p w14:paraId="54844741" w14:textId="246C1F39" w:rsidR="00AF755C" w:rsidRPr="00AF755C" w:rsidRDefault="009D6FDF" w:rsidP="00AF755C">
      <w:pPr>
        <w:ind w:left="720"/>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x</m:t>
                      </m:r>
                      <m:r>
                        <m:rPr>
                          <m:sty m:val="p"/>
                        </m:rP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x</m:t>
                          </m:r>
                          <m:ctrlPr>
                            <w:rPr>
                              <w:rFonts w:ascii="Cambria Math" w:hAnsi="Cambria Math" w:cs="Times New Roman"/>
                              <w:sz w:val="22"/>
                            </w:rPr>
                          </m:ctrlPr>
                        </m:e>
                        <m:sub>
                          <m:r>
                            <m:rPr>
                              <m:sty m:val="p"/>
                            </m:rPr>
                            <w:rPr>
                              <w:rFonts w:ascii="Cambria Math" w:hAnsi="Cambria Math" w:cs="Times New Roman"/>
                              <w:sz w:val="22"/>
                            </w:rPr>
                            <m:t>A</m:t>
                          </m:r>
                        </m:sub>
                      </m:sSub>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e>
              </m:d>
              <m:r>
                <w:rPr>
                  <w:rFonts w:ascii="Cambria Math" w:eastAsiaTheme="minorEastAsia" w:hAnsi="Cambria Math" w:cs="Times New Roman"/>
                  <w:sz w:val="22"/>
                </w:rPr>
                <m:t xml:space="preserve">+ </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y</m:t>
                      </m:r>
                      <m:r>
                        <m:rPr>
                          <m:sty m:val="p"/>
                        </m:rPr>
                        <w:rPr>
                          <w:rFonts w:ascii="Cambria Math" w:hAnsi="Cambria Math" w:cs="Times New Roman"/>
                          <w:sz w:val="22"/>
                        </w:rPr>
                        <m:t>-</m:t>
                      </m:r>
                      <m:r>
                        <m:rPr>
                          <m:sty m:val="b"/>
                        </m:rPr>
                        <w:rPr>
                          <w:rFonts w:ascii="Cambria Math" w:hAnsi="Cambria Math" w:cs="Times New Roman"/>
                          <w:sz w:val="22"/>
                        </w:rPr>
                        <m:t>F</m:t>
                      </m:r>
                      <m:d>
                        <m:dPr>
                          <m:ctrlPr>
                            <w:rPr>
                              <w:rFonts w:ascii="Cambria Math" w:hAnsi="Cambria Math" w:cs="Times New Roman"/>
                              <w:sz w:val="22"/>
                            </w:rPr>
                          </m:ctrlPr>
                        </m:dPr>
                        <m:e>
                          <m:r>
                            <m:rPr>
                              <m:sty m:val="b"/>
                            </m:rPr>
                            <w:rPr>
                              <w:rFonts w:ascii="Cambria Math" w:hAnsi="Cambria Math" w:cs="Times New Roman"/>
                              <w:sz w:val="22"/>
                            </w:rPr>
                            <m:t>x</m:t>
                          </m:r>
                        </m:e>
                      </m:d>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O</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F</m:t>
                  </m:r>
                  <m:d>
                    <m:dPr>
                      <m:ctrlPr>
                        <w:rPr>
                          <w:rFonts w:ascii="Cambria Math" w:eastAsiaTheme="minorEastAsia" w:hAnsi="Cambria Math" w:cs="Times New Roman"/>
                          <w:sz w:val="22"/>
                        </w:rPr>
                      </m:ctrlPr>
                    </m:dPr>
                    <m:e>
                      <m:r>
                        <m:rPr>
                          <m:sty m:val="b"/>
                        </m:rPr>
                        <w:rPr>
                          <w:rFonts w:ascii="Cambria Math" w:eastAsiaTheme="minorEastAsia" w:hAnsi="Cambria Math" w:cs="Times New Roman"/>
                          <w:sz w:val="22"/>
                        </w:rPr>
                        <m:t>x</m:t>
                      </m:r>
                    </m:e>
                  </m:d>
                </m:e>
              </m:d>
              <m:r>
                <w:rPr>
                  <w:rFonts w:ascii="Cambria Math" w:eastAsiaTheme="minorEastAsia" w:hAnsi="Cambria Math" w:cs="Times New Roman"/>
                  <w:sz w:val="22"/>
                </w:rPr>
                <m:t xml:space="preserve"> </m:t>
              </m:r>
              <m:r>
                <m:rPr>
                  <m:sty m:val="bi"/>
                </m:rPr>
                <w:rPr>
                  <w:rFonts w:ascii="Cambria Math"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ctrlPr>
                <w:rPr>
                  <w:rFonts w:ascii="Cambria Math" w:hAnsi="Cambria Math" w:cs="Times New Roman"/>
                  <w:b/>
                  <w:i/>
                  <w:sz w:val="22"/>
                </w:rPr>
              </m:ctrlPr>
            </m:e>
          </m:eqArr>
        </m:oMath>
      </m:oMathPara>
    </w:p>
    <w:p w14:paraId="251AC34E" w14:textId="77777777" w:rsidR="007A4AD3" w:rsidRDefault="007A4AD3" w:rsidP="007A4AD3">
      <w:pPr>
        <w:rPr>
          <w:rFonts w:ascii="Times New Roman" w:hAnsi="Times New Roman" w:cs="Times New Roman"/>
          <w:sz w:val="22"/>
        </w:rPr>
      </w:pPr>
    </w:p>
    <w:p w14:paraId="1F00CD42" w14:textId="68183DB8" w:rsidR="00AA5FC9" w:rsidRDefault="007A4AD3" w:rsidP="007A4AD3">
      <w:pPr>
        <w:rPr>
          <w:rFonts w:ascii="Times New Roman" w:hAnsi="Times New Roman" w:cs="Times New Roman"/>
          <w:sz w:val="22"/>
        </w:rPr>
      </w:pPr>
      <w:del w:id="396" w:author="Daniel Jacob" w:date="2020-03-28T20:15:00Z">
        <w:r w:rsidDel="009E347E">
          <w:rPr>
            <w:rFonts w:ascii="Times New Roman" w:hAnsi="Times New Roman" w:cs="Times New Roman"/>
            <w:sz w:val="22"/>
          </w:rPr>
          <w:lastRenderedPageBreak/>
          <w:delText xml:space="preserve">where </w:delText>
        </w:r>
        <w:r w:rsidDel="009E347E">
          <w:rPr>
            <w:rFonts w:ascii="Times New Roman" w:hAnsi="Times New Roman" w:cs="Times New Roman"/>
            <w:b/>
            <w:sz w:val="22"/>
          </w:rPr>
          <w:delText>x</w:delText>
        </w:r>
        <w:r w:rsidDel="009E347E">
          <w:rPr>
            <w:rFonts w:ascii="Times New Roman" w:hAnsi="Times New Roman" w:cs="Times New Roman"/>
            <w:b/>
            <w:sz w:val="22"/>
            <w:vertAlign w:val="subscript"/>
          </w:rPr>
          <w:delText>A</w:delText>
        </w:r>
        <w:r w:rsidDel="009E347E">
          <w:rPr>
            <w:rFonts w:ascii="Times New Roman" w:hAnsi="Times New Roman" w:cs="Times New Roman"/>
            <w:sz w:val="22"/>
          </w:rPr>
          <w:delText xml:space="preserve"> is a vector of prior </w:delText>
        </w:r>
        <w:r w:rsidR="0085365F" w:rsidDel="009E347E">
          <w:rPr>
            <w:rFonts w:ascii="Times New Roman" w:hAnsi="Times New Roman" w:cs="Times New Roman"/>
            <w:sz w:val="22"/>
          </w:rPr>
          <w:delText>state variable estimates</w:delText>
        </w:r>
        <w:r w:rsidDel="009E347E">
          <w:rPr>
            <w:rFonts w:ascii="Times New Roman" w:hAnsi="Times New Roman" w:cs="Times New Roman"/>
            <w:sz w:val="22"/>
          </w:rPr>
          <w:delText>.</w:delText>
        </w:r>
        <w:r w:rsidR="00257A83" w:rsidDel="009E347E">
          <w:rPr>
            <w:rFonts w:ascii="Times New Roman" w:hAnsi="Times New Roman" w:cs="Times New Roman"/>
            <w:sz w:val="22"/>
          </w:rPr>
          <w:delText xml:space="preserve"> I</w:delText>
        </w:r>
      </w:del>
      <w:proofErr w:type="spellStart"/>
      <w:r w:rsidR="00257A83">
        <w:rPr>
          <w:rFonts w:ascii="Times New Roman" w:hAnsi="Times New Roman" w:cs="Times New Roman"/>
          <w:sz w:val="22"/>
        </w:rPr>
        <w:t>f</w:t>
      </w:r>
      <w:proofErr w:type="spellEnd"/>
      <w:r w:rsidR="00257A83">
        <w:rPr>
          <w:rFonts w:ascii="Times New Roman" w:hAnsi="Times New Roman" w:cs="Times New Roman"/>
          <w:sz w:val="22"/>
        </w:rPr>
        <w:t xml:space="preserve"> the forward model is linear</w:t>
      </w:r>
      <w:r w:rsidR="00532CF6">
        <w:rPr>
          <w:rFonts w:ascii="Times New Roman" w:hAnsi="Times New Roman" w:cs="Times New Roman"/>
          <w:sz w:val="22"/>
        </w:rPr>
        <w:t xml:space="preserve"> so that </w:t>
      </w:r>
      <w:r w:rsidR="00532CF6">
        <w:rPr>
          <w:rFonts w:ascii="Times New Roman" w:hAnsi="Times New Roman" w:cs="Times New Roman"/>
          <w:b/>
          <w:sz w:val="22"/>
        </w:rPr>
        <w:t>F</w:t>
      </w:r>
      <w:r w:rsidR="00532CF6">
        <w:rPr>
          <w:rFonts w:ascii="Times New Roman" w:hAnsi="Times New Roman" w:cs="Times New Roman"/>
          <w:sz w:val="22"/>
        </w:rPr>
        <w:t>(</w:t>
      </w:r>
      <w:r w:rsidR="00532CF6">
        <w:rPr>
          <w:rFonts w:ascii="Times New Roman" w:hAnsi="Times New Roman" w:cs="Times New Roman"/>
          <w:b/>
          <w:sz w:val="22"/>
        </w:rPr>
        <w:t>x</w:t>
      </w:r>
      <w:r w:rsidR="00532CF6">
        <w:rPr>
          <w:rFonts w:ascii="Times New Roman" w:hAnsi="Times New Roman" w:cs="Times New Roman"/>
          <w:sz w:val="22"/>
        </w:rPr>
        <w:t xml:space="preserve">) = </w:t>
      </w:r>
      <w:proofErr w:type="spellStart"/>
      <w:r w:rsidR="00532CF6">
        <w:rPr>
          <w:rFonts w:ascii="Times New Roman" w:hAnsi="Times New Roman" w:cs="Times New Roman"/>
          <w:b/>
          <w:sz w:val="22"/>
        </w:rPr>
        <w:t>Kx</w:t>
      </w:r>
      <w:proofErr w:type="spellEnd"/>
      <w:r w:rsidR="00532CF6">
        <w:rPr>
          <w:rFonts w:ascii="Times New Roman" w:hAnsi="Times New Roman" w:cs="Times New Roman"/>
          <w:sz w:val="22"/>
        </w:rPr>
        <w:t xml:space="preserve"> + </w:t>
      </w:r>
      <w:r w:rsidR="00532CF6">
        <w:rPr>
          <w:rFonts w:ascii="Times New Roman" w:hAnsi="Times New Roman" w:cs="Times New Roman"/>
          <w:b/>
          <w:sz w:val="22"/>
        </w:rPr>
        <w:t>c</w:t>
      </w:r>
      <w:r w:rsidR="00532CF6">
        <w:rPr>
          <w:rFonts w:ascii="Times New Roman" w:hAnsi="Times New Roman" w:cs="Times New Roman"/>
          <w:sz w:val="22"/>
        </w:rPr>
        <w:t xml:space="preserve">, </w:t>
      </w:r>
      <w:ins w:id="397" w:author="Daniel Jacob" w:date="2020-03-28T20:15:00Z">
        <w:r w:rsidR="009E347E">
          <w:rPr>
            <w:rFonts w:ascii="Times New Roman" w:hAnsi="Times New Roman" w:cs="Times New Roman"/>
            <w:sz w:val="22"/>
          </w:rPr>
          <w:t xml:space="preserve">where </w:t>
        </w:r>
        <w:r w:rsidR="009E347E">
          <w:rPr>
            <w:rFonts w:ascii="Times New Roman" w:hAnsi="Times New Roman" w:cs="Times New Roman"/>
            <w:b/>
            <w:bCs/>
            <w:sz w:val="22"/>
          </w:rPr>
          <w:t xml:space="preserve">c </w:t>
        </w:r>
      </w:ins>
      <w:ins w:id="398" w:author="Daniel Jacob" w:date="2020-03-28T20:16:00Z">
        <w:r w:rsidR="009E347E">
          <w:rPr>
            <w:rFonts w:ascii="Times New Roman" w:hAnsi="Times New Roman" w:cs="Times New Roman"/>
            <w:sz w:val="22"/>
          </w:rPr>
          <w:t xml:space="preserve">is a constant, </w:t>
        </w:r>
      </w:ins>
      <w:del w:id="399" w:author="Daniel Jacob" w:date="2020-03-28T20:16:00Z">
        <w:r w:rsidR="00532CF6" w:rsidRPr="009E347E" w:rsidDel="009E347E">
          <w:rPr>
            <w:rFonts w:ascii="Times New Roman" w:hAnsi="Times New Roman" w:cs="Times New Roman"/>
            <w:sz w:val="22"/>
          </w:rPr>
          <w:delText>where</w:delText>
        </w:r>
        <w:r w:rsidR="00532CF6" w:rsidDel="009E347E">
          <w:rPr>
            <w:rFonts w:ascii="Times New Roman" w:hAnsi="Times New Roman" w:cs="Times New Roman"/>
            <w:sz w:val="22"/>
          </w:rPr>
          <w:delText xml:space="preserve"> </w:delText>
        </w:r>
        <w:r w:rsidR="00532CF6" w:rsidRPr="00532CF6" w:rsidDel="009E347E">
          <w:rPr>
            <w:rFonts w:ascii="Times New Roman" w:hAnsi="Times New Roman" w:cs="Times New Roman"/>
            <w:b/>
            <w:sz w:val="22"/>
          </w:rPr>
          <w:delText>K</w:delText>
        </w:r>
        <w:r w:rsidR="00532CF6" w:rsidDel="009E347E">
          <w:rPr>
            <w:rFonts w:ascii="Times New Roman" w:hAnsi="Times New Roman" w:cs="Times New Roman"/>
            <w:sz w:val="22"/>
          </w:rPr>
          <w:delText xml:space="preserve"> = </w:delText>
        </w:r>
        <w:r w:rsidR="00146111" w:rsidDel="009E347E">
          <w:rPr>
            <w:rFonts w:ascii="Times New Roman" w:hAnsi="Times New Roman" w:cs="Times New Roman"/>
            <w:sz w:val="22"/>
          </w:rPr>
          <w:delText>d</w:delText>
        </w:r>
        <w:r w:rsidR="00532CF6" w:rsidRPr="00532CF6" w:rsidDel="009E347E">
          <w:rPr>
            <w:rFonts w:ascii="Times New Roman" w:hAnsi="Times New Roman" w:cs="Times New Roman"/>
            <w:b/>
            <w:sz w:val="22"/>
          </w:rPr>
          <w:delText>y</w:delText>
        </w:r>
        <w:r w:rsidR="00532CF6" w:rsidDel="009E347E">
          <w:rPr>
            <w:rFonts w:ascii="Times New Roman" w:hAnsi="Times New Roman" w:cs="Times New Roman"/>
            <w:sz w:val="22"/>
          </w:rPr>
          <w:delText>/</w:delText>
        </w:r>
        <w:r w:rsidR="00146111" w:rsidDel="009E347E">
          <w:rPr>
            <w:rFonts w:ascii="Times New Roman" w:hAnsi="Times New Roman" w:cs="Times New Roman"/>
            <w:sz w:val="22"/>
          </w:rPr>
          <w:delText>d</w:delText>
        </w:r>
        <w:r w:rsidR="00532CF6" w:rsidDel="009E347E">
          <w:rPr>
            <w:rFonts w:ascii="Times New Roman" w:hAnsi="Times New Roman" w:cs="Times New Roman"/>
            <w:b/>
            <w:sz w:val="22"/>
          </w:rPr>
          <w:delText>x</w:delText>
        </w:r>
        <w:r w:rsidR="00532CF6" w:rsidDel="009E347E">
          <w:rPr>
            <w:rFonts w:ascii="Times New Roman" w:hAnsi="Times New Roman" w:cs="Times New Roman"/>
            <w:sz w:val="22"/>
          </w:rPr>
          <w:delText xml:space="preserve"> is the Jacobian matrix, </w:delText>
        </w:r>
      </w:del>
      <w:r w:rsidR="00532CF6">
        <w:rPr>
          <w:rFonts w:ascii="Times New Roman" w:hAnsi="Times New Roman" w:cs="Times New Roman"/>
          <w:sz w:val="22"/>
        </w:rPr>
        <w:t>an analytic solution to the cost function minimum exists</w:t>
      </w:r>
      <w:ins w:id="400" w:author="Daniel Jacob" w:date="2020-03-28T20:16:00Z">
        <w:r w:rsidR="009E347E">
          <w:rPr>
            <w:rFonts w:ascii="Times New Roman" w:hAnsi="Times New Roman" w:cs="Times New Roman"/>
            <w:sz w:val="22"/>
          </w:rPr>
          <w:t xml:space="preserve"> that </w:t>
        </w:r>
      </w:ins>
      <w:ins w:id="401" w:author="Daniel Jacob" w:date="2020-03-28T20:17:00Z">
        <w:r w:rsidR="009E347E">
          <w:rPr>
            <w:rFonts w:ascii="Times New Roman" w:hAnsi="Times New Roman" w:cs="Times New Roman"/>
            <w:sz w:val="22"/>
          </w:rPr>
          <w:t xml:space="preserve">yields not only the </w:t>
        </w:r>
      </w:ins>
      <w:del w:id="402" w:author="Daniel Jacob" w:date="2020-03-28T20:17:00Z">
        <w:r w:rsidR="00F304D1" w:rsidDel="009E347E">
          <w:rPr>
            <w:rFonts w:ascii="Times New Roman" w:hAnsi="Times New Roman" w:cs="Times New Roman"/>
            <w:sz w:val="22"/>
          </w:rPr>
          <w:delText xml:space="preserve">, </w:delText>
        </w:r>
        <w:r w:rsidR="00532CF6" w:rsidDel="009E347E">
          <w:rPr>
            <w:rFonts w:ascii="Times New Roman" w:hAnsi="Times New Roman" w:cs="Times New Roman"/>
            <w:sz w:val="22"/>
          </w:rPr>
          <w:delText>yield</w:delText>
        </w:r>
        <w:r w:rsidR="00F304D1" w:rsidDel="009E347E">
          <w:rPr>
            <w:rFonts w:ascii="Times New Roman" w:hAnsi="Times New Roman" w:cs="Times New Roman"/>
            <w:sz w:val="22"/>
          </w:rPr>
          <w:delText>ing</w:delText>
        </w:r>
        <w:r w:rsidR="00532CF6" w:rsidDel="009E347E">
          <w:rPr>
            <w:rFonts w:ascii="Times New Roman" w:hAnsi="Times New Roman" w:cs="Times New Roman"/>
            <w:sz w:val="22"/>
          </w:rPr>
          <w:delText xml:space="preserve"> the </w:delText>
        </w:r>
      </w:del>
      <w:r w:rsidR="00532CF6">
        <w:rPr>
          <w:rFonts w:ascii="Times New Roman" w:hAnsi="Times New Roman" w:cs="Times New Roman"/>
          <w:sz w:val="22"/>
        </w:rPr>
        <w:t xml:space="preserve">posterior </w:t>
      </w:r>
      <w:del w:id="403" w:author="Daniel Jacob" w:date="2020-03-28T20:17:00Z">
        <w:r w:rsidR="0085365F" w:rsidDel="009E347E">
          <w:rPr>
            <w:rFonts w:ascii="Times New Roman" w:hAnsi="Times New Roman" w:cs="Times New Roman"/>
            <w:sz w:val="22"/>
          </w:rPr>
          <w:delText>mean</w:delText>
        </w:r>
        <w:r w:rsidR="00532CF6" w:rsidDel="009E347E">
          <w:rPr>
            <w:rFonts w:ascii="Times New Roman" w:hAnsi="Times New Roman" w:cs="Times New Roman"/>
            <w:sz w:val="22"/>
          </w:rPr>
          <w:delText xml:space="preserve"> </w:delText>
        </w:r>
      </w:del>
      <w:ins w:id="404" w:author="Daniel Jacob" w:date="2020-03-28T20:17:00Z">
        <w:r w:rsidR="009E347E">
          <w:rPr>
            <w:rFonts w:ascii="Times New Roman" w:hAnsi="Times New Roman" w:cs="Times New Roman"/>
            <w:sz w:val="22"/>
          </w:rPr>
          <w:t xml:space="preserve">estimate </w:t>
        </w:r>
      </w:ins>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455178">
        <w:rPr>
          <w:rFonts w:ascii="Times New Roman" w:hAnsi="Times New Roman" w:cs="Times New Roman"/>
          <w:sz w:val="22"/>
        </w:rPr>
        <w:t xml:space="preserve"> </w:t>
      </w:r>
      <w:ins w:id="405" w:author="Daniel Jacob" w:date="2020-03-28T20:17:00Z">
        <w:r w:rsidR="009E347E">
          <w:rPr>
            <w:rFonts w:ascii="Times New Roman" w:hAnsi="Times New Roman" w:cs="Times New Roman"/>
            <w:sz w:val="22"/>
          </w:rPr>
          <w:t xml:space="preserve">but </w:t>
        </w:r>
      </w:ins>
      <w:ins w:id="406" w:author="Daniel Jacob" w:date="2020-03-28T20:18:00Z">
        <w:r w:rsidR="009E347E">
          <w:rPr>
            <w:rFonts w:ascii="Times New Roman" w:hAnsi="Times New Roman" w:cs="Times New Roman"/>
            <w:sz w:val="22"/>
          </w:rPr>
          <w:t xml:space="preserve">also the posterior </w:t>
        </w:r>
      </w:ins>
      <w:del w:id="407" w:author="Daniel Jacob" w:date="2020-03-28T20:18:00Z">
        <w:r w:rsidR="00455178" w:rsidDel="009E347E">
          <w:rPr>
            <w:rFonts w:ascii="Times New Roman" w:hAnsi="Times New Roman" w:cs="Times New Roman"/>
            <w:sz w:val="22"/>
          </w:rPr>
          <w:delText xml:space="preserve">and </w:delText>
        </w:r>
      </w:del>
      <w:r w:rsidR="00532CF6">
        <w:rPr>
          <w:rFonts w:ascii="Times New Roman" w:hAnsi="Times New Roman" w:cs="Times New Roman"/>
          <w:sz w:val="22"/>
        </w:rPr>
        <w:t>error</w:t>
      </w:r>
      <w:ins w:id="408" w:author="Daniel Jacob" w:date="2020-03-28T20:18:00Z">
        <w:r w:rsidR="009E347E">
          <w:rPr>
            <w:rFonts w:ascii="Times New Roman" w:hAnsi="Times New Roman" w:cs="Times New Roman"/>
            <w:sz w:val="22"/>
          </w:rPr>
          <w:t xml:space="preserve"> covariance matrix</w:t>
        </w:r>
      </w:ins>
      <w:r w:rsidR="00532CF6">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S</m:t>
            </m:r>
          </m:e>
        </m:acc>
      </m:oMath>
      <w:del w:id="409" w:author="Daniel Jacob" w:date="2020-03-28T20:18:00Z">
        <w:r w:rsidR="00532CF6" w:rsidDel="009E347E">
          <w:rPr>
            <w:rFonts w:ascii="Times New Roman" w:hAnsi="Times New Roman" w:cs="Times New Roman"/>
            <w:sz w:val="22"/>
          </w:rPr>
          <w:delText xml:space="preserve"> </w:delText>
        </w:r>
      </w:del>
      <w:ins w:id="410" w:author="Daniel Jacob" w:date="2020-03-28T20:21:00Z">
        <w:r w:rsidR="001205A7">
          <w:rPr>
            <w:rFonts w:ascii="Times New Roman" w:hAnsi="Times New Roman" w:cs="Times New Roman"/>
            <w:sz w:val="22"/>
          </w:rPr>
          <w:t xml:space="preserve"> for</w:t>
        </w:r>
        <m:oMath>
          <m:acc>
            <m:accPr>
              <m:ctrlPr>
                <w:rPr>
                  <w:rFonts w:ascii="Cambria Math" w:hAnsi="Cambria Math" w:cs="Times New Roman"/>
                  <w:i/>
                  <w:sz w:val="22"/>
                </w:rPr>
              </m:ctrlPr>
            </m:accPr>
            <m:e>
              <m:r>
                <m:rPr>
                  <m:sty m:val="b"/>
                </m:rPr>
                <w:rPr>
                  <w:rFonts w:ascii="Cambria Math" w:hAnsi="Cambria Math" w:cs="Times New Roman"/>
                  <w:sz w:val="22"/>
                </w:rPr>
                <m:t xml:space="preserve"> x</m:t>
              </m:r>
            </m:e>
          </m:acc>
        </m:oMath>
        <w:r w:rsidR="001205A7">
          <w:rPr>
            <w:rFonts w:ascii="Times New Roman" w:hAnsi="Times New Roman" w:cs="Times New Roman"/>
            <w:b/>
            <w:sz w:val="22"/>
          </w:rPr>
          <w:t xml:space="preserve"> :</w:t>
        </w:r>
        <w:r w:rsidR="001205A7">
          <w:rPr>
            <w:rFonts w:ascii="Times New Roman" w:hAnsi="Times New Roman" w:cs="Times New Roman"/>
            <w:sz w:val="22"/>
          </w:rPr>
          <w:t xml:space="preserve"> </w:t>
        </w:r>
      </w:ins>
      <w:del w:id="411" w:author="Daniel Jacob" w:date="2020-03-28T20:18:00Z">
        <w:r w:rsidR="00532CF6" w:rsidDel="009E347E">
          <w:rPr>
            <w:rFonts w:ascii="Times New Roman" w:hAnsi="Times New Roman" w:cs="Times New Roman"/>
            <w:sz w:val="22"/>
          </w:rPr>
          <w:delText xml:space="preserve">and </w:delText>
        </w:r>
        <w:r w:rsidR="00455178" w:rsidDel="009E347E">
          <w:rPr>
            <w:rFonts w:ascii="Times New Roman" w:hAnsi="Times New Roman" w:cs="Times New Roman"/>
            <w:sz w:val="22"/>
          </w:rPr>
          <w:delText xml:space="preserve">the </w:delText>
        </w:r>
        <w:r w:rsidR="00532CF6" w:rsidDel="009E347E">
          <w:rPr>
            <w:rFonts w:ascii="Times New Roman" w:hAnsi="Times New Roman" w:cs="Times New Roman"/>
            <w:sz w:val="22"/>
          </w:rPr>
          <w:delText>information content</w:delText>
        </w:r>
        <w:r w:rsidR="00AA5FC9" w:rsidDel="009E347E">
          <w:rPr>
            <w:rFonts w:ascii="Times New Roman" w:hAnsi="Times New Roman" w:cs="Times New Roman"/>
            <w:sz w:val="22"/>
          </w:rPr>
          <w:delText>, given by the averaging kernel</w:delText>
        </w:r>
        <w:r w:rsidR="00F304D1" w:rsidDel="009E347E">
          <w:rPr>
            <w:rFonts w:ascii="Times New Roman" w:hAnsi="Times New Roman" w:cs="Times New Roman"/>
            <w:sz w:val="22"/>
          </w:rPr>
          <w:delText xml:space="preserve"> matrix</w:delText>
        </w:r>
        <w:r w:rsidR="00AA5FC9" w:rsidDel="009E347E">
          <w:rPr>
            <w:rFonts w:ascii="Times New Roman" w:hAnsi="Times New Roman" w:cs="Times New Roman"/>
            <w:sz w:val="22"/>
          </w:rPr>
          <w:delText xml:space="preserve"> </w:delText>
        </w:r>
        <w:r w:rsidR="00AA5FC9" w:rsidDel="009E347E">
          <w:rPr>
            <w:rFonts w:ascii="Times New Roman" w:hAnsi="Times New Roman" w:cs="Times New Roman"/>
            <w:b/>
            <w:sz w:val="22"/>
          </w:rPr>
          <w:delText>A</w:delText>
        </w:r>
      </w:del>
      <w:r w:rsidR="00AA5FC9">
        <w:rPr>
          <w:rFonts w:ascii="Times New Roman" w:hAnsi="Times New Roman" w:cs="Times New Roman"/>
          <w:sz w:val="22"/>
        </w:rPr>
        <w:t>:</w:t>
      </w:r>
    </w:p>
    <w:p w14:paraId="055E0CD4" w14:textId="63D645A0" w:rsidR="00AF755C" w:rsidRDefault="00AF755C" w:rsidP="007A4AD3">
      <w:pPr>
        <w:rPr>
          <w:rFonts w:ascii="Times New Roman" w:hAnsi="Times New Roman" w:cs="Times New Roman"/>
          <w:sz w:val="22"/>
        </w:rPr>
      </w:pPr>
    </w:p>
    <w:p w14:paraId="2E39FA52" w14:textId="6476D144" w:rsidR="00AF755C" w:rsidRPr="00AF755C" w:rsidRDefault="009D6FDF" w:rsidP="007A4AD3">
      <w:pPr>
        <w:rPr>
          <w:rFonts w:ascii="Times New Roman" w:eastAsiaTheme="minorEastAsia" w:hAnsi="Times New Roman" w:cs="Times New Roman"/>
          <w:sz w:val="22"/>
        </w:rPr>
      </w:pPr>
      <m:oMathPara>
        <m:oMath>
          <m:eqArr>
            <m:eqArrPr>
              <m:maxDist m:val="1"/>
              <m:ctrlPr>
                <w:rPr>
                  <w:rFonts w:ascii="Cambria Math" w:hAnsi="Cambria Math" w:cs="Times New Roman"/>
                  <w:b/>
                  <w:i/>
                  <w:sz w:val="22"/>
                </w:rPr>
              </m:ctrlPr>
            </m:eqArrPr>
            <m:e>
              <m:acc>
                <m:accPr>
                  <m:ctrlPr>
                    <w:rPr>
                      <w:rFonts w:ascii="Cambria Math" w:hAnsi="Cambria Math" w:cs="Times New Roman"/>
                      <w:i/>
                      <w:sz w:val="22"/>
                    </w:rPr>
                  </m:ctrlPr>
                </m:accPr>
                <m:e>
                  <m:r>
                    <m:rPr>
                      <m:sty m:val="b"/>
                    </m:rPr>
                    <w:rPr>
                      <w:rFonts w:ascii="Cambria Math" w:hAnsi="Cambria Math" w:cs="Times New Roman"/>
                      <w:sz w:val="22"/>
                    </w:rPr>
                    <m:t>x</m:t>
                  </m:r>
                </m:e>
              </m:acc>
              <m:r>
                <w:rPr>
                  <w:rFonts w:ascii="Cambria Math" w:hAnsi="Cambria Math" w:cs="Times New Roman"/>
                  <w:sz w:val="22"/>
                </w:rPr>
                <m:t>&amp;=</m:t>
              </m:r>
              <m:sSub>
                <m:sSubPr>
                  <m:ctrlPr>
                    <w:rPr>
                      <w:rFonts w:ascii="Cambria Math" w:hAnsi="Cambria Math" w:cs="Times New Roman"/>
                      <w:sz w:val="22"/>
                    </w:rPr>
                  </m:ctrlPr>
                </m:sSubPr>
                <m:e>
                  <m:r>
                    <m:rPr>
                      <m:sty m:val="b"/>
                    </m:rPr>
                    <w:rPr>
                      <w:rFonts w:ascii="Cambria Math" w:hAnsi="Cambria Math" w:cs="Times New Roman"/>
                      <w:sz w:val="22"/>
                    </w:rPr>
                    <m:t>x</m:t>
                  </m:r>
                </m:e>
                <m:sub>
                  <m:r>
                    <m:rPr>
                      <m:sty m:val="p"/>
                    </m:rPr>
                    <w:rPr>
                      <w:rFonts w:ascii="Cambria Math" w:hAnsi="Cambria Math" w:cs="Times New Roman"/>
                      <w:sz w:val="22"/>
                    </w:rPr>
                    <m:t>A</m:t>
                  </m:r>
                </m:sub>
              </m:sSub>
              <m:r>
                <m:rPr>
                  <m:sty m:val="p"/>
                </m:rPr>
                <w:rPr>
                  <w:rFonts w:ascii="Cambria Math" w:hAnsi="Cambria Math" w:cs="Times New Roman"/>
                  <w:sz w:val="22"/>
                </w:rPr>
                <m:t>+</m:t>
              </m:r>
              <m:sSub>
                <m:sSubPr>
                  <m:ctrlPr>
                    <w:rPr>
                      <w:rFonts w:ascii="Cambria Math" w:hAnsi="Cambria Math" w:cs="Times New Roman"/>
                      <w:sz w:val="22"/>
                    </w:rPr>
                  </m:ctrlPr>
                </m:sSubPr>
                <m:e>
                  <m:r>
                    <m:rPr>
                      <m:sty m:val="b"/>
                    </m:rPr>
                    <w:rPr>
                      <w:rFonts w:ascii="Cambria Math" w:hAnsi="Cambria Math" w:cs="Times New Roman"/>
                      <w:sz w:val="22"/>
                    </w:rPr>
                    <m:t>S</m:t>
                  </m:r>
                </m:e>
                <m:sub>
                  <m:r>
                    <m:rPr>
                      <m:sty m:val="p"/>
                    </m:rPr>
                    <w:rPr>
                      <w:rFonts w:ascii="Cambria Math" w:hAnsi="Cambria Math" w:cs="Times New Roman"/>
                      <w:sz w:val="22"/>
                    </w:rPr>
                    <m:t>A</m:t>
                  </m:r>
                </m:sub>
              </m:sSub>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T</m:t>
                  </m:r>
                </m:sup>
              </m:sSup>
              <m:sSup>
                <m:sSupPr>
                  <m:ctrlPr>
                    <w:rPr>
                      <w:rFonts w:ascii="Cambria Math" w:hAnsi="Cambria Math" w:cs="Times New Roman"/>
                      <w:b/>
                      <w:i/>
                      <w:sz w:val="22"/>
                    </w:rPr>
                  </m:ctrlPr>
                </m:sSupPr>
                <m:e>
                  <m:d>
                    <m:dPr>
                      <m:ctrlPr>
                        <w:rPr>
                          <w:rFonts w:ascii="Cambria Math" w:hAnsi="Cambria Math" w:cs="Times New Roman"/>
                          <w:i/>
                          <w:sz w:val="22"/>
                        </w:rPr>
                      </m:ctrlPr>
                    </m:dPr>
                    <m:e>
                      <m:r>
                        <m:rPr>
                          <m:sty m:val="b"/>
                        </m:rPr>
                        <w:rPr>
                          <w:rFonts w:ascii="Cambria Math" w:hAnsi="Cambria Math" w:cs="Times New Roman"/>
                          <w:sz w:val="22"/>
                        </w:rPr>
                        <m:t>K</m:t>
                      </m:r>
                      <m:sSub>
                        <m:sSubPr>
                          <m:ctrlPr>
                            <w:rPr>
                              <w:rFonts w:ascii="Cambria Math" w:hAnsi="Cambria Math" w:cs="Times New Roman"/>
                              <w:sz w:val="22"/>
                            </w:rPr>
                          </m:ctrlPr>
                        </m:sSubPr>
                        <m:e>
                          <m:r>
                            <m:rPr>
                              <m:sty m:val="b"/>
                            </m:rPr>
                            <w:rPr>
                              <w:rFonts w:ascii="Cambria Math" w:hAnsi="Cambria Math" w:cs="Times New Roman"/>
                              <w:sz w:val="22"/>
                            </w:rPr>
                            <m:t>S</m:t>
                          </m:r>
                          <m:ctrlPr>
                            <w:rPr>
                              <w:rFonts w:ascii="Cambria Math" w:hAnsi="Cambria Math" w:cs="Times New Roman"/>
                              <w:b/>
                              <w:sz w:val="22"/>
                            </w:rPr>
                          </m:ctrlPr>
                        </m:e>
                        <m:sub>
                          <m:r>
                            <m:rPr>
                              <m:sty m:val="p"/>
                            </m:rPr>
                            <w:rPr>
                              <w:rFonts w:ascii="Cambria Math" w:hAnsi="Cambria Math" w:cs="Times New Roman"/>
                              <w:sz w:val="22"/>
                            </w:rPr>
                            <m:t>A</m:t>
                          </m:r>
                        </m:sub>
                      </m:sSub>
                      <m:sSup>
                        <m:sSupPr>
                          <m:ctrlPr>
                            <w:rPr>
                              <w:rFonts w:ascii="Cambria Math" w:hAnsi="Cambria Math" w:cs="Times New Roman"/>
                              <w:b/>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S</m:t>
                          </m:r>
                          <m:ctrlPr>
                            <w:rPr>
                              <w:rFonts w:ascii="Cambria Math" w:hAnsi="Cambria Math" w:cs="Times New Roman"/>
                              <w:i/>
                              <w:sz w:val="22"/>
                            </w:rPr>
                          </m:ctrlPr>
                        </m:e>
                        <m:sub>
                          <m:r>
                            <m:rPr>
                              <m:sty m:val="p"/>
                            </m:rPr>
                            <w:rPr>
                              <w:rFonts w:ascii="Cambria Math" w:hAnsi="Cambria Math" w:cs="Times New Roman"/>
                              <w:sz w:val="22"/>
                            </w:rPr>
                            <m:t>O</m:t>
                          </m:r>
                        </m:sub>
                      </m:sSub>
                      <m:ctrlPr>
                        <w:rPr>
                          <w:rFonts w:ascii="Cambria Math" w:hAnsi="Cambria Math" w:cs="Times New Roman"/>
                          <w:b/>
                          <w:i/>
                          <w:sz w:val="22"/>
                        </w:rPr>
                      </m:ctrlPr>
                    </m:e>
                  </m:d>
                </m:e>
                <m:sup>
                  <m:r>
                    <w:rPr>
                      <w:rFonts w:ascii="Cambria Math" w:hAnsi="Cambria Math" w:cs="Times New Roman"/>
                      <w:sz w:val="22"/>
                    </w:rPr>
                    <m:t>-1</m:t>
                  </m:r>
                </m:sup>
              </m:sSup>
              <m:d>
                <m:dPr>
                  <m:ctrlPr>
                    <w:rPr>
                      <w:rFonts w:ascii="Cambria Math" w:hAnsi="Cambria Math" w:cs="Times New Roman"/>
                      <w:b/>
                      <w:sz w:val="22"/>
                    </w:rPr>
                  </m:ctrlPr>
                </m:dPr>
                <m:e>
                  <m:r>
                    <m:rPr>
                      <m:sty m:val="b"/>
                    </m:rPr>
                    <w:rPr>
                      <w:rFonts w:ascii="Cambria Math" w:hAnsi="Cambria Math" w:cs="Times New Roman"/>
                      <w:sz w:val="22"/>
                    </w:rPr>
                    <m:t>y-K</m:t>
                  </m:r>
                  <m:sSub>
                    <m:sSubPr>
                      <m:ctrlPr>
                        <w:rPr>
                          <w:rFonts w:ascii="Cambria Math" w:hAnsi="Cambria Math" w:cs="Times New Roman"/>
                          <w:sz w:val="22"/>
                        </w:rPr>
                      </m:ctrlPr>
                    </m:sSubPr>
                    <m:e>
                      <m:r>
                        <m:rPr>
                          <m:sty m:val="b"/>
                        </m:rPr>
                        <w:rPr>
                          <w:rFonts w:ascii="Cambria Math" w:hAnsi="Cambria Math" w:cs="Times New Roman"/>
                          <w:sz w:val="22"/>
                        </w:rPr>
                        <m:t>x</m:t>
                      </m:r>
                    </m:e>
                    <m:sub>
                      <m:r>
                        <m:rPr>
                          <m:sty m:val="p"/>
                        </m:rPr>
                        <w:rPr>
                          <w:rFonts w:ascii="Cambria Math" w:hAnsi="Cambria Math" w:cs="Times New Roman"/>
                          <w:sz w:val="22"/>
                        </w:rPr>
                        <m:t>A</m:t>
                      </m:r>
                    </m:sub>
                  </m:sSub>
                </m:e>
              </m:d>
              <m:r>
                <m:rPr>
                  <m:sty m:val="bi"/>
                </m:rPr>
                <w:rPr>
                  <w:rFonts w:ascii="Cambria Math" w:hAnsi="Cambria Math" w:cs="Times New Roman"/>
                  <w:sz w:val="22"/>
                </w:rPr>
                <m:t xml:space="preserve"> </m:t>
              </m:r>
              <m:r>
                <w:rPr>
                  <w:rFonts w:ascii="Cambria Math" w:hAnsi="Cambria Math" w:cs="Times New Roman"/>
                  <w:sz w:val="22"/>
                </w:rPr>
                <m:t>#</m:t>
              </m:r>
              <m:d>
                <m:dPr>
                  <m:ctrlPr>
                    <w:rPr>
                      <w:rFonts w:ascii="Cambria Math" w:hAnsi="Cambria Math" w:cs="Times New Roman"/>
                      <w:i/>
                      <w:sz w:val="22"/>
                    </w:rPr>
                  </m:ctrlPr>
                </m:dPr>
                <m:e>
                  <m:r>
                    <w:rPr>
                      <w:rFonts w:ascii="Cambria Math" w:hAnsi="Cambria Math" w:cs="Times New Roman"/>
                      <w:sz w:val="22"/>
                    </w:rPr>
                    <m:t>2</m:t>
                  </m:r>
                </m:e>
              </m:d>
              <m:ctrlPr>
                <w:rPr>
                  <w:rFonts w:ascii="Cambria Math" w:eastAsia="Cambria Math" w:hAnsi="Cambria Math" w:cs="Cambria Math"/>
                  <w:b/>
                  <w:i/>
                  <w:sz w:val="22"/>
                </w:rPr>
              </m:ctrlPr>
            </m:e>
            <m:e>
              <m:acc>
                <m:accPr>
                  <m:ctrlPr>
                    <w:rPr>
                      <w:rFonts w:ascii="Cambria Math" w:eastAsia="Cambria Math" w:hAnsi="Cambria Math" w:cs="Cambria Math"/>
                      <w:b/>
                      <w:i/>
                      <w:sz w:val="22"/>
                    </w:rPr>
                  </m:ctrlPr>
                </m:accPr>
                <m:e>
                  <m:r>
                    <m:rPr>
                      <m:sty m:val="b"/>
                    </m:rPr>
                    <w:rPr>
                      <w:rFonts w:ascii="Cambria Math" w:eastAsia="Cambria Math" w:hAnsi="Cambria Math" w:cs="Cambria Math"/>
                      <w:sz w:val="22"/>
                    </w:rPr>
                    <m:t>S</m:t>
                  </m:r>
                  <m:ctrlPr>
                    <w:rPr>
                      <w:rFonts w:ascii="Cambria Math" w:hAnsi="Cambria Math" w:cs="Times New Roman"/>
                      <w:i/>
                      <w:sz w:val="22"/>
                    </w:rPr>
                  </m:ctrlPr>
                </m:e>
              </m:acc>
              <m:r>
                <w:rPr>
                  <w:rFonts w:ascii="Cambria Math" w:hAnsi="Cambria Math" w:cs="Times New Roman"/>
                  <w:sz w:val="22"/>
                </w:rPr>
                <m:t>&amp;=</m:t>
              </m:r>
              <m:sSup>
                <m:sSupPr>
                  <m:ctrlPr>
                    <w:rPr>
                      <w:rFonts w:ascii="Cambria Math" w:hAnsi="Cambria Math" w:cs="Times New Roman"/>
                      <w:sz w:val="22"/>
                    </w:rPr>
                  </m:ctrlPr>
                </m:sSupPr>
                <m:e>
                  <m:d>
                    <m:dPr>
                      <m:ctrlPr>
                        <w:rPr>
                          <w:rFonts w:ascii="Cambria Math" w:hAnsi="Cambria Math" w:cs="Times New Roman"/>
                          <w:sz w:val="22"/>
                        </w:rPr>
                      </m:ctrlPr>
                    </m:dPr>
                    <m:e>
                      <m:sSup>
                        <m:sSupPr>
                          <m:ctrlPr>
                            <w:rPr>
                              <w:rFonts w:ascii="Cambria Math" w:hAnsi="Cambria Math" w:cs="Times New Roman"/>
                              <w:sz w:val="22"/>
                            </w:rPr>
                          </m:ctrlPr>
                        </m:sSupPr>
                        <m:e>
                          <m:r>
                            <m:rPr>
                              <m:sty m:val="b"/>
                            </m:rPr>
                            <w:rPr>
                              <w:rFonts w:ascii="Cambria Math" w:hAnsi="Cambria Math" w:cs="Times New Roman"/>
                              <w:sz w:val="22"/>
                            </w:rPr>
                            <m:t>K</m:t>
                          </m:r>
                        </m:e>
                        <m:sup>
                          <m:r>
                            <m:rPr>
                              <m:sty m:val="p"/>
                            </m:rPr>
                            <w:rPr>
                              <w:rFonts w:ascii="Cambria Math" w:hAnsi="Cambria Math" w:cs="Times New Roman"/>
                              <w:sz w:val="22"/>
                            </w:rPr>
                            <m:t>T</m:t>
                          </m:r>
                        </m:sup>
                      </m:sSup>
                      <m:sSubSup>
                        <m:sSubSupPr>
                          <m:ctrlPr>
                            <w:rPr>
                              <w:rFonts w:ascii="Cambria Math" w:hAnsi="Cambria Math" w:cs="Times New Roman"/>
                              <w:sz w:val="22"/>
                            </w:rPr>
                          </m:ctrlPr>
                        </m:sSubSupPr>
                        <m:e>
                          <m:r>
                            <m:rPr>
                              <m:sty m:val="b"/>
                            </m:rPr>
                            <w:rPr>
                              <w:rFonts w:ascii="Cambria Math" w:hAnsi="Cambria Math" w:cs="Times New Roman"/>
                              <w:sz w:val="22"/>
                            </w:rPr>
                            <m:t>S</m:t>
                          </m:r>
                        </m:e>
                        <m:sub>
                          <m:r>
                            <m:rPr>
                              <m:sty m:val="p"/>
                            </m:rPr>
                            <w:rPr>
                              <w:rFonts w:ascii="Cambria Math" w:hAnsi="Cambria Math" w:cs="Times New Roman"/>
                              <w:sz w:val="22"/>
                            </w:rPr>
                            <m:t>O</m:t>
                          </m:r>
                        </m:sub>
                        <m:sup>
                          <m:r>
                            <m:rPr>
                              <m:sty m:val="p"/>
                            </m:rPr>
                            <w:rPr>
                              <w:rFonts w:ascii="Cambria Math" w:hAnsi="Cambria Math" w:cs="Times New Roman"/>
                              <w:sz w:val="22"/>
                            </w:rPr>
                            <m:t>-1</m:t>
                          </m:r>
                        </m:sup>
                      </m:sSubSup>
                      <m:r>
                        <m:rPr>
                          <m:sty m:val="b"/>
                        </m:rPr>
                        <w:rPr>
                          <w:rFonts w:ascii="Cambria Math" w:hAnsi="Cambria Math" w:cs="Times New Roman"/>
                          <w:sz w:val="22"/>
                        </w:rPr>
                        <m:t>K</m:t>
                      </m:r>
                      <m:r>
                        <m:rPr>
                          <m:sty m:val="p"/>
                        </m:rPr>
                        <w:rPr>
                          <w:rFonts w:ascii="Cambria Math" w:hAnsi="Cambria Math" w:cs="Times New Roman"/>
                          <w:sz w:val="22"/>
                        </w:rPr>
                        <m:t>+</m:t>
                      </m:r>
                      <m:sSubSup>
                        <m:sSubSupPr>
                          <m:ctrlPr>
                            <w:rPr>
                              <w:rFonts w:ascii="Cambria Math" w:hAnsi="Cambria Math" w:cs="Times New Roman"/>
                              <w:sz w:val="22"/>
                            </w:rPr>
                          </m:ctrlPr>
                        </m:sSubSupPr>
                        <m:e>
                          <m:r>
                            <m:rPr>
                              <m:sty m:val="b"/>
                            </m:rPr>
                            <w:rPr>
                              <w:rFonts w:ascii="Cambria Math" w:hAnsi="Cambria Math" w:cs="Times New Roman"/>
                              <w:sz w:val="22"/>
                            </w:rPr>
                            <m:t>S</m:t>
                          </m:r>
                        </m:e>
                        <m:sub>
                          <m:r>
                            <m:rPr>
                              <m:sty m:val="p"/>
                            </m:rPr>
                            <w:rPr>
                              <w:rFonts w:ascii="Cambria Math" w:hAnsi="Cambria Math" w:cs="Times New Roman"/>
                              <w:sz w:val="22"/>
                            </w:rPr>
                            <m:t>A</m:t>
                          </m:r>
                        </m:sub>
                        <m:sup>
                          <m:r>
                            <m:rPr>
                              <m:sty m:val="p"/>
                            </m:rPr>
                            <w:rPr>
                              <w:rFonts w:ascii="Cambria Math" w:hAnsi="Cambria Math" w:cs="Times New Roman"/>
                              <w:sz w:val="22"/>
                            </w:rPr>
                            <m:t>-1</m:t>
                          </m:r>
                        </m:sup>
                      </m:sSubSup>
                    </m:e>
                  </m:d>
                </m:e>
                <m:sup>
                  <m:r>
                    <m:rPr>
                      <m:sty m:val="p"/>
                    </m:rPr>
                    <w:rPr>
                      <w:rFonts w:ascii="Cambria Math" w:hAnsi="Cambria Math" w:cs="Times New Roman"/>
                      <w:sz w:val="22"/>
                    </w:rPr>
                    <m:t>-1</m:t>
                  </m:r>
                </m:sup>
              </m:sSup>
              <m:r>
                <w:rPr>
                  <w:rFonts w:ascii="Cambria Math" w:hAnsi="Cambria Math" w:cs="Times New Roman"/>
                  <w:sz w:val="22"/>
                </w:rPr>
                <m:t xml:space="preserve"> #(3)</m:t>
              </m:r>
              <m:ctrlPr>
                <w:rPr>
                  <w:rFonts w:ascii="Cambria Math" w:eastAsia="Cambria Math" w:hAnsi="Cambria Math" w:cs="Cambria Math"/>
                  <w:i/>
                  <w:sz w:val="22"/>
                </w:rPr>
              </m:ctrlPr>
            </m:e>
            <m:e>
              <m:ctrlPr>
                <w:rPr>
                  <w:rFonts w:ascii="Cambria Math" w:eastAsia="Cambria Math" w:hAnsi="Cambria Math" w:cs="Cambria Math"/>
                  <w:b/>
                </w:rPr>
              </m:ctrlPr>
            </m:e>
            <m:e>
              <m:r>
                <w:del w:id="412" w:author="Daniel Jacob" w:date="2020-03-28T20:24:00Z">
                  <m:rPr>
                    <m:sty m:val="b"/>
                  </m:rPr>
                  <w:rPr>
                    <w:rFonts w:ascii="Cambria Math" w:eastAsia="Cambria Math" w:hAnsi="Cambria Math" w:cs="Cambria Math"/>
                    <w:sz w:val="22"/>
                  </w:rPr>
                  <m:t>A</m:t>
                </w:del>
              </m:r>
              <m:r>
                <w:del w:id="413" w:author="Daniel Jacob" w:date="2020-03-28T20:24:00Z">
                  <w:rPr>
                    <w:rFonts w:ascii="Cambria Math" w:hAnsi="Cambria Math" w:cs="Times New Roman"/>
                    <w:sz w:val="22"/>
                  </w:rPr>
                  <m:t>&amp;</m:t>
                </w:del>
              </m:r>
              <m:r>
                <w:del w:id="414" w:author="Daniel Jacob" w:date="2020-03-28T20:24:00Z">
                  <m:rPr>
                    <m:aln/>
                  </m:rPr>
                  <w:rPr>
                    <w:rFonts w:ascii="Cambria Math" w:hAnsi="Cambria Math" w:cs="Times New Roman"/>
                    <w:sz w:val="22"/>
                  </w:rPr>
                  <m:t xml:space="preserve">= </m:t>
                </w:del>
              </m:r>
              <m:sSub>
                <m:sSubPr>
                  <m:ctrlPr>
                    <w:del w:id="415" w:author="Daniel Jacob" w:date="2020-03-28T20:24:00Z">
                      <w:rPr>
                        <w:rFonts w:ascii="Cambria Math" w:hAnsi="Cambria Math" w:cs="Times New Roman"/>
                        <w:sz w:val="22"/>
                      </w:rPr>
                    </w:del>
                  </m:ctrlPr>
                </m:sSubPr>
                <m:e>
                  <m:r>
                    <w:del w:id="416" w:author="Daniel Jacob" w:date="2020-03-28T20:24:00Z">
                      <m:rPr>
                        <m:sty m:val="b"/>
                      </m:rPr>
                      <w:rPr>
                        <w:rFonts w:ascii="Cambria Math" w:hAnsi="Cambria Math" w:cs="Times New Roman"/>
                        <w:sz w:val="22"/>
                      </w:rPr>
                      <m:t>S</m:t>
                    </w:del>
                  </m:r>
                </m:e>
                <m:sub>
                  <m:r>
                    <w:del w:id="417" w:author="Daniel Jacob" w:date="2020-03-28T20:24:00Z">
                      <m:rPr>
                        <m:sty m:val="p"/>
                      </m:rPr>
                      <w:rPr>
                        <w:rFonts w:ascii="Cambria Math" w:hAnsi="Cambria Math" w:cs="Times New Roman"/>
                        <w:sz w:val="22"/>
                      </w:rPr>
                      <m:t>A</m:t>
                    </w:del>
                  </m:r>
                </m:sub>
              </m:sSub>
              <m:sSup>
                <m:sSupPr>
                  <m:ctrlPr>
                    <w:del w:id="418" w:author="Daniel Jacob" w:date="2020-03-28T20:24:00Z">
                      <w:rPr>
                        <w:rFonts w:ascii="Cambria Math" w:hAnsi="Cambria Math" w:cs="Times New Roman"/>
                        <w:sz w:val="22"/>
                      </w:rPr>
                    </w:del>
                  </m:ctrlPr>
                </m:sSupPr>
                <m:e>
                  <m:r>
                    <w:del w:id="419" w:author="Daniel Jacob" w:date="2020-03-28T20:24:00Z">
                      <m:rPr>
                        <m:sty m:val="b"/>
                      </m:rPr>
                      <w:rPr>
                        <w:rFonts w:ascii="Cambria Math" w:hAnsi="Cambria Math" w:cs="Times New Roman"/>
                        <w:sz w:val="22"/>
                      </w:rPr>
                      <m:t>K</m:t>
                    </w:del>
                  </m:r>
                  <m:ctrlPr>
                    <w:del w:id="420" w:author="Daniel Jacob" w:date="2020-03-28T20:24:00Z">
                      <w:rPr>
                        <w:rFonts w:ascii="Cambria Math" w:hAnsi="Cambria Math" w:cs="Times New Roman"/>
                        <w:b/>
                        <w:sz w:val="22"/>
                      </w:rPr>
                    </w:del>
                  </m:ctrlPr>
                </m:e>
                <m:sup>
                  <m:r>
                    <w:del w:id="421" w:author="Daniel Jacob" w:date="2020-03-28T20:24:00Z">
                      <m:rPr>
                        <m:sty m:val="p"/>
                      </m:rPr>
                      <w:rPr>
                        <w:rFonts w:ascii="Cambria Math" w:hAnsi="Cambria Math" w:cs="Times New Roman"/>
                        <w:sz w:val="22"/>
                      </w:rPr>
                      <m:t>T</m:t>
                    </w:del>
                  </m:r>
                </m:sup>
              </m:sSup>
              <m:sSup>
                <m:sSupPr>
                  <m:ctrlPr>
                    <w:del w:id="422" w:author="Daniel Jacob" w:date="2020-03-28T20:24:00Z">
                      <w:rPr>
                        <w:rFonts w:ascii="Cambria Math" w:hAnsi="Cambria Math" w:cs="Times New Roman"/>
                        <w:b/>
                        <w:i/>
                        <w:sz w:val="22"/>
                      </w:rPr>
                    </w:del>
                  </m:ctrlPr>
                </m:sSupPr>
                <m:e>
                  <m:d>
                    <m:dPr>
                      <m:ctrlPr>
                        <w:del w:id="423" w:author="Daniel Jacob" w:date="2020-03-28T20:24:00Z">
                          <w:rPr>
                            <w:rFonts w:ascii="Cambria Math" w:hAnsi="Cambria Math" w:cs="Times New Roman"/>
                            <w:i/>
                            <w:sz w:val="22"/>
                          </w:rPr>
                        </w:del>
                      </m:ctrlPr>
                    </m:dPr>
                    <m:e>
                      <m:r>
                        <w:del w:id="424" w:author="Daniel Jacob" w:date="2020-03-28T20:24:00Z">
                          <m:rPr>
                            <m:sty m:val="b"/>
                          </m:rPr>
                          <w:rPr>
                            <w:rFonts w:ascii="Cambria Math" w:hAnsi="Cambria Math" w:cs="Times New Roman"/>
                            <w:sz w:val="22"/>
                          </w:rPr>
                          <m:t>K</m:t>
                        </w:del>
                      </m:r>
                      <m:sSub>
                        <m:sSubPr>
                          <m:ctrlPr>
                            <w:del w:id="425" w:author="Daniel Jacob" w:date="2020-03-28T20:24:00Z">
                              <w:rPr>
                                <w:rFonts w:ascii="Cambria Math" w:hAnsi="Cambria Math" w:cs="Times New Roman"/>
                                <w:sz w:val="22"/>
                              </w:rPr>
                            </w:del>
                          </m:ctrlPr>
                        </m:sSubPr>
                        <m:e>
                          <m:r>
                            <w:del w:id="426" w:author="Daniel Jacob" w:date="2020-03-28T20:24:00Z">
                              <m:rPr>
                                <m:sty m:val="b"/>
                              </m:rPr>
                              <w:rPr>
                                <w:rFonts w:ascii="Cambria Math" w:hAnsi="Cambria Math" w:cs="Times New Roman"/>
                                <w:sz w:val="22"/>
                              </w:rPr>
                              <m:t>S</m:t>
                            </w:del>
                          </m:r>
                          <m:ctrlPr>
                            <w:del w:id="427" w:author="Daniel Jacob" w:date="2020-03-28T20:24:00Z">
                              <w:rPr>
                                <w:rFonts w:ascii="Cambria Math" w:hAnsi="Cambria Math" w:cs="Times New Roman"/>
                                <w:b/>
                                <w:sz w:val="22"/>
                              </w:rPr>
                            </w:del>
                          </m:ctrlPr>
                        </m:e>
                        <m:sub>
                          <m:r>
                            <w:del w:id="428" w:author="Daniel Jacob" w:date="2020-03-28T20:24:00Z">
                              <m:rPr>
                                <m:sty m:val="p"/>
                              </m:rPr>
                              <w:rPr>
                                <w:rFonts w:ascii="Cambria Math" w:hAnsi="Cambria Math" w:cs="Times New Roman"/>
                                <w:sz w:val="22"/>
                              </w:rPr>
                              <m:t>A</m:t>
                            </w:del>
                          </m:r>
                        </m:sub>
                      </m:sSub>
                      <m:sSup>
                        <m:sSupPr>
                          <m:ctrlPr>
                            <w:del w:id="429" w:author="Daniel Jacob" w:date="2020-03-28T20:24:00Z">
                              <w:rPr>
                                <w:rFonts w:ascii="Cambria Math" w:hAnsi="Cambria Math" w:cs="Times New Roman"/>
                                <w:b/>
                                <w:sz w:val="22"/>
                              </w:rPr>
                            </w:del>
                          </m:ctrlPr>
                        </m:sSupPr>
                        <m:e>
                          <m:r>
                            <w:del w:id="430" w:author="Daniel Jacob" w:date="2020-03-28T20:24:00Z">
                              <m:rPr>
                                <m:sty m:val="b"/>
                              </m:rPr>
                              <w:rPr>
                                <w:rFonts w:ascii="Cambria Math" w:hAnsi="Cambria Math" w:cs="Times New Roman"/>
                                <w:sz w:val="22"/>
                              </w:rPr>
                              <m:t>K</m:t>
                            </w:del>
                          </m:r>
                        </m:e>
                        <m:sup>
                          <m:r>
                            <w:del w:id="431" w:author="Daniel Jacob" w:date="2020-03-28T20:24:00Z">
                              <m:rPr>
                                <m:sty m:val="p"/>
                              </m:rPr>
                              <w:rPr>
                                <w:rFonts w:ascii="Cambria Math" w:hAnsi="Cambria Math" w:cs="Times New Roman"/>
                                <w:sz w:val="22"/>
                              </w:rPr>
                              <m:t>T</m:t>
                            </w:del>
                          </m:r>
                        </m:sup>
                      </m:sSup>
                      <m:r>
                        <w:del w:id="432" w:author="Daniel Jacob" w:date="2020-03-28T20:24:00Z">
                          <w:rPr>
                            <w:rFonts w:ascii="Cambria Math" w:hAnsi="Cambria Math" w:cs="Times New Roman"/>
                            <w:sz w:val="22"/>
                          </w:rPr>
                          <m:t>+</m:t>
                        </w:del>
                      </m:r>
                      <m:sSub>
                        <m:sSubPr>
                          <m:ctrlPr>
                            <w:del w:id="433" w:author="Daniel Jacob" w:date="2020-03-28T20:24:00Z">
                              <w:rPr>
                                <w:rFonts w:ascii="Cambria Math" w:hAnsi="Cambria Math" w:cs="Times New Roman"/>
                                <w:b/>
                                <w:sz w:val="22"/>
                              </w:rPr>
                            </w:del>
                          </m:ctrlPr>
                        </m:sSubPr>
                        <m:e>
                          <m:r>
                            <w:del w:id="434" w:author="Daniel Jacob" w:date="2020-03-28T20:24:00Z">
                              <m:rPr>
                                <m:sty m:val="b"/>
                              </m:rPr>
                              <w:rPr>
                                <w:rFonts w:ascii="Cambria Math" w:hAnsi="Cambria Math" w:cs="Times New Roman"/>
                                <w:sz w:val="22"/>
                              </w:rPr>
                              <m:t>S</m:t>
                            </w:del>
                          </m:r>
                          <m:ctrlPr>
                            <w:del w:id="435" w:author="Daniel Jacob" w:date="2020-03-28T20:24:00Z">
                              <w:rPr>
                                <w:rFonts w:ascii="Cambria Math" w:hAnsi="Cambria Math" w:cs="Times New Roman"/>
                                <w:i/>
                                <w:sz w:val="22"/>
                              </w:rPr>
                            </w:del>
                          </m:ctrlPr>
                        </m:e>
                        <m:sub>
                          <m:r>
                            <w:del w:id="436" w:author="Daniel Jacob" w:date="2020-03-28T20:24:00Z">
                              <m:rPr>
                                <m:sty m:val="p"/>
                              </m:rPr>
                              <w:rPr>
                                <w:rFonts w:ascii="Cambria Math" w:hAnsi="Cambria Math" w:cs="Times New Roman"/>
                                <w:sz w:val="22"/>
                              </w:rPr>
                              <m:t>O</m:t>
                            </w:del>
                          </m:r>
                        </m:sub>
                      </m:sSub>
                      <m:ctrlPr>
                        <w:del w:id="437" w:author="Daniel Jacob" w:date="2020-03-28T20:24:00Z">
                          <w:rPr>
                            <w:rFonts w:ascii="Cambria Math" w:hAnsi="Cambria Math" w:cs="Times New Roman"/>
                            <w:b/>
                            <w:i/>
                            <w:sz w:val="22"/>
                          </w:rPr>
                        </w:del>
                      </m:ctrlPr>
                    </m:e>
                  </m:d>
                </m:e>
                <m:sup>
                  <m:r>
                    <w:del w:id="438" w:author="Daniel Jacob" w:date="2020-03-28T20:24:00Z">
                      <w:rPr>
                        <w:rFonts w:ascii="Cambria Math" w:hAnsi="Cambria Math" w:cs="Times New Roman"/>
                        <w:sz w:val="22"/>
                      </w:rPr>
                      <m:t>-1</m:t>
                    </w:del>
                  </m:r>
                </m:sup>
              </m:sSup>
              <m:r>
                <w:del w:id="439" w:author="Daniel Jacob" w:date="2020-03-28T20:24:00Z">
                  <m:rPr>
                    <m:sty m:val="b"/>
                  </m:rPr>
                  <w:rPr>
                    <w:rFonts w:ascii="Cambria Math" w:hAnsi="Cambria Math" w:cs="Times New Roman"/>
                    <w:sz w:val="22"/>
                  </w:rPr>
                  <m:t>K #</m:t>
                </w:del>
              </m:r>
              <m:r>
                <w:del w:id="440" w:author="Daniel Jacob" w:date="2020-03-28T20:24:00Z">
                  <m:rPr>
                    <m:sty m:val="p"/>
                  </m:rPr>
                  <w:rPr>
                    <w:rFonts w:ascii="Cambria Math" w:hAnsi="Cambria Math" w:cs="Times New Roman"/>
                    <w:sz w:val="22"/>
                  </w:rPr>
                  <m:t>(4)</m:t>
                </w:del>
              </m:r>
              <m:ctrlPr>
                <w:rPr>
                  <w:rFonts w:ascii="Cambria Math" w:hAnsi="Cambria Math" w:cs="Times New Roman"/>
                  <w:i/>
                  <w:sz w:val="22"/>
                </w:rPr>
              </m:ctrlPr>
            </m:e>
          </m:eqArr>
        </m:oMath>
      </m:oMathPara>
    </w:p>
    <w:p w14:paraId="3327A7F8" w14:textId="4FB159C6" w:rsidR="0054222A" w:rsidRDefault="0054222A" w:rsidP="007A4AD3">
      <w:pPr>
        <w:rPr>
          <w:ins w:id="441" w:author="Daniel Jacob" w:date="2020-03-28T20:24:00Z"/>
          <w:rFonts w:ascii="Times New Roman" w:hAnsi="Times New Roman" w:cs="Times New Roman"/>
          <w:sz w:val="22"/>
        </w:rPr>
      </w:pPr>
    </w:p>
    <w:p w14:paraId="61CDCE67" w14:textId="6EA9AA1F" w:rsidR="001205A7" w:rsidRDefault="001205A7" w:rsidP="007A4AD3">
      <w:pPr>
        <w:rPr>
          <w:ins w:id="442" w:author="Daniel Jacob" w:date="2020-03-28T20:28:00Z"/>
          <w:rFonts w:ascii="Times New Roman" w:hAnsi="Times New Roman" w:cs="Times New Roman"/>
          <w:sz w:val="22"/>
        </w:rPr>
      </w:pPr>
      <w:ins w:id="443" w:author="Daniel Jacob" w:date="2020-03-28T20:24:00Z">
        <w:r>
          <w:rPr>
            <w:rFonts w:ascii="Times New Roman" w:hAnsi="Times New Roman" w:cs="Times New Roman"/>
            <w:sz w:val="22"/>
          </w:rPr>
          <w:t xml:space="preserve">Comparison of </w:t>
        </w:r>
        <w:r>
          <w:rPr>
            <w:rFonts w:ascii="Times New Roman" w:hAnsi="Times New Roman" w:cs="Times New Roman"/>
            <w:b/>
            <w:bCs/>
            <w:sz w:val="22"/>
          </w:rPr>
          <w:t xml:space="preserve">Shat </w:t>
        </w:r>
        <w:r>
          <w:rPr>
            <w:rFonts w:ascii="Times New Roman" w:hAnsi="Times New Roman" w:cs="Times New Roman"/>
            <w:sz w:val="22"/>
          </w:rPr>
          <w:t xml:space="preserve">and </w:t>
        </w:r>
        <w:r>
          <w:rPr>
            <w:rFonts w:ascii="Times New Roman" w:hAnsi="Times New Roman" w:cs="Times New Roman"/>
            <w:b/>
            <w:bCs/>
            <w:sz w:val="22"/>
          </w:rPr>
          <w:t>S</w:t>
        </w:r>
        <w:r>
          <w:rPr>
            <w:rFonts w:ascii="Times New Roman" w:hAnsi="Times New Roman" w:cs="Times New Roman"/>
            <w:b/>
            <w:bCs/>
            <w:sz w:val="22"/>
            <w:vertAlign w:val="subscript"/>
          </w:rPr>
          <w:t>A</w:t>
        </w:r>
        <w:r>
          <w:rPr>
            <w:rFonts w:ascii="Times New Roman" w:hAnsi="Times New Roman" w:cs="Times New Roman"/>
            <w:b/>
            <w:bCs/>
            <w:sz w:val="22"/>
          </w:rPr>
          <w:t xml:space="preserve"> </w:t>
        </w:r>
      </w:ins>
      <w:ins w:id="444" w:author="Daniel Jacob" w:date="2020-03-28T20:25:00Z">
        <w:r>
          <w:rPr>
            <w:rFonts w:ascii="Times New Roman" w:hAnsi="Times New Roman" w:cs="Times New Roman"/>
            <w:sz w:val="22"/>
          </w:rPr>
          <w:t>defines the information content of the observing system</w:t>
        </w:r>
      </w:ins>
      <w:ins w:id="445" w:author="Daniel Jacob" w:date="2020-03-28T20:27:00Z">
        <w:r>
          <w:rPr>
            <w:rFonts w:ascii="Times New Roman" w:hAnsi="Times New Roman" w:cs="Times New Roman"/>
            <w:sz w:val="22"/>
          </w:rPr>
          <w:t>, quantified</w:t>
        </w:r>
      </w:ins>
      <w:ins w:id="446" w:author="Daniel Jacob" w:date="2020-03-28T20:25:00Z">
        <w:r>
          <w:rPr>
            <w:rFonts w:ascii="Times New Roman" w:hAnsi="Times New Roman" w:cs="Times New Roman"/>
            <w:sz w:val="22"/>
          </w:rPr>
          <w:t xml:space="preserve"> by the averaging kernel matri</w:t>
        </w:r>
      </w:ins>
      <w:ins w:id="447" w:author="Daniel Jacob" w:date="2020-03-28T20:26:00Z">
        <w:r>
          <w:rPr>
            <w:rFonts w:ascii="Times New Roman" w:hAnsi="Times New Roman" w:cs="Times New Roman"/>
            <w:sz w:val="22"/>
          </w:rPr>
          <w:t xml:space="preserve">x </w:t>
        </w:r>
        <w:r>
          <w:rPr>
            <w:rFonts w:ascii="Times New Roman" w:hAnsi="Times New Roman" w:cs="Times New Roman"/>
            <w:b/>
            <w:bCs/>
            <w:sz w:val="22"/>
          </w:rPr>
          <w:t>A</w:t>
        </w:r>
        <w:r>
          <w:rPr>
            <w:rFonts w:ascii="Times New Roman" w:hAnsi="Times New Roman" w:cs="Times New Roman"/>
            <w:sz w:val="22"/>
          </w:rPr>
          <w:t xml:space="preserve"> = ∂</w:t>
        </w:r>
        <w:proofErr w:type="spellStart"/>
        <w:r>
          <w:rPr>
            <w:rFonts w:ascii="Times New Roman" w:hAnsi="Times New Roman" w:cs="Times New Roman"/>
            <w:b/>
            <w:bCs/>
            <w:sz w:val="22"/>
          </w:rPr>
          <w:t>xhat</w:t>
        </w:r>
        <w:proofErr w:type="spellEnd"/>
        <w:r>
          <w:rPr>
            <w:rFonts w:ascii="Times New Roman" w:hAnsi="Times New Roman" w:cs="Times New Roman"/>
            <w:sz w:val="22"/>
          </w:rPr>
          <w:t>/∂</w:t>
        </w:r>
        <w:r>
          <w:rPr>
            <w:rFonts w:ascii="Times New Roman" w:hAnsi="Times New Roman" w:cs="Times New Roman"/>
            <w:b/>
            <w:bCs/>
            <w:sz w:val="22"/>
          </w:rPr>
          <w:t>x</w:t>
        </w:r>
        <w:r>
          <w:rPr>
            <w:rFonts w:ascii="Times New Roman" w:hAnsi="Times New Roman" w:cs="Times New Roman"/>
            <w:sz w:val="22"/>
          </w:rPr>
          <w:t xml:space="preserve"> </w:t>
        </w:r>
      </w:ins>
      <w:ins w:id="448" w:author="Daniel Jacob" w:date="2020-03-28T20:27:00Z">
        <w:r>
          <w:rPr>
            <w:rFonts w:ascii="Times New Roman" w:hAnsi="Times New Roman" w:cs="Times New Roman"/>
            <w:sz w:val="22"/>
          </w:rPr>
          <w:t xml:space="preserve">= </w:t>
        </w:r>
        <w:r>
          <w:rPr>
            <w:rFonts w:ascii="Times New Roman" w:hAnsi="Times New Roman" w:cs="Times New Roman"/>
            <w:b/>
            <w:bCs/>
            <w:sz w:val="22"/>
          </w:rPr>
          <w:t xml:space="preserve">I </w:t>
        </w:r>
        <w:r>
          <w:rPr>
            <w:rFonts w:ascii="Times New Roman" w:hAnsi="Times New Roman" w:cs="Times New Roman"/>
            <w:sz w:val="22"/>
          </w:rPr>
          <w:t xml:space="preserve">– </w:t>
        </w:r>
        <w:r>
          <w:rPr>
            <w:rFonts w:ascii="Times New Roman" w:hAnsi="Times New Roman" w:cs="Times New Roman"/>
            <w:b/>
            <w:bCs/>
            <w:sz w:val="22"/>
          </w:rPr>
          <w:t>ShatS</w:t>
        </w:r>
        <w:r>
          <w:rPr>
            <w:rFonts w:ascii="Times New Roman" w:hAnsi="Times New Roman" w:cs="Times New Roman"/>
            <w:b/>
            <w:bCs/>
            <w:sz w:val="22"/>
            <w:vertAlign w:val="subscript"/>
          </w:rPr>
          <w:t>A</w:t>
        </w:r>
        <w:r>
          <w:rPr>
            <w:rFonts w:ascii="Times New Roman" w:hAnsi="Times New Roman" w:cs="Times New Roman"/>
            <w:b/>
            <w:bCs/>
            <w:sz w:val="22"/>
            <w:vertAlign w:val="superscript"/>
          </w:rPr>
          <w:t>-1</w:t>
        </w:r>
        <w:r>
          <w:rPr>
            <w:rFonts w:ascii="Times New Roman" w:hAnsi="Times New Roman" w:cs="Times New Roman"/>
            <w:b/>
            <w:bCs/>
            <w:sz w:val="22"/>
          </w:rPr>
          <w:t xml:space="preserve"> </w:t>
        </w:r>
        <w:r>
          <w:rPr>
            <w:rFonts w:ascii="Times New Roman" w:hAnsi="Times New Roman" w:cs="Times New Roman"/>
            <w:sz w:val="22"/>
          </w:rPr>
          <w:t xml:space="preserve">that </w:t>
        </w:r>
      </w:ins>
      <w:ins w:id="449" w:author="Daniel Jacob" w:date="2020-03-28T20:28:00Z">
        <w:r>
          <w:rPr>
            <w:rFonts w:ascii="Times New Roman" w:hAnsi="Times New Roman" w:cs="Times New Roman"/>
            <w:sz w:val="22"/>
          </w:rPr>
          <w:t xml:space="preserve">represents the sensitivity of the solution </w:t>
        </w:r>
        <w:proofErr w:type="spellStart"/>
        <w:r>
          <w:rPr>
            <w:rFonts w:ascii="Times New Roman" w:hAnsi="Times New Roman" w:cs="Times New Roman"/>
            <w:b/>
            <w:bCs/>
            <w:sz w:val="22"/>
          </w:rPr>
          <w:t>xhat</w:t>
        </w:r>
        <w:proofErr w:type="spellEnd"/>
        <w:r>
          <w:rPr>
            <w:rFonts w:ascii="Times New Roman" w:hAnsi="Times New Roman" w:cs="Times New Roman"/>
            <w:sz w:val="22"/>
          </w:rPr>
          <w:t xml:space="preserve"> to the true state </w:t>
        </w:r>
        <w:r>
          <w:rPr>
            <w:rFonts w:ascii="Times New Roman" w:hAnsi="Times New Roman" w:cs="Times New Roman"/>
            <w:b/>
            <w:bCs/>
            <w:sz w:val="22"/>
          </w:rPr>
          <w:t>x</w:t>
        </w:r>
        <w:r>
          <w:rPr>
            <w:rFonts w:ascii="Times New Roman" w:hAnsi="Times New Roman" w:cs="Times New Roman"/>
            <w:sz w:val="22"/>
          </w:rPr>
          <w:t>:</w:t>
        </w:r>
      </w:ins>
    </w:p>
    <w:p w14:paraId="7DF06211" w14:textId="3D810F3E" w:rsidR="001205A7" w:rsidRPr="001205A7" w:rsidRDefault="001205A7" w:rsidP="007A4AD3">
      <w:pPr>
        <w:rPr>
          <w:rFonts w:ascii="Times New Roman" w:hAnsi="Times New Roman" w:cs="Times New Roman"/>
          <w:sz w:val="22"/>
        </w:rPr>
      </w:pPr>
      <m:oMathPara>
        <m:oMath>
          <m:r>
            <w:ins w:id="450" w:author="Daniel Jacob" w:date="2020-03-28T20:28:00Z">
              <m:rPr>
                <m:sty m:val="b"/>
              </m:rPr>
              <w:rPr>
                <w:rFonts w:ascii="Cambria Math" w:eastAsia="Cambria Math" w:hAnsi="Cambria Math" w:cs="Cambria Math"/>
                <w:sz w:val="22"/>
              </w:rPr>
              <m:t>A</m:t>
            </w:ins>
          </m:r>
          <m:r>
            <w:ins w:id="451" w:author="Daniel Jacob" w:date="2020-03-28T20:28:00Z">
              <w:rPr>
                <w:rFonts w:ascii="Cambria Math" w:hAnsi="Cambria Math" w:cs="Times New Roman"/>
                <w:sz w:val="22"/>
              </w:rPr>
              <m:t xml:space="preserve">= </m:t>
            </w:ins>
          </m:r>
          <m:sSub>
            <m:sSubPr>
              <m:ctrlPr>
                <w:ins w:id="452" w:author="Daniel Jacob" w:date="2020-03-28T20:28:00Z">
                  <w:rPr>
                    <w:rFonts w:ascii="Cambria Math" w:hAnsi="Cambria Math" w:cs="Times New Roman"/>
                    <w:sz w:val="22"/>
                  </w:rPr>
                </w:ins>
              </m:ctrlPr>
            </m:sSubPr>
            <m:e>
              <m:r>
                <w:ins w:id="453" w:author="Daniel Jacob" w:date="2020-03-28T20:28:00Z">
                  <m:rPr>
                    <m:sty m:val="b"/>
                  </m:rPr>
                  <w:rPr>
                    <w:rFonts w:ascii="Cambria Math" w:hAnsi="Cambria Math" w:cs="Times New Roman"/>
                    <w:sz w:val="22"/>
                  </w:rPr>
                  <m:t>S</m:t>
                </w:ins>
              </m:r>
            </m:e>
            <m:sub>
              <m:r>
                <w:ins w:id="454" w:author="Daniel Jacob" w:date="2020-03-28T20:28:00Z">
                  <m:rPr>
                    <m:sty m:val="p"/>
                  </m:rPr>
                  <w:rPr>
                    <w:rFonts w:ascii="Cambria Math" w:hAnsi="Cambria Math" w:cs="Times New Roman"/>
                    <w:sz w:val="22"/>
                  </w:rPr>
                  <m:t>A</m:t>
                </w:ins>
              </m:r>
            </m:sub>
          </m:sSub>
          <m:sSup>
            <m:sSupPr>
              <m:ctrlPr>
                <w:ins w:id="455" w:author="Daniel Jacob" w:date="2020-03-28T20:28:00Z">
                  <w:rPr>
                    <w:rFonts w:ascii="Cambria Math" w:hAnsi="Cambria Math" w:cs="Times New Roman"/>
                    <w:sz w:val="22"/>
                  </w:rPr>
                </w:ins>
              </m:ctrlPr>
            </m:sSupPr>
            <m:e>
              <m:r>
                <w:ins w:id="456" w:author="Daniel Jacob" w:date="2020-03-28T20:28:00Z">
                  <m:rPr>
                    <m:sty m:val="b"/>
                  </m:rPr>
                  <w:rPr>
                    <w:rFonts w:ascii="Cambria Math" w:hAnsi="Cambria Math" w:cs="Times New Roman"/>
                    <w:sz w:val="22"/>
                  </w:rPr>
                  <m:t>K</m:t>
                </w:ins>
              </m:r>
              <m:ctrlPr>
                <w:ins w:id="457" w:author="Daniel Jacob" w:date="2020-03-28T20:28:00Z">
                  <w:rPr>
                    <w:rFonts w:ascii="Cambria Math" w:hAnsi="Cambria Math" w:cs="Times New Roman"/>
                    <w:b/>
                    <w:sz w:val="22"/>
                  </w:rPr>
                </w:ins>
              </m:ctrlPr>
            </m:e>
            <m:sup>
              <m:r>
                <w:ins w:id="458" w:author="Daniel Jacob" w:date="2020-03-28T20:28:00Z">
                  <m:rPr>
                    <m:sty m:val="p"/>
                  </m:rPr>
                  <w:rPr>
                    <w:rFonts w:ascii="Cambria Math" w:hAnsi="Cambria Math" w:cs="Times New Roman"/>
                    <w:sz w:val="22"/>
                  </w:rPr>
                  <m:t>T</m:t>
                </w:ins>
              </m:r>
            </m:sup>
          </m:sSup>
          <m:sSup>
            <m:sSupPr>
              <m:ctrlPr>
                <w:ins w:id="459" w:author="Daniel Jacob" w:date="2020-03-28T20:28:00Z">
                  <w:rPr>
                    <w:rFonts w:ascii="Cambria Math" w:hAnsi="Cambria Math" w:cs="Times New Roman"/>
                    <w:b/>
                    <w:i/>
                    <w:sz w:val="22"/>
                  </w:rPr>
                </w:ins>
              </m:ctrlPr>
            </m:sSupPr>
            <m:e>
              <m:d>
                <m:dPr>
                  <m:ctrlPr>
                    <w:ins w:id="460" w:author="Daniel Jacob" w:date="2020-03-28T20:28:00Z">
                      <w:rPr>
                        <w:rFonts w:ascii="Cambria Math" w:hAnsi="Cambria Math" w:cs="Times New Roman"/>
                        <w:i/>
                        <w:sz w:val="22"/>
                      </w:rPr>
                    </w:ins>
                  </m:ctrlPr>
                </m:dPr>
                <m:e>
                  <m:r>
                    <w:ins w:id="461" w:author="Daniel Jacob" w:date="2020-03-28T20:28:00Z">
                      <m:rPr>
                        <m:sty m:val="b"/>
                      </m:rPr>
                      <w:rPr>
                        <w:rFonts w:ascii="Cambria Math" w:hAnsi="Cambria Math" w:cs="Times New Roman"/>
                        <w:sz w:val="22"/>
                      </w:rPr>
                      <m:t>K</m:t>
                    </w:ins>
                  </m:r>
                  <m:sSub>
                    <m:sSubPr>
                      <m:ctrlPr>
                        <w:ins w:id="462" w:author="Daniel Jacob" w:date="2020-03-28T20:28:00Z">
                          <w:rPr>
                            <w:rFonts w:ascii="Cambria Math" w:hAnsi="Cambria Math" w:cs="Times New Roman"/>
                            <w:sz w:val="22"/>
                          </w:rPr>
                        </w:ins>
                      </m:ctrlPr>
                    </m:sSubPr>
                    <m:e>
                      <m:r>
                        <w:ins w:id="463" w:author="Daniel Jacob" w:date="2020-03-28T20:28:00Z">
                          <m:rPr>
                            <m:sty m:val="b"/>
                          </m:rPr>
                          <w:rPr>
                            <w:rFonts w:ascii="Cambria Math" w:hAnsi="Cambria Math" w:cs="Times New Roman"/>
                            <w:sz w:val="22"/>
                          </w:rPr>
                          <m:t>S</m:t>
                        </w:ins>
                      </m:r>
                      <m:ctrlPr>
                        <w:ins w:id="464" w:author="Daniel Jacob" w:date="2020-03-28T20:28:00Z">
                          <w:rPr>
                            <w:rFonts w:ascii="Cambria Math" w:hAnsi="Cambria Math" w:cs="Times New Roman"/>
                            <w:b/>
                            <w:sz w:val="22"/>
                          </w:rPr>
                        </w:ins>
                      </m:ctrlPr>
                    </m:e>
                    <m:sub>
                      <m:r>
                        <w:ins w:id="465" w:author="Daniel Jacob" w:date="2020-03-28T20:28:00Z">
                          <m:rPr>
                            <m:sty m:val="p"/>
                          </m:rPr>
                          <w:rPr>
                            <w:rFonts w:ascii="Cambria Math" w:hAnsi="Cambria Math" w:cs="Times New Roman"/>
                            <w:sz w:val="22"/>
                          </w:rPr>
                          <m:t>A</m:t>
                        </w:ins>
                      </m:r>
                    </m:sub>
                  </m:sSub>
                  <m:sSup>
                    <m:sSupPr>
                      <m:ctrlPr>
                        <w:ins w:id="466" w:author="Daniel Jacob" w:date="2020-03-28T20:28:00Z">
                          <w:rPr>
                            <w:rFonts w:ascii="Cambria Math" w:hAnsi="Cambria Math" w:cs="Times New Roman"/>
                            <w:b/>
                            <w:sz w:val="22"/>
                          </w:rPr>
                        </w:ins>
                      </m:ctrlPr>
                    </m:sSupPr>
                    <m:e>
                      <m:r>
                        <w:ins w:id="467" w:author="Daniel Jacob" w:date="2020-03-28T20:28:00Z">
                          <m:rPr>
                            <m:sty m:val="b"/>
                          </m:rPr>
                          <w:rPr>
                            <w:rFonts w:ascii="Cambria Math" w:hAnsi="Cambria Math" w:cs="Times New Roman"/>
                            <w:sz w:val="22"/>
                          </w:rPr>
                          <m:t>K</m:t>
                        </w:ins>
                      </m:r>
                    </m:e>
                    <m:sup>
                      <m:r>
                        <w:ins w:id="468" w:author="Daniel Jacob" w:date="2020-03-28T20:28:00Z">
                          <m:rPr>
                            <m:sty m:val="p"/>
                          </m:rPr>
                          <w:rPr>
                            <w:rFonts w:ascii="Cambria Math" w:hAnsi="Cambria Math" w:cs="Times New Roman"/>
                            <w:sz w:val="22"/>
                          </w:rPr>
                          <m:t>T</m:t>
                        </w:ins>
                      </m:r>
                    </m:sup>
                  </m:sSup>
                  <m:r>
                    <w:ins w:id="469" w:author="Daniel Jacob" w:date="2020-03-28T20:28:00Z">
                      <w:rPr>
                        <w:rFonts w:ascii="Cambria Math" w:hAnsi="Cambria Math" w:cs="Times New Roman"/>
                        <w:sz w:val="22"/>
                      </w:rPr>
                      <m:t>+</m:t>
                    </w:ins>
                  </m:r>
                  <m:sSub>
                    <m:sSubPr>
                      <m:ctrlPr>
                        <w:ins w:id="470" w:author="Daniel Jacob" w:date="2020-03-28T20:28:00Z">
                          <w:rPr>
                            <w:rFonts w:ascii="Cambria Math" w:hAnsi="Cambria Math" w:cs="Times New Roman"/>
                            <w:b/>
                            <w:sz w:val="22"/>
                          </w:rPr>
                        </w:ins>
                      </m:ctrlPr>
                    </m:sSubPr>
                    <m:e>
                      <m:r>
                        <w:ins w:id="471" w:author="Daniel Jacob" w:date="2020-03-28T20:28:00Z">
                          <m:rPr>
                            <m:sty m:val="b"/>
                          </m:rPr>
                          <w:rPr>
                            <w:rFonts w:ascii="Cambria Math" w:hAnsi="Cambria Math" w:cs="Times New Roman"/>
                            <w:sz w:val="22"/>
                          </w:rPr>
                          <m:t>S</m:t>
                        </w:ins>
                      </m:r>
                      <m:ctrlPr>
                        <w:ins w:id="472" w:author="Daniel Jacob" w:date="2020-03-28T20:28:00Z">
                          <w:rPr>
                            <w:rFonts w:ascii="Cambria Math" w:hAnsi="Cambria Math" w:cs="Times New Roman"/>
                            <w:i/>
                            <w:sz w:val="22"/>
                          </w:rPr>
                        </w:ins>
                      </m:ctrlPr>
                    </m:e>
                    <m:sub>
                      <m:r>
                        <w:ins w:id="473" w:author="Daniel Jacob" w:date="2020-03-28T20:28:00Z">
                          <m:rPr>
                            <m:sty m:val="p"/>
                          </m:rPr>
                          <w:rPr>
                            <w:rFonts w:ascii="Cambria Math" w:hAnsi="Cambria Math" w:cs="Times New Roman"/>
                            <w:sz w:val="22"/>
                          </w:rPr>
                          <m:t>O</m:t>
                        </w:ins>
                      </m:r>
                    </m:sub>
                  </m:sSub>
                  <m:ctrlPr>
                    <w:ins w:id="474" w:author="Daniel Jacob" w:date="2020-03-28T20:28:00Z">
                      <w:rPr>
                        <w:rFonts w:ascii="Cambria Math" w:hAnsi="Cambria Math" w:cs="Times New Roman"/>
                        <w:b/>
                        <w:i/>
                        <w:sz w:val="22"/>
                      </w:rPr>
                    </w:ins>
                  </m:ctrlPr>
                </m:e>
              </m:d>
            </m:e>
            <m:sup>
              <m:r>
                <w:ins w:id="475" w:author="Daniel Jacob" w:date="2020-03-28T20:28:00Z">
                  <w:rPr>
                    <w:rFonts w:ascii="Cambria Math" w:hAnsi="Cambria Math" w:cs="Times New Roman"/>
                    <w:sz w:val="22"/>
                  </w:rPr>
                  <m:t>-1</m:t>
                </w:ins>
              </m:r>
            </m:sup>
          </m:sSup>
          <m:r>
            <w:ins w:id="476" w:author="Daniel Jacob" w:date="2020-03-28T20:28:00Z">
              <m:rPr>
                <m:sty m:val="b"/>
              </m:rPr>
              <w:rPr>
                <w:rFonts w:ascii="Cambria Math" w:hAnsi="Cambria Math" w:cs="Times New Roman"/>
                <w:sz w:val="22"/>
              </w:rPr>
              <m:t xml:space="preserve">K              </m:t>
            </w:ins>
          </m:r>
          <m:r>
            <w:ins w:id="477" w:author="Daniel Jacob" w:date="2020-03-28T20:28:00Z">
              <m:rPr>
                <m:sty m:val="p"/>
              </m:rPr>
              <w:rPr>
                <w:rFonts w:ascii="Cambria Math" w:hAnsi="Cambria Math" w:cs="Times New Roman"/>
                <w:sz w:val="22"/>
              </w:rPr>
              <m:t>(4)</m:t>
            </w:ins>
          </m:r>
        </m:oMath>
      </m:oMathPara>
    </w:p>
    <w:p w14:paraId="1DCBB8C9" w14:textId="34B6CEAB" w:rsidR="001205A7" w:rsidRDefault="001205A7" w:rsidP="005D2927">
      <w:pPr>
        <w:rPr>
          <w:ins w:id="478" w:author="Daniel Jacob" w:date="2020-03-28T20:32:00Z"/>
          <w:rFonts w:ascii="Times New Roman" w:hAnsi="Times New Roman" w:cs="Times New Roman"/>
          <w:sz w:val="22"/>
        </w:rPr>
      </w:pPr>
    </w:p>
    <w:p w14:paraId="642345EB" w14:textId="1E7002B1" w:rsidR="00A727FE" w:rsidRDefault="00A727FE" w:rsidP="005D2927">
      <w:pPr>
        <w:rPr>
          <w:ins w:id="479" w:author="Daniel Jacob" w:date="2020-03-28T20:35:00Z"/>
          <w:rFonts w:ascii="Times New Roman" w:hAnsi="Times New Roman" w:cs="Times New Roman"/>
          <w:sz w:val="22"/>
        </w:rPr>
      </w:pPr>
      <w:ins w:id="480" w:author="Daniel Jacob" w:date="2020-03-28T20:33:00Z">
        <w:r>
          <w:rPr>
            <w:rFonts w:ascii="Times New Roman" w:hAnsi="Times New Roman" w:cs="Times New Roman"/>
            <w:sz w:val="22"/>
          </w:rPr>
          <w:t xml:space="preserve">The trace of </w:t>
        </w:r>
        <w:r>
          <w:rPr>
            <w:rFonts w:ascii="Times New Roman" w:hAnsi="Times New Roman" w:cs="Times New Roman"/>
            <w:b/>
            <w:bCs/>
            <w:sz w:val="22"/>
          </w:rPr>
          <w:t>A</w:t>
        </w:r>
        <w:r>
          <w:rPr>
            <w:rFonts w:ascii="Times New Roman" w:hAnsi="Times New Roman" w:cs="Times New Roman"/>
            <w:sz w:val="22"/>
          </w:rPr>
          <w:t xml:space="preserve"> </w:t>
        </w:r>
      </w:ins>
      <w:ins w:id="481" w:author="Daniel Jacob" w:date="2020-03-28T20:34:00Z">
        <w:r>
          <w:rPr>
            <w:rFonts w:ascii="Times New Roman" w:hAnsi="Times New Roman" w:cs="Times New Roman"/>
            <w:sz w:val="22"/>
          </w:rPr>
          <w:t>estimates the number of pieces of information that can be obtained from the observing system and i</w:t>
        </w:r>
      </w:ins>
      <w:ins w:id="482" w:author="Daniel Jacob" w:date="2020-03-28T20:35:00Z">
        <w:r>
          <w:rPr>
            <w:rFonts w:ascii="Times New Roman" w:hAnsi="Times New Roman" w:cs="Times New Roman"/>
            <w:sz w:val="22"/>
          </w:rPr>
          <w:t xml:space="preserve">s called the Degrees </w:t>
        </w:r>
        <w:proofErr w:type="gramStart"/>
        <w:r>
          <w:rPr>
            <w:rFonts w:ascii="Times New Roman" w:hAnsi="Times New Roman" w:cs="Times New Roman"/>
            <w:sz w:val="22"/>
          </w:rPr>
          <w:t>Of</w:t>
        </w:r>
        <w:proofErr w:type="gramEnd"/>
        <w:r>
          <w:rPr>
            <w:rFonts w:ascii="Times New Roman" w:hAnsi="Times New Roman" w:cs="Times New Roman"/>
            <w:sz w:val="22"/>
          </w:rPr>
          <w:t xml:space="preserve"> Freedom for Signal (DOFS).</w:t>
        </w:r>
      </w:ins>
    </w:p>
    <w:p w14:paraId="4A240C94" w14:textId="77777777" w:rsidR="00A727FE" w:rsidRPr="00A727FE" w:rsidRDefault="00A727FE" w:rsidP="005D2927">
      <w:pPr>
        <w:rPr>
          <w:ins w:id="483" w:author="Daniel Jacob" w:date="2020-03-28T20:28:00Z"/>
          <w:rFonts w:ascii="Times New Roman" w:hAnsi="Times New Roman" w:cs="Times New Roman"/>
          <w:sz w:val="22"/>
        </w:rPr>
      </w:pPr>
    </w:p>
    <w:p w14:paraId="1CBF8FD0" w14:textId="276ECEEC" w:rsidR="005D2927" w:rsidRDefault="00B32F10" w:rsidP="005D2927">
      <w:pPr>
        <w:rPr>
          <w:rFonts w:ascii="Times New Roman" w:eastAsiaTheme="minorEastAsia" w:hAnsi="Times New Roman" w:cs="Times New Roman"/>
          <w:sz w:val="22"/>
        </w:rPr>
      </w:pPr>
      <w:r>
        <w:rPr>
          <w:rFonts w:ascii="Times New Roman" w:hAnsi="Times New Roman" w:cs="Times New Roman"/>
          <w:sz w:val="22"/>
        </w:rPr>
        <w:t>In an analytic inversion of satellite observa</w:t>
      </w:r>
      <w:bookmarkStart w:id="484" w:name="_GoBack"/>
      <w:bookmarkEnd w:id="484"/>
      <w:r>
        <w:rPr>
          <w:rFonts w:ascii="Times New Roman" w:hAnsi="Times New Roman" w:cs="Times New Roman"/>
          <w:sz w:val="22"/>
        </w:rPr>
        <w:t xml:space="preserve">tions, </w:t>
      </w:r>
      <w:r w:rsidR="007B0387">
        <w:rPr>
          <w:rFonts w:ascii="Times New Roman" w:hAnsi="Times New Roman" w:cs="Times New Roman"/>
          <w:sz w:val="22"/>
        </w:rPr>
        <w:t xml:space="preserve">where the number of observations </w:t>
      </w:r>
      <w:r w:rsidR="007B0387" w:rsidRPr="007B0387">
        <w:rPr>
          <w:rFonts w:ascii="Times New Roman" w:hAnsi="Times New Roman" w:cs="Times New Roman"/>
          <w:sz w:val="22"/>
        </w:rPr>
        <w:t>is</w:t>
      </w:r>
      <w:r w:rsidR="007B0387">
        <w:rPr>
          <w:rFonts w:ascii="Times New Roman" w:hAnsi="Times New Roman" w:cs="Times New Roman"/>
          <w:sz w:val="22"/>
        </w:rPr>
        <w:t xml:space="preserve"> much larger than the number of state vector elements</w:t>
      </w:r>
      <w:r w:rsidR="0085365F">
        <w:rPr>
          <w:rFonts w:ascii="Times New Roman" w:hAnsi="Times New Roman" w:cs="Times New Roman"/>
          <w:sz w:val="22"/>
        </w:rPr>
        <w:t xml:space="preserve">, </w:t>
      </w:r>
      <w:r w:rsidR="0085365F" w:rsidRPr="0085365F">
        <w:rPr>
          <w:rFonts w:ascii="Times New Roman" w:hAnsi="Times New Roman" w:cs="Times New Roman"/>
          <w:i/>
          <w:sz w:val="22"/>
        </w:rPr>
        <w:t>m</w:t>
      </w:r>
      <w:r w:rsidR="0085365F">
        <w:rPr>
          <w:rFonts w:ascii="Times New Roman" w:hAnsi="Times New Roman" w:cs="Times New Roman"/>
          <w:sz w:val="22"/>
        </w:rPr>
        <w:t xml:space="preserve"> &gt;&gt;</w:t>
      </w:r>
      <w:r w:rsidR="007B0387">
        <w:rPr>
          <w:rFonts w:ascii="Times New Roman" w:hAnsi="Times New Roman" w:cs="Times New Roman"/>
          <w:sz w:val="22"/>
        </w:rPr>
        <w:t xml:space="preserve"> </w:t>
      </w:r>
      <w:r w:rsidR="007B0387">
        <w:rPr>
          <w:rFonts w:ascii="Times New Roman" w:hAnsi="Times New Roman" w:cs="Times New Roman"/>
          <w:i/>
          <w:sz w:val="22"/>
        </w:rPr>
        <w:t>n</w:t>
      </w:r>
      <w:r w:rsidR="0085365F">
        <w:rPr>
          <w:rFonts w:ascii="Times New Roman" w:hAnsi="Times New Roman" w:cs="Times New Roman"/>
          <w:sz w:val="22"/>
        </w:rPr>
        <w:t>,</w:t>
      </w:r>
      <w:r w:rsidR="007B0387">
        <w:rPr>
          <w:rFonts w:ascii="Times New Roman" w:hAnsi="Times New Roman" w:cs="Times New Roman"/>
          <w:sz w:val="22"/>
        </w:rPr>
        <w:t xml:space="preserve"> </w:t>
      </w:r>
      <w:r>
        <w:rPr>
          <w:rFonts w:ascii="Times New Roman" w:hAnsi="Times New Roman" w:cs="Times New Roman"/>
          <w:sz w:val="22"/>
        </w:rPr>
        <w:t xml:space="preserve">the computational cost </w:t>
      </w:r>
      <w:r w:rsidR="0054222A">
        <w:rPr>
          <w:rFonts w:ascii="Times New Roman" w:hAnsi="Times New Roman" w:cs="Times New Roman"/>
          <w:sz w:val="22"/>
        </w:rPr>
        <w:t xml:space="preserve">is </w:t>
      </w:r>
      <w:r w:rsidR="00375CF6">
        <w:rPr>
          <w:rFonts w:ascii="Times New Roman" w:hAnsi="Times New Roman" w:cs="Times New Roman"/>
          <w:sz w:val="22"/>
        </w:rPr>
        <w:t>determined</w:t>
      </w:r>
      <w:r w:rsidR="0054222A">
        <w:rPr>
          <w:rFonts w:ascii="Times New Roman" w:hAnsi="Times New Roman" w:cs="Times New Roman"/>
          <w:sz w:val="22"/>
        </w:rPr>
        <w:t xml:space="preserve"> by the cost of constructing the Jacobian matrix </w:t>
      </w:r>
      <w:r w:rsidR="0054222A">
        <w:rPr>
          <w:rFonts w:ascii="Times New Roman" w:hAnsi="Times New Roman" w:cs="Times New Roman"/>
          <w:b/>
          <w:sz w:val="22"/>
        </w:rPr>
        <w:t>K</w:t>
      </w:r>
      <w:r w:rsidR="0054222A">
        <w:rPr>
          <w:rFonts w:ascii="Times New Roman" w:hAnsi="Times New Roman" w:cs="Times New Roman"/>
          <w:sz w:val="22"/>
        </w:rPr>
        <w:t>.</w:t>
      </w:r>
      <w:r w:rsidR="00073410">
        <w:rPr>
          <w:rFonts w:ascii="Times New Roman" w:hAnsi="Times New Roman" w:cs="Times New Roman"/>
          <w:sz w:val="22"/>
        </w:rPr>
        <w:t xml:space="preserve"> </w:t>
      </w:r>
      <w:r w:rsidR="00455178">
        <w:rPr>
          <w:rFonts w:ascii="Times New Roman" w:hAnsi="Times New Roman" w:cs="Times New Roman"/>
          <w:sz w:val="22"/>
        </w:rPr>
        <w:t xml:space="preserve">The Jacobian is typically constructed column-wise by </w:t>
      </w:r>
      <w:r w:rsidR="00073410">
        <w:rPr>
          <w:rFonts w:ascii="Times New Roman" w:hAnsi="Times New Roman" w:cs="Times New Roman"/>
          <w:sz w:val="22"/>
        </w:rPr>
        <w:t>computing</w:t>
      </w:r>
      <w:r w:rsidR="00455178">
        <w:rPr>
          <w:rFonts w:ascii="Times New Roman" w:hAnsi="Times New Roman" w:cs="Times New Roman"/>
          <w:sz w:val="22"/>
        </w:rPr>
        <w:t xml:space="preserve"> the model response to a perturbation of </w:t>
      </w:r>
      <w:r w:rsidR="0085365F">
        <w:rPr>
          <w:rFonts w:ascii="Times New Roman" w:hAnsi="Times New Roman" w:cs="Times New Roman"/>
          <w:sz w:val="22"/>
        </w:rPr>
        <w:t>each state variable</w:t>
      </w:r>
      <w:r w:rsidR="00455178">
        <w:rPr>
          <w:rFonts w:ascii="Times New Roman" w:hAnsi="Times New Roman" w:cs="Times New Roman"/>
          <w:sz w:val="22"/>
        </w:rPr>
        <w:t xml:space="preserve">, requiring </w:t>
      </w:r>
      <w:r w:rsidR="00455178">
        <w:rPr>
          <w:rFonts w:ascii="Times New Roman" w:hAnsi="Times New Roman" w:cs="Times New Roman"/>
          <w:i/>
          <w:sz w:val="22"/>
        </w:rPr>
        <w:t>n</w:t>
      </w:r>
      <w:r w:rsidR="00455178">
        <w:rPr>
          <w:rFonts w:ascii="Times New Roman" w:hAnsi="Times New Roman" w:cs="Times New Roman"/>
          <w:sz w:val="22"/>
        </w:rPr>
        <w:t xml:space="preserve"> + 1 forward model </w:t>
      </w:r>
      <w:del w:id="485" w:author="Daniel Jacob" w:date="2020-03-28T20:46:00Z">
        <w:r w:rsidR="00455178" w:rsidDel="002B62A4">
          <w:rPr>
            <w:rFonts w:ascii="Times New Roman" w:hAnsi="Times New Roman" w:cs="Times New Roman"/>
            <w:sz w:val="22"/>
          </w:rPr>
          <w:delText>runs</w:delText>
        </w:r>
      </w:del>
      <w:ins w:id="486" w:author="Daniel Jacob" w:date="2020-03-28T20:46:00Z">
        <w:r w:rsidR="002B62A4">
          <w:rPr>
            <w:rFonts w:ascii="Times New Roman" w:hAnsi="Times New Roman" w:cs="Times New Roman"/>
            <w:sz w:val="22"/>
          </w:rPr>
          <w:t>simulations</w:t>
        </w:r>
      </w:ins>
      <w:r w:rsidR="0085365F">
        <w:rPr>
          <w:rFonts w:ascii="Times New Roman" w:hAnsi="Times New Roman" w:cs="Times New Roman"/>
          <w:sz w:val="22"/>
        </w:rPr>
        <w:t>.</w:t>
      </w:r>
      <w:ins w:id="487" w:author="Daniel Jacob" w:date="2020-03-28T20:38:00Z">
        <w:r w:rsidR="00A727FE">
          <w:rPr>
            <w:rFonts w:ascii="Times New Roman" w:hAnsi="Times New Roman" w:cs="Times New Roman"/>
            <w:sz w:val="22"/>
          </w:rPr>
          <w:t xml:space="preserve"> With a CTM as forward model and large value for </w:t>
        </w:r>
        <w:r w:rsidR="00A727FE">
          <w:rPr>
            <w:rFonts w:ascii="Times New Roman" w:hAnsi="Times New Roman" w:cs="Times New Roman"/>
            <w:i/>
            <w:iCs/>
            <w:sz w:val="22"/>
          </w:rPr>
          <w:t>n</w:t>
        </w:r>
      </w:ins>
      <w:ins w:id="488" w:author="Daniel Jacob" w:date="2020-03-28T20:39:00Z">
        <w:r w:rsidR="00A727FE">
          <w:rPr>
            <w:rFonts w:ascii="Times New Roman" w:hAnsi="Times New Roman" w:cs="Times New Roman"/>
            <w:sz w:val="22"/>
          </w:rPr>
          <w:t xml:space="preserve">, the computation is expensive. </w:t>
        </w:r>
        <w:r w:rsidR="002B62A4">
          <w:rPr>
            <w:rFonts w:ascii="Times New Roman" w:hAnsi="Times New Roman" w:cs="Times New Roman"/>
            <w:sz w:val="22"/>
          </w:rPr>
          <w:t xml:space="preserve">However, the DOFS may be much less than </w:t>
        </w:r>
        <w:r w:rsidR="002B62A4">
          <w:rPr>
            <w:rFonts w:ascii="Times New Roman" w:hAnsi="Times New Roman" w:cs="Times New Roman"/>
            <w:i/>
            <w:iCs/>
            <w:sz w:val="22"/>
          </w:rPr>
          <w:t>n</w:t>
        </w:r>
      </w:ins>
      <w:del w:id="489" w:author="Daniel Jacob" w:date="2020-03-28T20:42:00Z">
        <w:r w:rsidR="0085365F" w:rsidDel="002B62A4">
          <w:rPr>
            <w:rFonts w:ascii="Times New Roman" w:hAnsi="Times New Roman" w:cs="Times New Roman"/>
            <w:sz w:val="22"/>
          </w:rPr>
          <w:delText xml:space="preserve"> </w:delText>
        </w:r>
        <w:r w:rsidR="008523D0" w:rsidDel="002B62A4">
          <w:rPr>
            <w:rFonts w:ascii="Times New Roman" w:hAnsi="Times New Roman" w:cs="Times New Roman"/>
            <w:sz w:val="22"/>
          </w:rPr>
          <w:delText xml:space="preserve">However, most inversions constrain fewer than </w:delText>
        </w:r>
        <w:r w:rsidR="008523D0" w:rsidDel="002B62A4">
          <w:rPr>
            <w:rFonts w:ascii="Times New Roman" w:hAnsi="Times New Roman" w:cs="Times New Roman"/>
            <w:i/>
            <w:sz w:val="22"/>
          </w:rPr>
          <w:delText>n</w:delText>
        </w:r>
        <w:r w:rsidR="008523D0" w:rsidDel="002B62A4">
          <w:rPr>
            <w:rFonts w:ascii="Times New Roman" w:hAnsi="Times New Roman" w:cs="Times New Roman"/>
            <w:sz w:val="22"/>
          </w:rPr>
          <w:delText xml:space="preserve"> pieces of information as measured by the degrees of freedom for signal (DOFS), given by the trace of </w:delText>
        </w:r>
        <w:r w:rsidR="008523D0" w:rsidDel="002B62A4">
          <w:rPr>
            <w:rFonts w:ascii="Times New Roman" w:hAnsi="Times New Roman" w:cs="Times New Roman"/>
            <w:b/>
            <w:sz w:val="22"/>
          </w:rPr>
          <w:delText>A</w:delText>
        </w:r>
      </w:del>
      <w:r w:rsidR="008523D0">
        <w:rPr>
          <w:rFonts w:ascii="Times New Roman" w:hAnsi="Times New Roman" w:cs="Times New Roman"/>
          <w:sz w:val="22"/>
        </w:rPr>
        <w:t xml:space="preserve">. </w:t>
      </w:r>
      <w:ins w:id="490" w:author="Daniel Jacob" w:date="2020-03-28T20:42:00Z">
        <w:r w:rsidR="002B62A4">
          <w:rPr>
            <w:rFonts w:ascii="Times New Roman" w:hAnsi="Times New Roman" w:cs="Times New Roman"/>
            <w:sz w:val="22"/>
          </w:rPr>
          <w:t>In that case, t</w:t>
        </w:r>
      </w:ins>
      <w:del w:id="491" w:author="Daniel Jacob" w:date="2020-03-28T20:42:00Z">
        <w:r w:rsidR="0085365F" w:rsidDel="002B62A4">
          <w:rPr>
            <w:rFonts w:ascii="Times New Roman" w:hAnsi="Times New Roman" w:cs="Times New Roman"/>
            <w:sz w:val="22"/>
          </w:rPr>
          <w:delText>T</w:delText>
        </w:r>
      </w:del>
      <w:r w:rsidR="0085365F">
        <w:rPr>
          <w:rFonts w:ascii="Times New Roman" w:hAnsi="Times New Roman" w:cs="Times New Roman"/>
          <w:sz w:val="22"/>
        </w:rPr>
        <w:t xml:space="preserve">he computational cost of constructing the Jacobian matrix can </w:t>
      </w:r>
      <w:del w:id="492" w:author="Daniel Jacob" w:date="2020-03-28T20:42:00Z">
        <w:r w:rsidR="00E0153A" w:rsidDel="002B62A4">
          <w:rPr>
            <w:rFonts w:ascii="Times New Roman" w:hAnsi="Times New Roman" w:cs="Times New Roman"/>
            <w:sz w:val="22"/>
          </w:rPr>
          <w:delText>then</w:delText>
        </w:r>
        <w:r w:rsidR="0085365F" w:rsidDel="002B62A4">
          <w:rPr>
            <w:rFonts w:ascii="Times New Roman" w:hAnsi="Times New Roman" w:cs="Times New Roman"/>
            <w:sz w:val="22"/>
          </w:rPr>
          <w:delText xml:space="preserve"> </w:delText>
        </w:r>
      </w:del>
      <w:r w:rsidR="0085365F">
        <w:rPr>
          <w:rFonts w:ascii="Times New Roman" w:hAnsi="Times New Roman" w:cs="Times New Roman"/>
          <w:sz w:val="22"/>
        </w:rPr>
        <w:t xml:space="preserve">be reduced by (1) decreasing the dimension </w:t>
      </w:r>
      <w:ins w:id="493" w:author="Daniel Jacob" w:date="2020-03-28T20:45:00Z">
        <w:r w:rsidR="002B62A4">
          <w:rPr>
            <w:rFonts w:ascii="Times New Roman" w:hAnsi="Times New Roman" w:cs="Times New Roman"/>
            <w:i/>
            <w:iCs/>
            <w:sz w:val="22"/>
          </w:rPr>
          <w:t xml:space="preserve">n </w:t>
        </w:r>
      </w:ins>
      <w:del w:id="494" w:author="Daniel Jacob" w:date="2020-03-28T20:45:00Z">
        <w:r w:rsidR="0085365F" w:rsidDel="002B62A4">
          <w:rPr>
            <w:rFonts w:ascii="Times New Roman" w:hAnsi="Times New Roman" w:cs="Times New Roman"/>
            <w:sz w:val="22"/>
          </w:rPr>
          <w:delText xml:space="preserve">of </w:delText>
        </w:r>
      </w:del>
      <w:del w:id="495" w:author="Daniel Jacob" w:date="2020-03-28T20:43:00Z">
        <w:r w:rsidR="0085365F" w:rsidDel="002B62A4">
          <w:rPr>
            <w:rFonts w:ascii="Times New Roman" w:hAnsi="Times New Roman" w:cs="Times New Roman"/>
            <w:sz w:val="22"/>
          </w:rPr>
          <w:delText>the state variable</w:delText>
        </w:r>
      </w:del>
      <w:ins w:id="496" w:author="Daniel Jacob" w:date="2020-03-28T20:43:00Z">
        <w:r w:rsidR="002B62A4">
          <w:rPr>
            <w:rFonts w:ascii="Times New Roman" w:hAnsi="Times New Roman" w:cs="Times New Roman"/>
            <w:b/>
            <w:bCs/>
            <w:sz w:val="22"/>
          </w:rPr>
          <w:t>x</w:t>
        </w:r>
      </w:ins>
      <w:r w:rsidR="0085365F">
        <w:rPr>
          <w:rFonts w:ascii="Times New Roman" w:hAnsi="Times New Roman" w:cs="Times New Roman"/>
          <w:sz w:val="22"/>
        </w:rPr>
        <w:t xml:space="preserve"> </w:t>
      </w:r>
      <w:del w:id="497" w:author="Daniel Jacob" w:date="2020-03-28T20:43:00Z">
        <w:r w:rsidR="0085365F" w:rsidDel="002B62A4">
          <w:rPr>
            <w:rFonts w:ascii="Times New Roman" w:hAnsi="Times New Roman" w:cs="Times New Roman"/>
            <w:sz w:val="22"/>
          </w:rPr>
          <w:delText xml:space="preserve">vector </w:delText>
        </w:r>
      </w:del>
      <w:r w:rsidR="0085365F">
        <w:rPr>
          <w:rFonts w:ascii="Times New Roman" w:hAnsi="Times New Roman" w:cs="Times New Roman"/>
          <w:sz w:val="22"/>
        </w:rPr>
        <w:t xml:space="preserve">by aggregating </w:t>
      </w:r>
      <w:del w:id="498" w:author="Daniel Jacob" w:date="2020-03-28T20:44:00Z">
        <w:r w:rsidR="0085365F" w:rsidDel="002B62A4">
          <w:rPr>
            <w:rFonts w:ascii="Times New Roman" w:hAnsi="Times New Roman" w:cs="Times New Roman"/>
            <w:sz w:val="22"/>
          </w:rPr>
          <w:delText xml:space="preserve">together </w:delText>
        </w:r>
      </w:del>
      <w:ins w:id="499" w:author="Daniel Jacob" w:date="2020-03-28T20:44:00Z">
        <w:r w:rsidR="002B62A4">
          <w:rPr>
            <w:rFonts w:ascii="Times New Roman" w:hAnsi="Times New Roman" w:cs="Times New Roman"/>
            <w:sz w:val="22"/>
          </w:rPr>
          <w:t xml:space="preserve">or ignoring the original </w:t>
        </w:r>
      </w:ins>
      <w:r w:rsidR="0085365F">
        <w:rPr>
          <w:rFonts w:ascii="Times New Roman" w:hAnsi="Times New Roman" w:cs="Times New Roman"/>
          <w:sz w:val="22"/>
        </w:rPr>
        <w:t xml:space="preserve">state </w:t>
      </w:r>
      <w:del w:id="500" w:author="Daniel Jacob" w:date="2020-03-28T20:44:00Z">
        <w:r w:rsidR="0085365F" w:rsidDel="002B62A4">
          <w:rPr>
            <w:rFonts w:ascii="Times New Roman" w:hAnsi="Times New Roman" w:cs="Times New Roman"/>
            <w:sz w:val="22"/>
          </w:rPr>
          <w:delText xml:space="preserve">variables </w:delText>
        </w:r>
      </w:del>
      <w:ins w:id="501" w:author="Daniel Jacob" w:date="2020-03-28T20:44:00Z">
        <w:r w:rsidR="002B62A4">
          <w:rPr>
            <w:rFonts w:ascii="Times New Roman" w:hAnsi="Times New Roman" w:cs="Times New Roman"/>
            <w:sz w:val="22"/>
          </w:rPr>
          <w:t xml:space="preserve">vector elements </w:t>
        </w:r>
      </w:ins>
      <w:r w:rsidR="0085365F">
        <w:rPr>
          <w:rFonts w:ascii="Times New Roman" w:hAnsi="Times New Roman" w:cs="Times New Roman"/>
          <w:sz w:val="22"/>
        </w:rPr>
        <w:t xml:space="preserve">or (2) </w:t>
      </w:r>
      <w:ins w:id="502" w:author="Daniel Jacob" w:date="2020-03-28T20:47:00Z">
        <w:r w:rsidR="002B62A4">
          <w:rPr>
            <w:rFonts w:ascii="Times New Roman" w:hAnsi="Times New Roman" w:cs="Times New Roman"/>
            <w:sz w:val="22"/>
          </w:rPr>
          <w:t xml:space="preserve">retaining the original dimension </w:t>
        </w:r>
      </w:ins>
      <w:ins w:id="503" w:author="Daniel Jacob" w:date="2020-03-28T20:48:00Z">
        <w:r w:rsidR="002B62A4">
          <w:rPr>
            <w:rFonts w:ascii="Times New Roman" w:hAnsi="Times New Roman" w:cs="Times New Roman"/>
            <w:sz w:val="22"/>
          </w:rPr>
          <w:t xml:space="preserve">but </w:t>
        </w:r>
      </w:ins>
      <w:r w:rsidR="0085365F">
        <w:rPr>
          <w:rFonts w:ascii="Times New Roman" w:hAnsi="Times New Roman" w:cs="Times New Roman"/>
          <w:sz w:val="22"/>
        </w:rPr>
        <w:t xml:space="preserve">decreasing the number of model </w:t>
      </w:r>
      <w:del w:id="504" w:author="Daniel Jacob" w:date="2020-03-28T20:49:00Z">
        <w:r w:rsidR="0085365F" w:rsidDel="002B62A4">
          <w:rPr>
            <w:rFonts w:ascii="Times New Roman" w:hAnsi="Times New Roman" w:cs="Times New Roman"/>
            <w:sz w:val="22"/>
          </w:rPr>
          <w:delText xml:space="preserve">runs </w:delText>
        </w:r>
      </w:del>
      <w:ins w:id="505" w:author="Daniel Jacob" w:date="2020-03-28T20:49:00Z">
        <w:r w:rsidR="002B62A4">
          <w:rPr>
            <w:rFonts w:ascii="Times New Roman" w:hAnsi="Times New Roman" w:cs="Times New Roman"/>
            <w:sz w:val="22"/>
          </w:rPr>
          <w:t xml:space="preserve">simulations, yielding </w:t>
        </w:r>
      </w:ins>
      <w:del w:id="506" w:author="Daniel Jacob" w:date="2020-03-28T20:49:00Z">
        <w:r w:rsidR="0085365F" w:rsidDel="002B62A4">
          <w:rPr>
            <w:rFonts w:ascii="Times New Roman" w:hAnsi="Times New Roman" w:cs="Times New Roman"/>
            <w:sz w:val="22"/>
          </w:rPr>
          <w:delText>needed to construct the Jacobian matrix at the original state variable resolutio</w:delText>
        </w:r>
        <w:r w:rsidR="00F5766C" w:rsidDel="002B62A4">
          <w:rPr>
            <w:rFonts w:ascii="Times New Roman" w:hAnsi="Times New Roman" w:cs="Times New Roman"/>
            <w:sz w:val="22"/>
          </w:rPr>
          <w:delText xml:space="preserve">n, creating </w:delText>
        </w:r>
      </w:del>
      <w:r w:rsidR="00F5766C">
        <w:rPr>
          <w:rFonts w:ascii="Times New Roman" w:hAnsi="Times New Roman" w:cs="Times New Roman"/>
          <w:sz w:val="22"/>
        </w:rPr>
        <w:t>a low-rank approximation of the Jacobian</w:t>
      </w:r>
      <w:r w:rsidR="0085365F">
        <w:rPr>
          <w:rFonts w:ascii="Times New Roman" w:hAnsi="Times New Roman" w:cs="Times New Roman"/>
          <w:sz w:val="22"/>
        </w:rPr>
        <w:t xml:space="preserve">. </w:t>
      </w:r>
      <w:commentRangeStart w:id="507"/>
      <w:r w:rsidR="00E0153A">
        <w:rPr>
          <w:rFonts w:ascii="Times New Roman" w:hAnsi="Times New Roman" w:cs="Times New Roman"/>
          <w:sz w:val="22"/>
        </w:rPr>
        <w:t xml:space="preserve">Optimal reductions in both dimension and rank will </w:t>
      </w:r>
      <w:r w:rsidR="00DA69B7">
        <w:rPr>
          <w:rFonts w:ascii="Times New Roman" w:hAnsi="Times New Roman" w:cs="Times New Roman"/>
          <w:sz w:val="22"/>
        </w:rPr>
        <w:t>maximize the information content of the resulting inversion.</w:t>
      </w:r>
      <w:r w:rsidR="00636893">
        <w:rPr>
          <w:rFonts w:ascii="Times New Roman" w:hAnsi="Times New Roman" w:cs="Times New Roman"/>
          <w:sz w:val="22"/>
        </w:rPr>
        <w:t xml:space="preserve"> </w:t>
      </w:r>
      <w:commentRangeEnd w:id="507"/>
      <w:r w:rsidR="008309CB">
        <w:rPr>
          <w:rStyle w:val="CommentReference"/>
        </w:rPr>
        <w:commentReference w:id="507"/>
      </w:r>
      <w:r w:rsidR="00636893">
        <w:rPr>
          <w:rFonts w:ascii="Times New Roman" w:eastAsiaTheme="minorEastAsia" w:hAnsi="Times New Roman" w:cs="Times New Roman"/>
          <w:sz w:val="22"/>
        </w:rPr>
        <w:t>In what follows, we consider the case in which the state vector elements are surface emissions, discretized over a grid. The results can be generalized to temporal as well as spatial state variables.</w:t>
      </w:r>
    </w:p>
    <w:p w14:paraId="610505EE" w14:textId="5BA8666E" w:rsidR="00190DC3" w:rsidRDefault="00190DC3" w:rsidP="005D2927">
      <w:pPr>
        <w:rPr>
          <w:rFonts w:ascii="Times New Roman" w:eastAsiaTheme="minorEastAsia" w:hAnsi="Times New Roman" w:cs="Times New Roman"/>
          <w:sz w:val="22"/>
        </w:rPr>
      </w:pPr>
    </w:p>
    <w:p w14:paraId="666E77BB" w14:textId="10D33DF6" w:rsidR="00190DC3" w:rsidRDefault="00190DC3" w:rsidP="005D2927">
      <w:pPr>
        <w:rPr>
          <w:rFonts w:ascii="Times New Roman" w:eastAsiaTheme="minorEastAsia" w:hAnsi="Times New Roman" w:cs="Times New Roman"/>
          <w:sz w:val="22"/>
        </w:rPr>
      </w:pPr>
      <w:r>
        <w:rPr>
          <w:rFonts w:ascii="Times New Roman" w:eastAsiaTheme="minorEastAsia" w:hAnsi="Times New Roman" w:cs="Times New Roman"/>
          <w:sz w:val="22"/>
        </w:rPr>
        <w:t>Section 2.2: Optimal Rank and Dimension Reductions</w:t>
      </w:r>
    </w:p>
    <w:p w14:paraId="36B5D5CE" w14:textId="77777777" w:rsidR="00190DC3" w:rsidRDefault="00190DC3" w:rsidP="005D2927">
      <w:pPr>
        <w:rPr>
          <w:rFonts w:ascii="Times New Roman" w:eastAsiaTheme="minorEastAsia" w:hAnsi="Times New Roman" w:cs="Times New Roman"/>
          <w:sz w:val="22"/>
        </w:rPr>
      </w:pPr>
    </w:p>
    <w:p w14:paraId="7CA43F0A" w14:textId="7BBF992C" w:rsidR="00190DC3" w:rsidRPr="00636893" w:rsidRDefault="00190DC3" w:rsidP="005D2927">
      <w:pPr>
        <w:rPr>
          <w:rFonts w:ascii="Times New Roman" w:eastAsiaTheme="minorEastAsia" w:hAnsi="Times New Roman" w:cs="Times New Roman"/>
          <w:sz w:val="22"/>
        </w:rPr>
      </w:pPr>
      <w:r>
        <w:rPr>
          <w:rFonts w:ascii="Times New Roman" w:eastAsiaTheme="minorEastAsia" w:hAnsi="Times New Roman" w:cs="Times New Roman"/>
          <w:sz w:val="22"/>
        </w:rPr>
        <w:t>[INSERT KITCHEN SINK RECIPE]</w:t>
      </w:r>
    </w:p>
    <w:p w14:paraId="3945F4DC" w14:textId="77777777" w:rsidR="005D2927" w:rsidRDefault="005D2927" w:rsidP="007A4AD3">
      <w:pPr>
        <w:rPr>
          <w:rFonts w:ascii="Times New Roman" w:hAnsi="Times New Roman" w:cs="Times New Roman"/>
          <w:sz w:val="22"/>
        </w:rPr>
      </w:pPr>
    </w:p>
    <w:p w14:paraId="255A59E4" w14:textId="77777777" w:rsidR="00C75F4B" w:rsidRDefault="00820C20" w:rsidP="00C75F4B">
      <w:pPr>
        <w:keepNext/>
        <w:jc w:val="center"/>
      </w:pPr>
      <w:r>
        <w:rPr>
          <w:rFonts w:ascii="Times New Roman" w:hAnsi="Times New Roman" w:cs="Times New Roman"/>
          <w:noProof/>
          <w:sz w:val="22"/>
        </w:rPr>
        <w:drawing>
          <wp:inline distT="0" distB="0" distL="0" distR="0" wp14:anchorId="27A50AB3" wp14:editId="3C394596">
            <wp:extent cx="5943600" cy="2160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m_rank_schem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649E48AD" w14:textId="4FF79A7D" w:rsidR="005540FC" w:rsidRDefault="00C75F4B" w:rsidP="00C75F4B">
      <w:pPr>
        <w:pStyle w:val="Caption"/>
        <w:jc w:val="center"/>
        <w:rPr>
          <w:rFonts w:ascii="Times New Roman" w:hAnsi="Times New Roman" w:cs="Times New Roman"/>
          <w:sz w:val="22"/>
        </w:rPr>
      </w:pPr>
      <w:r>
        <w:t xml:space="preserve">Figure </w:t>
      </w:r>
      <w:r w:rsidR="009D6FDF">
        <w:fldChar w:fldCharType="begin"/>
      </w:r>
      <w:r w:rsidR="009D6FDF">
        <w:instrText xml:space="preserve"> SEQ Figure \* ARABIC </w:instrText>
      </w:r>
      <w:r w:rsidR="009D6FDF">
        <w:fldChar w:fldCharType="separate"/>
      </w:r>
      <w:r>
        <w:rPr>
          <w:noProof/>
        </w:rPr>
        <w:t>1</w:t>
      </w:r>
      <w:r w:rsidR="009D6FDF">
        <w:rPr>
          <w:noProof/>
        </w:rPr>
        <w:fldChar w:fldCharType="end"/>
      </w:r>
    </w:p>
    <w:p w14:paraId="6951BC03" w14:textId="74BEA97B" w:rsidR="003568B9" w:rsidRPr="00D127BD" w:rsidRDefault="005540FC" w:rsidP="00837F4A">
      <w:pPr>
        <w:rPr>
          <w:rFonts w:ascii="Times New Roman" w:eastAsiaTheme="minorEastAsia" w:hAnsi="Times New Roman" w:cs="Times New Roman"/>
          <w:sz w:val="22"/>
        </w:rPr>
      </w:pPr>
      <w:r>
        <w:rPr>
          <w:rFonts w:ascii="Times New Roman" w:hAnsi="Times New Roman" w:cs="Times New Roman"/>
          <w:sz w:val="22"/>
        </w:rPr>
        <w:lastRenderedPageBreak/>
        <w:t xml:space="preserve">Figure </w:t>
      </w:r>
      <w:r w:rsidR="00190DC3">
        <w:rPr>
          <w:rFonts w:ascii="Times New Roman" w:hAnsi="Times New Roman" w:cs="Times New Roman"/>
          <w:sz w:val="22"/>
        </w:rPr>
        <w:t>1</w:t>
      </w:r>
      <w:r>
        <w:rPr>
          <w:rFonts w:ascii="Times New Roman" w:hAnsi="Times New Roman" w:cs="Times New Roman"/>
          <w:sz w:val="22"/>
        </w:rPr>
        <w:t xml:space="preserve"> </w:t>
      </w:r>
      <w:commentRangeStart w:id="508"/>
      <w:r>
        <w:rPr>
          <w:rFonts w:ascii="Times New Roman" w:hAnsi="Times New Roman" w:cs="Times New Roman"/>
          <w:sz w:val="22"/>
        </w:rPr>
        <w:t xml:space="preserve">shows the relationship between </w:t>
      </w:r>
      <w:r w:rsidR="00E0153A">
        <w:rPr>
          <w:rFonts w:ascii="Times New Roman" w:hAnsi="Times New Roman" w:cs="Times New Roman"/>
          <w:sz w:val="22"/>
        </w:rPr>
        <w:t>dimension and rank reductions</w:t>
      </w:r>
      <w:commentRangeEnd w:id="508"/>
      <w:r w:rsidR="008309CB">
        <w:rPr>
          <w:rStyle w:val="CommentReference"/>
        </w:rPr>
        <w:commentReference w:id="508"/>
      </w:r>
      <w:r w:rsidR="00E0153A">
        <w:rPr>
          <w:rFonts w:ascii="Times New Roman" w:hAnsi="Times New Roman" w:cs="Times New Roman"/>
          <w:sz w:val="22"/>
        </w:rPr>
        <w:t xml:space="preserve">. The left panel </w:t>
      </w:r>
      <w:r w:rsidR="00DA5ECB">
        <w:rPr>
          <w:rFonts w:ascii="Times New Roman" w:hAnsi="Times New Roman" w:cs="Times New Roman"/>
          <w:sz w:val="22"/>
        </w:rPr>
        <w:t xml:space="preserve">represents the </w:t>
      </w:r>
      <w:r>
        <w:rPr>
          <w:rFonts w:ascii="Times New Roman" w:hAnsi="Times New Roman" w:cs="Times New Roman"/>
          <w:sz w:val="22"/>
        </w:rPr>
        <w:t xml:space="preserve">original </w:t>
      </w:r>
      <w:r w:rsidR="00E14406" w:rsidRPr="00E14406">
        <w:rPr>
          <w:rFonts w:ascii="Times New Roman" w:hAnsi="Times New Roman" w:cs="Times New Roman"/>
          <w:i/>
          <w:sz w:val="22"/>
        </w:rPr>
        <w:t>n</w:t>
      </w:r>
      <w:r w:rsidR="00E14406">
        <w:rPr>
          <w:rFonts w:ascii="Times New Roman" w:hAnsi="Times New Roman" w:cs="Times New Roman"/>
          <w:sz w:val="22"/>
        </w:rPr>
        <w:t xml:space="preserve">-dimensional </w:t>
      </w:r>
      <w:r w:rsidRPr="00E14406">
        <w:rPr>
          <w:rFonts w:ascii="Times New Roman" w:hAnsi="Times New Roman" w:cs="Times New Roman"/>
          <w:sz w:val="22"/>
        </w:rPr>
        <w:t>state</w:t>
      </w:r>
      <w:r>
        <w:rPr>
          <w:rFonts w:ascii="Times New Roman" w:hAnsi="Times New Roman" w:cs="Times New Roman"/>
          <w:sz w:val="22"/>
        </w:rPr>
        <w:t xml:space="preserve"> space</w:t>
      </w:r>
      <w:r w:rsidR="00DA5ECB">
        <w:rPr>
          <w:rFonts w:ascii="Times New Roman" w:hAnsi="Times New Roman" w:cs="Times New Roman"/>
          <w:sz w:val="22"/>
        </w:rPr>
        <w:t>. A linear transformation</w:t>
      </w:r>
      <m:oMath>
        <m:r>
          <w:rPr>
            <w:rFonts w:ascii="Cambria Math" w:hAnsi="Cambria Math" w:cs="Times New Roman"/>
            <w:sz w:val="22"/>
          </w:rPr>
          <m:t xml:space="preserve"> </m:t>
        </m:r>
        <m:r>
          <m:rPr>
            <m:sty m:val="b"/>
          </m:rPr>
          <w:rPr>
            <w:rFonts w:ascii="Cambria Math" w:hAnsi="Cambria Math" w:cs="Times New Roman"/>
            <w:sz w:val="22"/>
          </w:rPr>
          <m:t>Γ∈</m:t>
        </m:r>
        <m:sSup>
          <m:sSupPr>
            <m:ctrlPr>
              <w:rPr>
                <w:rFonts w:ascii="Cambria Math" w:hAnsi="Cambria Math" w:cs="Times New Roman"/>
                <w:sz w:val="22"/>
              </w:rPr>
            </m:ctrlPr>
          </m:sSupPr>
          <m:e>
            <m:r>
              <m:rPr>
                <m:scr m:val="double-struck"/>
                <m:sty m:val="p"/>
              </m:rPr>
              <w:rPr>
                <w:rFonts w:ascii="Cambria Math" w:hAnsi="Cambria Math" w:cs="Times New Roman"/>
                <w:sz w:val="22"/>
              </w:rPr>
              <m:t>R</m:t>
            </m:r>
            <m:ctrlPr>
              <w:rPr>
                <w:rFonts w:ascii="Cambria Math" w:hAnsi="Cambria Math" w:cs="Times New Roman"/>
                <w:b/>
                <w:sz w:val="22"/>
              </w:rPr>
            </m:ctrlPr>
          </m:e>
          <m:sup>
            <m:r>
              <m:rPr>
                <m:sty m:val="p"/>
              </m:rPr>
              <w:rPr>
                <w:rFonts w:ascii="Cambria Math" w:hAnsi="Cambria Math" w:cs="Times New Roman"/>
                <w:sz w:val="22"/>
              </w:rPr>
              <m:t>n ×k</m:t>
            </m:r>
          </m:sup>
        </m:sSup>
      </m:oMath>
      <w:r w:rsidR="00DA5ECB">
        <w:rPr>
          <w:rFonts w:ascii="Times New Roman" w:hAnsi="Times New Roman" w:cs="Times New Roman"/>
          <w:sz w:val="22"/>
        </w:rPr>
        <w:t xml:space="preserve"> reduce</w:t>
      </w:r>
      <w:proofErr w:type="spellStart"/>
      <w:r w:rsidR="00E14406">
        <w:rPr>
          <w:rFonts w:ascii="Times New Roman" w:hAnsi="Times New Roman" w:cs="Times New Roman"/>
          <w:sz w:val="22"/>
        </w:rPr>
        <w:t>s</w:t>
      </w:r>
      <w:proofErr w:type="spellEnd"/>
      <w:r w:rsidR="00DA5ECB">
        <w:rPr>
          <w:rFonts w:ascii="Times New Roman" w:hAnsi="Times New Roman" w:cs="Times New Roman"/>
          <w:sz w:val="22"/>
        </w:rPr>
        <w:t xml:space="preserve"> the dimension</w:t>
      </w:r>
      <w:r w:rsidR="00E14406">
        <w:rPr>
          <w:rFonts w:ascii="Times New Roman" w:hAnsi="Times New Roman" w:cs="Times New Roman"/>
          <w:sz w:val="22"/>
        </w:rPr>
        <w:t xml:space="preserve"> of the state space</w:t>
      </w:r>
      <w:r w:rsidR="00DA5ECB">
        <w:rPr>
          <w:rFonts w:ascii="Times New Roman" w:hAnsi="Times New Roman" w:cs="Times New Roman"/>
          <w:sz w:val="22"/>
        </w:rPr>
        <w:t xml:space="preserve"> from </w:t>
      </w:r>
      <w:r w:rsidR="00DA5ECB">
        <w:rPr>
          <w:rFonts w:ascii="Times New Roman" w:hAnsi="Times New Roman" w:cs="Times New Roman"/>
          <w:i/>
          <w:sz w:val="22"/>
        </w:rPr>
        <w:t>n</w:t>
      </w:r>
      <w:r w:rsidR="00DA5ECB">
        <w:rPr>
          <w:rFonts w:ascii="Times New Roman" w:hAnsi="Times New Roman" w:cs="Times New Roman"/>
          <w:sz w:val="22"/>
        </w:rPr>
        <w:t xml:space="preserve"> to </w:t>
      </w:r>
      <w:r w:rsidR="00DA5ECB">
        <w:rPr>
          <w:rFonts w:ascii="Times New Roman" w:hAnsi="Times New Roman" w:cs="Times New Roman"/>
          <w:i/>
          <w:sz w:val="22"/>
        </w:rPr>
        <w:t>k</w:t>
      </w:r>
      <w:r w:rsidR="00DA5ECB">
        <w:rPr>
          <w:rFonts w:ascii="Times New Roman" w:hAnsi="Times New Roman" w:cs="Times New Roman"/>
          <w:sz w:val="22"/>
        </w:rPr>
        <w:t>.</w:t>
      </w:r>
      <w:r>
        <w:rPr>
          <w:rFonts w:ascii="Times New Roman" w:hAnsi="Times New Roman" w:cs="Times New Roman"/>
          <w:sz w:val="22"/>
        </w:rPr>
        <w:t xml:space="preserve"> </w:t>
      </w:r>
      <w:r w:rsidR="00E14406">
        <w:rPr>
          <w:rFonts w:ascii="Times New Roman" w:hAnsi="Times New Roman" w:cs="Times New Roman"/>
          <w:sz w:val="22"/>
        </w:rPr>
        <w:t xml:space="preserve">This transformation may reduce dimension discretely, as in the case of grid cell aggregation, or non-discretely, </w:t>
      </w:r>
      <w:commentRangeStart w:id="509"/>
      <w:r>
        <w:rPr>
          <w:rFonts w:ascii="Times New Roman" w:hAnsi="Times New Roman" w:cs="Times New Roman"/>
          <w:sz w:val="22"/>
        </w:rPr>
        <w:t>a</w:t>
      </w:r>
      <w:r w:rsidR="00E14406">
        <w:rPr>
          <w:rFonts w:ascii="Times New Roman" w:hAnsi="Times New Roman" w:cs="Times New Roman"/>
          <w:sz w:val="22"/>
        </w:rPr>
        <w:t>s depicted in the right panel</w:t>
      </w:r>
      <w:commentRangeEnd w:id="509"/>
      <w:r w:rsidR="008309CB">
        <w:rPr>
          <w:rStyle w:val="CommentReference"/>
        </w:rPr>
        <w:commentReference w:id="509"/>
      </w:r>
      <w:r w:rsidR="00E14406">
        <w:rPr>
          <w:rFonts w:ascii="Times New Roman" w:hAnsi="Times New Roman" w:cs="Times New Roman"/>
          <w:sz w:val="22"/>
        </w:rPr>
        <w:t xml:space="preserve">. A second linear transformation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m:rPr>
            <m:sty m:val="b"/>
          </m:rPr>
          <w:rPr>
            <w:rFonts w:ascii="Cambria Math" w:hAnsi="Cambria Math" w:cs="Times New Roman"/>
            <w:sz w:val="22"/>
          </w:rPr>
          <m:t>∈</m:t>
        </m:r>
        <m:sSup>
          <m:sSupPr>
            <m:ctrlPr>
              <w:rPr>
                <w:rFonts w:ascii="Cambria Math" w:hAnsi="Cambria Math" w:cs="Times New Roman"/>
                <w:sz w:val="22"/>
              </w:rPr>
            </m:ctrlPr>
          </m:sSupPr>
          <m:e>
            <m:r>
              <m:rPr>
                <m:scr m:val="double-struck"/>
                <m:sty m:val="p"/>
              </m:rPr>
              <w:rPr>
                <w:rFonts w:ascii="Cambria Math" w:hAnsi="Cambria Math" w:cs="Times New Roman"/>
                <w:sz w:val="22"/>
              </w:rPr>
              <m:t>R</m:t>
            </m:r>
            <m:ctrlPr>
              <w:rPr>
                <w:rFonts w:ascii="Cambria Math" w:hAnsi="Cambria Math" w:cs="Times New Roman"/>
                <w:b/>
                <w:sz w:val="22"/>
              </w:rPr>
            </m:ctrlPr>
          </m:e>
          <m:sup>
            <m:r>
              <m:rPr>
                <m:sty m:val="p"/>
              </m:rPr>
              <w:rPr>
                <w:rFonts w:ascii="Cambria Math" w:hAnsi="Cambria Math" w:cs="Times New Roman"/>
                <w:sz w:val="22"/>
              </w:rPr>
              <m:t>k ×n</m:t>
            </m:r>
          </m:sup>
        </m:sSup>
      </m:oMath>
      <w:r w:rsidR="00E14406">
        <w:rPr>
          <w:rFonts w:ascii="Times New Roman" w:hAnsi="Times New Roman" w:cs="Times New Roman"/>
          <w:sz w:val="22"/>
        </w:rPr>
        <w:t xml:space="preserve"> can extend the dimension of the state space from </w:t>
      </w:r>
      <w:r w:rsidR="00E14406">
        <w:rPr>
          <w:rFonts w:ascii="Times New Roman" w:hAnsi="Times New Roman" w:cs="Times New Roman"/>
          <w:i/>
          <w:sz w:val="22"/>
        </w:rPr>
        <w:t>k</w:t>
      </w:r>
      <w:r w:rsidR="00E14406">
        <w:rPr>
          <w:rFonts w:ascii="Times New Roman" w:hAnsi="Times New Roman" w:cs="Times New Roman"/>
          <w:sz w:val="22"/>
        </w:rPr>
        <w:t xml:space="preserve"> back to the original </w:t>
      </w:r>
      <w:r w:rsidR="00E14406">
        <w:rPr>
          <w:rFonts w:ascii="Times New Roman" w:hAnsi="Times New Roman" w:cs="Times New Roman"/>
          <w:i/>
          <w:sz w:val="22"/>
        </w:rPr>
        <w:t>n</w:t>
      </w:r>
      <w:r w:rsidR="00E14406">
        <w:rPr>
          <w:rFonts w:ascii="Times New Roman" w:hAnsi="Times New Roman" w:cs="Times New Roman"/>
          <w:sz w:val="22"/>
        </w:rPr>
        <w:t>. The resulting space, depicted in the middle panel, is a low-rank approximation of the original state space</w:t>
      </w:r>
      <w:r>
        <w:rPr>
          <w:rFonts w:ascii="Times New Roman" w:hAnsi="Times New Roman" w:cs="Times New Roman"/>
          <w:sz w:val="22"/>
        </w:rPr>
        <w:t>.</w:t>
      </w:r>
      <w:r w:rsidR="00E14406">
        <w:rPr>
          <w:rFonts w:ascii="Times New Roman" w:hAnsi="Times New Roman" w:cs="Times New Roman"/>
          <w:sz w:val="22"/>
        </w:rPr>
        <w:t xml:space="preserve"> </w:t>
      </w:r>
      <w:r w:rsidR="00DD3FD0">
        <w:rPr>
          <w:rFonts w:ascii="Times New Roman" w:hAnsi="Times New Roman" w:cs="Times New Roman"/>
          <w:sz w:val="22"/>
        </w:rPr>
        <w:t xml:space="preserve">The projection </w:t>
      </w:r>
      <m:oMath>
        <m:r>
          <m:rPr>
            <m:sty m:val="b"/>
          </m:rPr>
          <w:rPr>
            <w:rFonts w:ascii="Cambria Math" w:hAnsi="Cambria Math" w:cs="Times New Roman"/>
            <w:sz w:val="22"/>
          </w:rPr>
          <m:t>Π=</m:t>
        </m:r>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m:rPr>
            <m:sty m:val="b"/>
          </m:rPr>
          <w:rPr>
            <w:rFonts w:ascii="Cambria Math" w:hAnsi="Cambria Math" w:cs="Times New Roman"/>
            <w:sz w:val="22"/>
          </w:rPr>
          <m:t>Γ</m:t>
        </m:r>
      </m:oMath>
      <w:r w:rsidR="00DD3FD0">
        <w:rPr>
          <w:rFonts w:ascii="Times New Roman" w:eastAsiaTheme="minorEastAsia" w:hAnsi="Times New Roman" w:cs="Times New Roman"/>
          <w:sz w:val="22"/>
        </w:rPr>
        <w:t xml:space="preserve"> transforms the original state space to the low-rank subspace.</w:t>
      </w:r>
      <w:r w:rsidR="00DD3FD0">
        <w:rPr>
          <w:rFonts w:ascii="Times New Roman" w:hAnsi="Times New Roman" w:cs="Times New Roman"/>
          <w:sz w:val="22"/>
        </w:rPr>
        <w:t xml:space="preserve"> </w:t>
      </w:r>
      <w:r w:rsidR="00E14406">
        <w:rPr>
          <w:rFonts w:ascii="Times New Roman" w:hAnsi="Times New Roman" w:cs="Times New Roman"/>
          <w:sz w:val="22"/>
        </w:rPr>
        <w:t>An inverse system, including the Jacobian, can be constructed and solved in any of the three spaces.</w:t>
      </w:r>
      <w:r w:rsidR="00E14406">
        <w:rPr>
          <w:rFonts w:ascii="Times New Roman" w:eastAsiaTheme="minorEastAsia" w:hAnsi="Times New Roman" w:cs="Times New Roman"/>
          <w:sz w:val="22"/>
        </w:rPr>
        <w:t xml:space="preserve"> </w:t>
      </w:r>
      <w:r w:rsidR="00476505">
        <w:rPr>
          <w:rFonts w:ascii="Times New Roman" w:hAnsi="Times New Roman" w:cs="Times New Roman"/>
          <w:sz w:val="22"/>
        </w:rPr>
        <w:t>As the dimension or rank of the subspace approaches the original dimension</w:t>
      </w:r>
      <w:r w:rsidR="00A6582F">
        <w:rPr>
          <w:rFonts w:ascii="Times New Roman" w:hAnsi="Times New Roman" w:cs="Times New Roman"/>
          <w:sz w:val="22"/>
        </w:rPr>
        <w:t xml:space="preserve">, i.e. as </w:t>
      </w:r>
      <m:oMath>
        <m:r>
          <w:rPr>
            <w:rFonts w:ascii="Cambria Math" w:hAnsi="Cambria Math" w:cs="Times New Roman"/>
            <w:sz w:val="22"/>
          </w:rPr>
          <m:t>k→n</m:t>
        </m:r>
      </m:oMath>
      <w:r w:rsidR="00476505">
        <w:rPr>
          <w:rFonts w:ascii="Times New Roman" w:hAnsi="Times New Roman" w:cs="Times New Roman"/>
          <w:sz w:val="22"/>
        </w:rPr>
        <w:t xml:space="preserve">, the inverse solution converges to the true solution. </w:t>
      </w:r>
    </w:p>
    <w:p w14:paraId="33C36E31" w14:textId="77777777" w:rsidR="00F26F25" w:rsidRDefault="00F26F25" w:rsidP="00837F4A">
      <w:pPr>
        <w:rPr>
          <w:rFonts w:ascii="Times New Roman" w:hAnsi="Times New Roman" w:cs="Times New Roman"/>
          <w:sz w:val="22"/>
        </w:rPr>
      </w:pPr>
    </w:p>
    <w:p w14:paraId="1A91EB4B" w14:textId="6C36CFE7" w:rsidR="001560BF" w:rsidRDefault="005931A1" w:rsidP="007A4AD3">
      <w:pPr>
        <w:rPr>
          <w:rFonts w:ascii="Times New Roman" w:eastAsiaTheme="minorEastAsia" w:hAnsi="Times New Roman" w:cs="Times New Roman"/>
          <w:sz w:val="22"/>
        </w:rPr>
      </w:pPr>
      <w:commentRangeStart w:id="510"/>
      <w:commentRangeStart w:id="511"/>
      <w:r>
        <w:rPr>
          <w:rFonts w:ascii="Times New Roman" w:hAnsi="Times New Roman" w:cs="Times New Roman"/>
          <w:sz w:val="22"/>
        </w:rPr>
        <w:t xml:space="preserve">For </w:t>
      </w:r>
      <w:commentRangeEnd w:id="510"/>
      <w:r w:rsidR="00652345">
        <w:rPr>
          <w:rStyle w:val="CommentReference"/>
        </w:rPr>
        <w:commentReference w:id="510"/>
      </w:r>
      <w:r w:rsidR="000E7B93">
        <w:rPr>
          <w:rFonts w:ascii="Times New Roman" w:hAnsi="Times New Roman" w:cs="Times New Roman"/>
          <w:sz w:val="22"/>
        </w:rPr>
        <w:t>a</w:t>
      </w:r>
      <w:r>
        <w:rPr>
          <w:rFonts w:ascii="Times New Roman" w:hAnsi="Times New Roman" w:cs="Times New Roman"/>
          <w:sz w:val="22"/>
        </w:rPr>
        <w:t xml:space="preserve"> given dimension-reducing transformation</w:t>
      </w:r>
      <w:r w:rsidR="00EC2EE6">
        <w:rPr>
          <w:rFonts w:ascii="Times New Roman" w:hAnsi="Times New Roman" w:cs="Times New Roman"/>
          <w:sz w:val="22"/>
        </w:rPr>
        <w:t xml:space="preserve"> </w:t>
      </w:r>
      <m:oMath>
        <m:r>
          <m:rPr>
            <m:sty m:val="b"/>
          </m:rPr>
          <w:rPr>
            <w:rFonts w:ascii="Cambria Math" w:eastAsiaTheme="minorEastAsia" w:hAnsi="Cambria Math" w:cs="Times New Roman"/>
            <w:sz w:val="22"/>
          </w:rPr>
          <m:t>Γ</m:t>
        </m:r>
        <w:commentRangeEnd w:id="511"/>
        <m:r>
          <m:rPr>
            <m:sty m:val="p"/>
          </m:rPr>
          <w:rPr>
            <w:rStyle w:val="CommentReference"/>
          </w:rPr>
          <w:commentReference w:id="511"/>
        </m:r>
      </m:oMath>
      <w:r>
        <w:rPr>
          <w:rFonts w:ascii="Times New Roman" w:hAnsi="Times New Roman" w:cs="Times New Roman"/>
          <w:sz w:val="22"/>
        </w:rPr>
        <w:t>, t</w:t>
      </w:r>
      <w:r w:rsidR="00B32F10">
        <w:rPr>
          <w:rFonts w:ascii="Times New Roman" w:hAnsi="Times New Roman" w:cs="Times New Roman"/>
          <w:sz w:val="22"/>
        </w:rPr>
        <w:t xml:space="preserve">he optimal dimension-restoring transformation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b"/>
              </m:rPr>
              <w:rPr>
                <w:rFonts w:ascii="Cambria Math" w:eastAsiaTheme="minorEastAsia" w:hAnsi="Cambria Math" w:cs="Times New Roman"/>
                <w:sz w:val="22"/>
              </w:rPr>
              <m:t>*</m:t>
            </m:r>
          </m:sup>
        </m:sSup>
      </m:oMath>
      <w:r w:rsidR="00EC2EE6">
        <w:rPr>
          <w:rFonts w:ascii="Times New Roman" w:hAnsi="Times New Roman" w:cs="Times New Roman"/>
          <w:sz w:val="22"/>
        </w:rPr>
        <w:t xml:space="preserve"> </w:t>
      </w:r>
      <w:commentRangeStart w:id="512"/>
      <w:r w:rsidR="000E7B93">
        <w:rPr>
          <w:rFonts w:ascii="Times New Roman" w:hAnsi="Times New Roman" w:cs="Times New Roman"/>
          <w:sz w:val="22"/>
        </w:rPr>
        <w:t>maximizes t</w:t>
      </w:r>
      <w:r w:rsidR="00B32F10">
        <w:rPr>
          <w:rFonts w:ascii="Times New Roman" w:hAnsi="Times New Roman" w:cs="Times New Roman"/>
          <w:sz w:val="22"/>
        </w:rPr>
        <w:t xml:space="preserve">he probability of the full dimension state vector </w:t>
      </w:r>
      <w:r w:rsidR="00B32F10">
        <w:rPr>
          <w:rFonts w:ascii="Times New Roman" w:hAnsi="Times New Roman" w:cs="Times New Roman"/>
          <w:b/>
          <w:sz w:val="22"/>
        </w:rPr>
        <w:t>x</w:t>
      </w:r>
      <w:r w:rsidR="00B32F10">
        <w:rPr>
          <w:rFonts w:ascii="Times New Roman" w:hAnsi="Times New Roman" w:cs="Times New Roman"/>
          <w:sz w:val="22"/>
        </w:rPr>
        <w:t xml:space="preserve"> </w:t>
      </w:r>
      <w:commentRangeEnd w:id="512"/>
      <w:r w:rsidR="008309CB">
        <w:rPr>
          <w:rStyle w:val="CommentReference"/>
        </w:rPr>
        <w:commentReference w:id="512"/>
      </w:r>
      <w:r w:rsidR="00B32F10">
        <w:rPr>
          <w:rFonts w:ascii="Times New Roman" w:hAnsi="Times New Roman" w:cs="Times New Roman"/>
          <w:sz w:val="22"/>
        </w:rPr>
        <w:t>given the reduced</w:t>
      </w:r>
      <w:r w:rsidR="000E7B93">
        <w:rPr>
          <w:rFonts w:ascii="Times New Roman" w:hAnsi="Times New Roman" w:cs="Times New Roman"/>
          <w:sz w:val="22"/>
        </w:rPr>
        <w:t>-</w:t>
      </w:r>
      <w:r w:rsidR="00B32F10">
        <w:rPr>
          <w:rFonts w:ascii="Times New Roman" w:hAnsi="Times New Roman" w:cs="Times New Roman"/>
          <w:sz w:val="22"/>
        </w:rPr>
        <w:t xml:space="preserve">dimension </w:t>
      </w:r>
      <w:r w:rsidR="00AD7419">
        <w:rPr>
          <w:rFonts w:ascii="Times New Roman" w:hAnsi="Times New Roman" w:cs="Times New Roman"/>
          <w:sz w:val="22"/>
        </w:rPr>
        <w:t>state vector</w:t>
      </w:r>
      <w:r w:rsidR="00EC2EE6">
        <w:rPr>
          <w:rFonts w:ascii="Times New Roman" w:hAnsi="Times New Roman" w:cs="Times New Roman"/>
          <w:sz w:val="22"/>
        </w:rPr>
        <w:t xml:space="preserve"> </w:t>
      </w:r>
      <m:oMath>
        <m:r>
          <m:rPr>
            <m:sty m:val="b"/>
          </m:rPr>
          <w:rPr>
            <w:rFonts w:ascii="Cambria Math" w:eastAsiaTheme="minorEastAsia" w:hAnsi="Cambria Math" w:cs="Times New Roman"/>
            <w:sz w:val="22"/>
          </w:rPr>
          <m:t>Γx</m:t>
        </m:r>
      </m:oMath>
      <w:r w:rsidR="00EC2EE6">
        <w:rPr>
          <w:rFonts w:ascii="Times New Roman" w:hAnsi="Times New Roman" w:cs="Times New Roman"/>
          <w:sz w:val="22"/>
        </w:rPr>
        <w:t xml:space="preserve">. Bousserez and Henze (2018) show for any given </w:t>
      </w:r>
      <m:oMath>
        <m:r>
          <m:rPr>
            <m:sty m:val="b"/>
          </m:rPr>
          <w:rPr>
            <w:rFonts w:ascii="Cambria Math" w:eastAsiaTheme="minorEastAsia" w:hAnsi="Cambria Math" w:cs="Times New Roman"/>
            <w:sz w:val="22"/>
          </w:rPr>
          <m:t>Γ</m:t>
        </m:r>
      </m:oMath>
      <w:r w:rsidR="00EC2EE6">
        <w:rPr>
          <w:rFonts w:ascii="Times New Roman" w:hAnsi="Times New Roman" w:cs="Times New Roman"/>
          <w:sz w:val="22"/>
        </w:rPr>
        <w:t xml:space="preserve"> </w:t>
      </w:r>
      <w:commentRangeStart w:id="513"/>
      <w:r w:rsidR="00EC2EE6">
        <w:rPr>
          <w:rFonts w:ascii="Times New Roman" w:hAnsi="Times New Roman" w:cs="Times New Roman"/>
          <w:sz w:val="22"/>
        </w:rPr>
        <w:t xml:space="preserve">the resulting optimal </w:t>
      </w:r>
      <w:r w:rsidR="00A6582F">
        <w:rPr>
          <w:rFonts w:ascii="Times New Roman" w:hAnsi="Times New Roman" w:cs="Times New Roman"/>
          <w:sz w:val="22"/>
        </w:rPr>
        <w:t xml:space="preserve">rank </w:t>
      </w:r>
      <w:r w:rsidR="00A6582F">
        <w:rPr>
          <w:rFonts w:ascii="Times New Roman" w:hAnsi="Times New Roman" w:cs="Times New Roman"/>
          <w:i/>
          <w:sz w:val="22"/>
        </w:rPr>
        <w:t xml:space="preserve">k </w:t>
      </w:r>
      <w:r w:rsidR="00EC2EE6">
        <w:rPr>
          <w:rFonts w:ascii="Times New Roman" w:hAnsi="Times New Roman" w:cs="Times New Roman"/>
          <w:sz w:val="22"/>
        </w:rPr>
        <w:t xml:space="preserve">projection </w:t>
      </w:r>
      <m:oMath>
        <m:r>
          <m:rPr>
            <m:sty m:val="b"/>
          </m:rPr>
          <w:rPr>
            <w:rFonts w:ascii="Cambria Math" w:eastAsiaTheme="minorEastAsia" w:hAnsi="Cambria Math" w:cs="Times New Roman"/>
            <w:sz w:val="22"/>
          </w:rPr>
          <m:t>Π</m:t>
        </m:r>
      </m:oMath>
      <w:r w:rsidR="00EC2EE6">
        <w:rPr>
          <w:rFonts w:ascii="Times New Roman" w:eastAsiaTheme="minorEastAsia" w:hAnsi="Times New Roman" w:cs="Times New Roman"/>
          <w:sz w:val="22"/>
        </w:rPr>
        <w:t xml:space="preserve"> </w:t>
      </w:r>
      <w:commentRangeEnd w:id="513"/>
      <w:r w:rsidR="008309CB">
        <w:rPr>
          <w:rStyle w:val="CommentReference"/>
        </w:rPr>
        <w:commentReference w:id="513"/>
      </w:r>
      <w:r w:rsidR="00EC2EE6">
        <w:rPr>
          <w:rFonts w:ascii="Times New Roman" w:eastAsiaTheme="minorEastAsia" w:hAnsi="Times New Roman" w:cs="Times New Roman"/>
          <w:sz w:val="22"/>
        </w:rPr>
        <w:t xml:space="preserve">can be written in the form </w:t>
      </w:r>
      <m:oMath>
        <m:r>
          <m:rPr>
            <m:sty m:val="b"/>
          </m:rPr>
          <w:rPr>
            <w:rFonts w:ascii="Cambria Math" w:eastAsiaTheme="minorEastAsia" w:hAnsi="Cambria Math" w:cs="Times New Roman"/>
            <w:sz w:val="22"/>
          </w:rPr>
          <m:t>Π=</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U</m:t>
        </m:r>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U</m:t>
            </m:r>
          </m:e>
          <m:sup>
            <m:r>
              <m:rPr>
                <m:sty m:val="p"/>
              </m:rPr>
              <w:rPr>
                <w:rFonts w:ascii="Cambria Math" w:eastAsiaTheme="minorEastAsia" w:hAnsi="Cambria Math" w:cs="Times New Roman"/>
                <w:sz w:val="22"/>
              </w:rPr>
              <m:t>T</m:t>
            </m:r>
          </m:sup>
        </m:s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oMath>
      <w:r w:rsidR="00EC2EE6">
        <w:rPr>
          <w:rFonts w:ascii="Times New Roman" w:eastAsiaTheme="minorEastAsia" w:hAnsi="Times New Roman" w:cs="Times New Roman"/>
          <w:sz w:val="22"/>
        </w:rPr>
        <w:t xml:space="preserve"> where </w:t>
      </w:r>
      <m:oMath>
        <m:r>
          <m:rPr>
            <m:sty m:val="b"/>
          </m:rPr>
          <w:rPr>
            <w:rFonts w:ascii="Cambria Math" w:eastAsiaTheme="minorEastAsia" w:hAnsi="Cambria Math" w:cs="Times New Roman"/>
            <w:sz w:val="22"/>
          </w:rPr>
          <m:t>U=</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Γ</m:t>
        </m:r>
        <m:sSup>
          <m:sSupPr>
            <m:ctrlPr>
              <w:rPr>
                <w:rFonts w:ascii="Cambria Math" w:eastAsiaTheme="minorEastAsia" w:hAnsi="Cambria Math" w:cs="Times New Roman"/>
                <w:i/>
                <w:sz w:val="22"/>
              </w:rPr>
            </m:ctrlPr>
          </m:sSupPr>
          <m:e>
            <m:d>
              <m:dPr>
                <m:ctrlPr>
                  <w:rPr>
                    <w:rFonts w:ascii="Cambria Math" w:eastAsiaTheme="minorEastAsia" w:hAnsi="Cambria Math" w:cs="Times New Roman"/>
                    <w:b/>
                    <w:i/>
                    <w:sz w:val="22"/>
                  </w:rPr>
                </m:ctrlPr>
              </m:dPr>
              <m:e>
                <m:r>
                  <m:rPr>
                    <m:sty m:val="b"/>
                  </m:rPr>
                  <w:rPr>
                    <w:rFonts w:ascii="Cambria Math" w:eastAsiaTheme="minorEastAsia" w:hAnsi="Cambria Math" w:cs="Times New Roman"/>
                    <w:sz w:val="22"/>
                  </w:rPr>
                  <m:t>Γ</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ctrlPr>
                  <w:rPr>
                    <w:rFonts w:ascii="Cambria Math" w:eastAsiaTheme="minorEastAsia" w:hAnsi="Cambria Math" w:cs="Times New Roman"/>
                    <w:i/>
                    <w:sz w:val="22"/>
                  </w:rPr>
                </m:ctrlPr>
              </m:e>
            </m:d>
          </m:e>
          <m:sup>
            <m:r>
              <w:rPr>
                <w:rFonts w:ascii="Cambria Math" w:eastAsiaTheme="minorEastAsia" w:hAnsi="Cambria Math" w:cs="Times New Roman"/>
                <w:sz w:val="22"/>
              </w:rPr>
              <m:t>-</m:t>
            </m:r>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p>
      </m:oMath>
      <w:r w:rsidR="00EC2EE6">
        <w:rPr>
          <w:rFonts w:ascii="Times New Roman" w:eastAsiaTheme="minorEastAsia" w:hAnsi="Times New Roman" w:cs="Times New Roman"/>
          <w:sz w:val="22"/>
        </w:rPr>
        <w:t xml:space="preserve">. </w:t>
      </w:r>
      <w:r w:rsidR="006C40AE">
        <w:rPr>
          <w:rFonts w:ascii="Times New Roman" w:eastAsiaTheme="minorEastAsia" w:hAnsi="Times New Roman" w:cs="Times New Roman"/>
          <w:sz w:val="22"/>
        </w:rPr>
        <w:t xml:space="preserve">This projection can be understood as a dimension-reducing transformation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U</m:t>
            </m:r>
          </m:e>
          <m:sup>
            <m:r>
              <m:rPr>
                <m:sty m:val="p"/>
              </m:rPr>
              <w:rPr>
                <w:rFonts w:ascii="Cambria Math" w:eastAsiaTheme="minorEastAsia" w:hAnsi="Cambria Math" w:cs="Times New Roman"/>
                <w:sz w:val="22"/>
              </w:rPr>
              <m:t>T</m:t>
            </m:r>
          </m:sup>
        </m:s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oMath>
      <w:r w:rsidR="006C40AE">
        <w:rPr>
          <w:rFonts w:ascii="Times New Roman" w:eastAsiaTheme="minorEastAsia" w:hAnsi="Times New Roman" w:cs="Times New Roman"/>
          <w:sz w:val="22"/>
        </w:rPr>
        <w:t xml:space="preserve"> followed by a dimension-restoring transformation </w:t>
      </w:r>
      <m:oMath>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U</m:t>
        </m:r>
      </m:oMath>
      <w:r w:rsidR="006C40AE" w:rsidRPr="006C40AE">
        <w:rPr>
          <w:rFonts w:ascii="Times New Roman" w:eastAsiaTheme="minorEastAsia" w:hAnsi="Times New Roman" w:cs="Times New Roman"/>
          <w:sz w:val="22"/>
        </w:rPr>
        <w:t>.</w:t>
      </w:r>
      <w:r w:rsidR="006C40AE">
        <w:rPr>
          <w:rFonts w:ascii="Times New Roman" w:hAnsi="Times New Roman" w:cs="Times New Roman"/>
          <w:sz w:val="22"/>
        </w:rPr>
        <w:t xml:space="preserve"> </w:t>
      </w:r>
      <w:commentRangeStart w:id="514"/>
      <w:r w:rsidR="00077235">
        <w:rPr>
          <w:rFonts w:ascii="Times New Roman" w:hAnsi="Times New Roman" w:cs="Times New Roman"/>
          <w:sz w:val="22"/>
        </w:rPr>
        <w:t xml:space="preserve">Within this class of </w:t>
      </w:r>
      <w:r w:rsidR="006C40AE">
        <w:rPr>
          <w:rFonts w:ascii="Times New Roman" w:hAnsi="Times New Roman" w:cs="Times New Roman"/>
          <w:sz w:val="22"/>
        </w:rPr>
        <w:t>projections</w:t>
      </w:r>
      <w:r w:rsidR="00077235">
        <w:rPr>
          <w:rFonts w:ascii="Times New Roman" w:hAnsi="Times New Roman" w:cs="Times New Roman"/>
          <w:sz w:val="22"/>
        </w:rPr>
        <w:t xml:space="preserve">, </w:t>
      </w:r>
      <w:r w:rsidR="003568B9">
        <w:rPr>
          <w:rFonts w:ascii="Times New Roman" w:hAnsi="Times New Roman" w:cs="Times New Roman"/>
          <w:sz w:val="22"/>
        </w:rPr>
        <w:t>the projection</w:t>
      </w:r>
      <w:r w:rsidR="00077235">
        <w:rPr>
          <w:rFonts w:ascii="Times New Roman" w:hAnsi="Times New Roman" w:cs="Times New Roman"/>
          <w:sz w:val="22"/>
        </w:rPr>
        <w:t xml:space="preserve"> that maximize</w:t>
      </w:r>
      <w:r w:rsidR="003568B9">
        <w:rPr>
          <w:rFonts w:ascii="Times New Roman" w:hAnsi="Times New Roman" w:cs="Times New Roman"/>
          <w:sz w:val="22"/>
        </w:rPr>
        <w:t>s</w:t>
      </w:r>
      <w:r w:rsidR="00077235">
        <w:rPr>
          <w:rFonts w:ascii="Times New Roman" w:hAnsi="Times New Roman" w:cs="Times New Roman"/>
          <w:sz w:val="22"/>
        </w:rPr>
        <w:t xml:space="preserve"> the information content</w:t>
      </w:r>
      <w:r w:rsidR="003568B9">
        <w:rPr>
          <w:rFonts w:ascii="Times New Roman" w:hAnsi="Times New Roman" w:cs="Times New Roman"/>
          <w:sz w:val="22"/>
        </w:rPr>
        <w:t xml:space="preserve"> </w:t>
      </w:r>
      <w:r w:rsidR="00077235">
        <w:rPr>
          <w:rFonts w:ascii="Times New Roman" w:hAnsi="Times New Roman" w:cs="Times New Roman"/>
          <w:sz w:val="22"/>
        </w:rPr>
        <w:t>of the resulting reduced-rank subspace</w:t>
      </w:r>
      <w:r w:rsidR="00443503">
        <w:rPr>
          <w:rFonts w:ascii="Times New Roman" w:hAnsi="Times New Roman" w:cs="Times New Roman"/>
          <w:sz w:val="22"/>
        </w:rPr>
        <w:t xml:space="preserve"> </w:t>
      </w:r>
      <w:commentRangeEnd w:id="514"/>
      <w:r w:rsidR="008309CB">
        <w:rPr>
          <w:rStyle w:val="CommentReference"/>
        </w:rPr>
        <w:commentReference w:id="514"/>
      </w:r>
      <w:r w:rsidR="00A6582F">
        <w:rPr>
          <w:rFonts w:ascii="Times New Roman" w:hAnsi="Times New Roman" w:cs="Times New Roman"/>
          <w:sz w:val="22"/>
        </w:rPr>
        <w:t>will maximize</w:t>
      </w:r>
      <w:r w:rsidR="00443503">
        <w:rPr>
          <w:rFonts w:ascii="Times New Roman" w:hAnsi="Times New Roman" w:cs="Times New Roman"/>
          <w:sz w:val="22"/>
        </w:rPr>
        <w:t xml:space="preserve"> </w:t>
      </w:r>
      <w:r w:rsidR="00077235">
        <w:rPr>
          <w:rFonts w:ascii="Times New Roman" w:eastAsiaTheme="minorEastAsia" w:hAnsi="Times New Roman" w:cs="Times New Roman"/>
          <w:sz w:val="22"/>
        </w:rPr>
        <w:t>the degrees of freedom for signal</w:t>
      </w:r>
      <w:r w:rsidR="00A6582F">
        <w:rPr>
          <w:rFonts w:ascii="Times New Roman" w:eastAsiaTheme="minorEastAsia" w:hAnsi="Times New Roman" w:cs="Times New Roman"/>
          <w:sz w:val="22"/>
        </w:rPr>
        <w:t xml:space="preserve"> given </w:t>
      </w:r>
      <w:r w:rsidR="00077235">
        <w:rPr>
          <w:rFonts w:ascii="Times New Roman" w:eastAsiaTheme="minorEastAsia" w:hAnsi="Times New Roman" w:cs="Times New Roman"/>
          <w:sz w:val="22"/>
        </w:rPr>
        <w:t xml:space="preserve">by the trace of </w:t>
      </w:r>
      <w:r w:rsidR="00D127BD">
        <w:rPr>
          <w:rFonts w:ascii="Times New Roman" w:eastAsiaTheme="minorEastAsia" w:hAnsi="Times New Roman" w:cs="Times New Roman"/>
          <w:sz w:val="22"/>
        </w:rPr>
        <w:t>the reduced-rank averaging kernel</w:t>
      </w:r>
      <w:r w:rsidR="00F304D1">
        <w:rPr>
          <w:rFonts w:ascii="Times New Roman" w:eastAsiaTheme="minorEastAsia" w:hAnsi="Times New Roman" w:cs="Times New Roman"/>
          <w:sz w:val="22"/>
        </w:rPr>
        <w:t xml:space="preserve"> matrix</w:t>
      </w:r>
      <w:r w:rsidR="00D127BD">
        <w:rPr>
          <w:rFonts w:ascii="Times New Roman" w:eastAsiaTheme="minorEastAsia" w:hAnsi="Times New Roman" w:cs="Times New Roman"/>
          <w:sz w:val="22"/>
        </w:rPr>
        <w:t xml:space="preserve"> </w:t>
      </w:r>
      <m:oMath>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oMath>
      <w:r w:rsidR="00077235">
        <w:rPr>
          <w:rFonts w:ascii="Times New Roman" w:eastAsiaTheme="minorEastAsia" w:hAnsi="Times New Roman" w:cs="Times New Roman"/>
          <w:sz w:val="22"/>
        </w:rPr>
        <w:t>.</w:t>
      </w:r>
      <w:r w:rsidR="00D127BD">
        <w:rPr>
          <w:rFonts w:ascii="Times New Roman" w:eastAsiaTheme="minorEastAsia" w:hAnsi="Times New Roman" w:cs="Times New Roman"/>
          <w:sz w:val="22"/>
        </w:rPr>
        <w:t xml:space="preserve"> </w:t>
      </w:r>
      <w:r w:rsidR="00190DC3">
        <w:rPr>
          <w:rFonts w:ascii="Times New Roman" w:eastAsiaTheme="minorEastAsia" w:hAnsi="Times New Roman" w:cs="Times New Roman"/>
          <w:sz w:val="22"/>
        </w:rPr>
        <w:t xml:space="preserve">[Insert sentence about how we need to find the best value for U.] </w:t>
      </w:r>
      <w:proofErr w:type="spellStart"/>
      <w:r w:rsidR="00C75F4B">
        <w:rPr>
          <w:rFonts w:ascii="Times New Roman" w:eastAsiaTheme="minorEastAsia" w:hAnsi="Times New Roman" w:cs="Times New Roman"/>
          <w:sz w:val="22"/>
        </w:rPr>
        <w:t>Bousserez</w:t>
      </w:r>
      <w:proofErr w:type="spellEnd"/>
      <w:r w:rsidR="00C75F4B">
        <w:rPr>
          <w:rFonts w:ascii="Times New Roman" w:eastAsiaTheme="minorEastAsia" w:hAnsi="Times New Roman" w:cs="Times New Roman"/>
          <w:sz w:val="22"/>
        </w:rPr>
        <w:t xml:space="preserve"> and </w:t>
      </w:r>
      <w:proofErr w:type="spellStart"/>
      <w:r w:rsidR="00C75F4B">
        <w:rPr>
          <w:rFonts w:ascii="Times New Roman" w:eastAsiaTheme="minorEastAsia" w:hAnsi="Times New Roman" w:cs="Times New Roman"/>
          <w:sz w:val="22"/>
        </w:rPr>
        <w:t>Henze</w:t>
      </w:r>
      <w:proofErr w:type="spellEnd"/>
      <w:r w:rsidR="00C75F4B">
        <w:rPr>
          <w:rFonts w:ascii="Times New Roman" w:eastAsiaTheme="minorEastAsia" w:hAnsi="Times New Roman" w:cs="Times New Roman"/>
          <w:sz w:val="22"/>
        </w:rPr>
        <w:t xml:space="preserve"> (2018) s</w:t>
      </w:r>
      <w:r w:rsidR="00443503">
        <w:rPr>
          <w:rFonts w:ascii="Times New Roman" w:eastAsiaTheme="minorEastAsia" w:hAnsi="Times New Roman" w:cs="Times New Roman"/>
          <w:sz w:val="22"/>
        </w:rPr>
        <w:t>how that for a projection of this form</w:t>
      </w:r>
      <w:r w:rsidR="006E4E0B">
        <w:rPr>
          <w:rFonts w:ascii="Times New Roman" w:eastAsiaTheme="minorEastAsia" w:hAnsi="Times New Roman" w:cs="Times New Roman"/>
          <w:sz w:val="22"/>
        </w:rPr>
        <w:t xml:space="preserve">, </w:t>
      </w:r>
      <m:oMath>
        <m:r>
          <m:rPr>
            <m:sty m:val="p"/>
          </m:rPr>
          <w:rPr>
            <w:rFonts w:ascii="Cambria Math" w:eastAsiaTheme="minorEastAsia" w:hAnsi="Cambria Math" w:cs="Times New Roman"/>
            <w:sz w:val="22"/>
          </w:rPr>
          <m:t>Tr</m:t>
        </m:r>
        <m:d>
          <m:dPr>
            <m:ctrlPr>
              <w:rPr>
                <w:rFonts w:ascii="Cambria Math" w:eastAsiaTheme="minorEastAsia" w:hAnsi="Cambria Math" w:cs="Times New Roman"/>
                <w:sz w:val="22"/>
              </w:rPr>
            </m:ctrlPr>
          </m:dPr>
          <m:e>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ctrlPr>
              <w:rPr>
                <w:rFonts w:ascii="Cambria Math" w:eastAsia="Cambria Math" w:hAnsi="Cambria Math" w:cs="Cambria Math"/>
                <w:b/>
                <w:i/>
                <w:sz w:val="22"/>
              </w:rPr>
            </m:ctrlPr>
          </m:e>
        </m:d>
        <m:r>
          <m:rPr>
            <m:sty m:val="bi"/>
          </m:rPr>
          <w:rPr>
            <w:rFonts w:ascii="Cambria Math" w:eastAsia="Cambria Math" w:hAnsi="Cambria Math" w:cs="Cambria Math"/>
            <w:sz w:val="22"/>
          </w:rPr>
          <m:t>=</m:t>
        </m:r>
        <m:r>
          <m:rPr>
            <m:sty m:val="p"/>
          </m:rPr>
          <w:rPr>
            <w:rFonts w:ascii="Cambria Math" w:eastAsia="Cambria Math" w:hAnsi="Cambria Math" w:cs="Cambria Math"/>
            <w:sz w:val="22"/>
          </w:rPr>
          <m:t>Tr</m:t>
        </m:r>
        <m:d>
          <m:dPr>
            <m:ctrlPr>
              <w:rPr>
                <w:rFonts w:ascii="Cambria Math" w:eastAsia="Cambria Math" w:hAnsi="Cambria Math" w:cs="Cambria Math"/>
                <w:sz w:val="22"/>
              </w:rPr>
            </m:ctrlPr>
          </m:dPr>
          <m:e>
            <m:sSup>
              <m:sSupPr>
                <m:ctrlPr>
                  <w:rPr>
                    <w:rFonts w:ascii="Cambria Math" w:eastAsia="Cambria Math" w:hAnsi="Cambria Math" w:cs="Cambria Math"/>
                    <w:sz w:val="22"/>
                  </w:rPr>
                </m:ctrlPr>
              </m:sSupPr>
              <m:e>
                <m:r>
                  <m:rPr>
                    <m:sty m:val="b"/>
                  </m:rPr>
                  <w:rPr>
                    <w:rFonts w:ascii="Cambria Math" w:eastAsia="Cambria Math" w:hAnsi="Cambria Math" w:cs="Cambria Math"/>
                    <w:sz w:val="22"/>
                  </w:rPr>
                  <m:t>U</m:t>
                </m:r>
              </m:e>
              <m:sup>
                <m:r>
                  <m:rPr>
                    <m:sty m:val="p"/>
                  </m:rPr>
                  <w:rPr>
                    <w:rFonts w:ascii="Cambria Math" w:eastAsia="Cambria Math" w:hAnsi="Cambria Math" w:cs="Cambria Math"/>
                    <w:sz w:val="22"/>
                  </w:rPr>
                  <m:t>T</m:t>
                </m:r>
              </m:sup>
            </m:sSup>
            <m:sSubSup>
              <m:sSubSupPr>
                <m:ctrlPr>
                  <w:rPr>
                    <w:rFonts w:ascii="Cambria Math" w:eastAsia="Cambria Math" w:hAnsi="Cambria Math" w:cs="Cambria Math"/>
                    <w:i/>
                    <w:sz w:val="22"/>
                  </w:rPr>
                </m:ctrlPr>
              </m:sSubSupPr>
              <m:e>
                <m:r>
                  <m:rPr>
                    <m:sty m:val="b"/>
                  </m:rPr>
                  <w:rPr>
                    <w:rFonts w:ascii="Cambria Math" w:eastAsia="Cambria Math" w:hAnsi="Cambria Math" w:cs="Cambria Math"/>
                    <w:sz w:val="22"/>
                  </w:rPr>
                  <m:t>S</m:t>
                </m:r>
                <m:ctrlPr>
                  <w:rPr>
                    <w:rFonts w:ascii="Cambria Math" w:eastAsia="Cambria Math" w:hAnsi="Cambria Math" w:cs="Cambria Math"/>
                    <w:b/>
                    <w:sz w:val="22"/>
                  </w:rPr>
                </m:ctrlPr>
              </m:e>
              <m:sub>
                <m:r>
                  <m:rPr>
                    <m:sty m:val="p"/>
                  </m:rPr>
                  <w:rPr>
                    <w:rFonts w:ascii="Cambria Math" w:eastAsia="Cambria Math" w:hAnsi="Cambria Math" w:cs="Cambria Math"/>
                    <w:sz w:val="22"/>
                  </w:rPr>
                  <m:t>A</m:t>
                </m:r>
                <m:ctrlPr>
                  <w:rPr>
                    <w:rFonts w:ascii="Cambria Math" w:eastAsia="Cambria Math" w:hAnsi="Cambria Math" w:cs="Cambria Math"/>
                    <w:sz w:val="22"/>
                  </w:rPr>
                </m:ctrlPr>
              </m:sub>
              <m:sup>
                <m:r>
                  <w:rPr>
                    <w:rFonts w:ascii="Cambria Math" w:eastAsia="Cambria Math" w:hAnsi="Cambria Math" w:cs="Cambria Math"/>
                    <w:sz w:val="22"/>
                  </w:rPr>
                  <m:t>-</m:t>
                </m:r>
                <m:f>
                  <m:fPr>
                    <m:type m:val="lin"/>
                    <m:ctrlPr>
                      <w:rPr>
                        <w:rFonts w:ascii="Cambria Math" w:eastAsia="Cambria Math" w:hAnsi="Cambria Math" w:cs="Cambria Math"/>
                        <w:i/>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sup>
            </m:sSubSup>
            <m:r>
              <m:rPr>
                <m:sty m:val="b"/>
              </m:rPr>
              <w:rPr>
                <w:rFonts w:ascii="Cambria Math" w:eastAsia="Cambria Math" w:hAnsi="Cambria Math" w:cs="Cambria Math"/>
                <w:sz w:val="22"/>
              </w:rPr>
              <m:t>A</m:t>
            </m:r>
            <m:sSubSup>
              <m:sSubSupPr>
                <m:ctrlPr>
                  <w:rPr>
                    <w:rFonts w:ascii="Cambria Math" w:eastAsia="Cambria Math" w:hAnsi="Cambria Math" w:cs="Cambria Math"/>
                    <w:b/>
                    <w:sz w:val="22"/>
                  </w:rPr>
                </m:ctrlPr>
              </m:sSubSupPr>
              <m:e>
                <m:r>
                  <m:rPr>
                    <m:sty m:val="b"/>
                  </m:rPr>
                  <w:rPr>
                    <w:rFonts w:ascii="Cambria Math" w:eastAsia="Cambria Math" w:hAnsi="Cambria Math" w:cs="Cambria Math"/>
                    <w:sz w:val="22"/>
                  </w:rPr>
                  <m:t>S</m:t>
                </m:r>
              </m:e>
              <m:sub>
                <m:r>
                  <m:rPr>
                    <m:sty m:val="p"/>
                  </m:rPr>
                  <w:rPr>
                    <w:rFonts w:ascii="Cambria Math" w:eastAsia="Cambria Math" w:hAnsi="Cambria Math" w:cs="Cambria Math"/>
                    <w:sz w:val="22"/>
                  </w:rPr>
                  <m:t>A</m:t>
                </m:r>
                <m:ctrlPr>
                  <w:rPr>
                    <w:rFonts w:ascii="Cambria Math" w:eastAsia="Cambria Math" w:hAnsi="Cambria Math" w:cs="Cambria Math"/>
                    <w:sz w:val="22"/>
                  </w:rPr>
                </m:ctrlPr>
              </m:sub>
              <m:sup>
                <m:f>
                  <m:fPr>
                    <m:type m:val="lin"/>
                    <m:ctrlPr>
                      <w:rPr>
                        <w:rFonts w:ascii="Cambria Math" w:eastAsia="Cambria Math" w:hAnsi="Cambria Math" w:cs="Cambria Math"/>
                        <w:sz w:val="22"/>
                      </w:rPr>
                    </m:ctrlPr>
                  </m:fPr>
                  <m:num>
                    <m:r>
                      <m:rPr>
                        <m:sty m:val="p"/>
                      </m:rPr>
                      <w:rPr>
                        <w:rFonts w:ascii="Cambria Math" w:eastAsia="Cambria Math" w:hAnsi="Cambria Math" w:cs="Cambria Math"/>
                        <w:sz w:val="22"/>
                      </w:rPr>
                      <m:t>1</m:t>
                    </m:r>
                  </m:num>
                  <m:den>
                    <m:r>
                      <w:rPr>
                        <w:rFonts w:ascii="Cambria Math" w:eastAsia="Cambria Math" w:hAnsi="Cambria Math" w:cs="Cambria Math"/>
                        <w:sz w:val="22"/>
                      </w:rPr>
                      <m:t>2</m:t>
                    </m:r>
                  </m:den>
                </m:f>
              </m:sup>
            </m:sSubSup>
            <m:r>
              <m:rPr>
                <m:sty m:val="b"/>
              </m:rPr>
              <w:rPr>
                <w:rFonts w:ascii="Cambria Math" w:eastAsia="Cambria Math" w:hAnsi="Cambria Math" w:cs="Cambria Math"/>
                <w:sz w:val="22"/>
              </w:rPr>
              <m:t>U</m:t>
            </m:r>
            <m:ctrlPr>
              <w:rPr>
                <w:rFonts w:ascii="Cambria Math" w:eastAsia="Cambria Math" w:hAnsi="Cambria Math" w:cs="Cambria Math"/>
                <w:b/>
                <w:sz w:val="22"/>
              </w:rPr>
            </m:ctrlPr>
          </m:e>
        </m:d>
      </m:oMath>
      <w:r w:rsidR="001560BF">
        <w:rPr>
          <w:rFonts w:ascii="Times New Roman" w:eastAsiaTheme="minorEastAsia" w:hAnsi="Times New Roman" w:cs="Times New Roman"/>
          <w:sz w:val="22"/>
        </w:rPr>
        <w:t xml:space="preserve">. </w:t>
      </w:r>
      <w:r w:rsidR="00190DC3">
        <w:rPr>
          <w:rFonts w:ascii="Times New Roman" w:eastAsiaTheme="minorEastAsia" w:hAnsi="Times New Roman" w:cs="Times New Roman"/>
          <w:sz w:val="22"/>
        </w:rPr>
        <w:t xml:space="preserve">[or here.] </w:t>
      </w:r>
      <w:r w:rsidR="000121A3">
        <w:rPr>
          <w:rFonts w:ascii="Times New Roman" w:eastAsiaTheme="minorEastAsia" w:hAnsi="Times New Roman" w:cs="Times New Roman"/>
          <w:sz w:val="22"/>
        </w:rPr>
        <w:t>Define</w:t>
      </w:r>
      <w:r w:rsidR="003568B9">
        <w:rPr>
          <w:rFonts w:ascii="Times New Roman" w:eastAsiaTheme="minorEastAsia" w:hAnsi="Times New Roman" w:cs="Times New Roman"/>
          <w:sz w:val="22"/>
        </w:rPr>
        <w:t xml:space="preserve"> </w:t>
      </w:r>
    </w:p>
    <w:p w14:paraId="270986AE" w14:textId="77777777" w:rsidR="00690E46" w:rsidRDefault="00690E46" w:rsidP="007A4AD3">
      <w:pPr>
        <w:rPr>
          <w:rFonts w:ascii="Times New Roman" w:eastAsiaTheme="minorEastAsia" w:hAnsi="Times New Roman" w:cs="Times New Roman"/>
          <w:sz w:val="22"/>
        </w:rPr>
      </w:pPr>
    </w:p>
    <w:p w14:paraId="1CFA258D" w14:textId="28FA509C" w:rsidR="001560BF" w:rsidRPr="001560BF" w:rsidRDefault="009D6FDF" w:rsidP="007A4AD3">
      <w:pPr>
        <w:rPr>
          <w:rFonts w:ascii="Times New Roman" w:eastAsiaTheme="minorEastAsia" w:hAnsi="Times New Roman" w:cs="Times New Roman"/>
          <w:b/>
          <w:sz w:val="22"/>
        </w:rPr>
      </w:pPr>
      <m:oMathPara>
        <m:oMath>
          <m:eqArr>
            <m:eqArrPr>
              <m:maxDist m:val="1"/>
              <m:ctrlPr>
                <w:rPr>
                  <w:rFonts w:ascii="Cambria Math" w:hAnsi="Cambria Math" w:cs="Times New Roman"/>
                  <w:b/>
                  <w:i/>
                  <w:sz w:val="22"/>
                </w:rPr>
              </m:ctrlPr>
            </m:eqArrPr>
            <m:e>
              <m:r>
                <m:rPr>
                  <m:sty m:val="b"/>
                </m:rPr>
                <w:rPr>
                  <w:rFonts w:ascii="Cambria Math" w:hAnsi="Cambria Math" w:cs="Times New Roman"/>
                  <w:sz w:val="22"/>
                </w:rPr>
                <m:t>Q</m:t>
              </m:r>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m:t>
                  </m:r>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A</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m:rPr>
                  <m:sty m:val="b"/>
                </m:rPr>
                <w:rPr>
                  <w:rFonts w:ascii="Cambria Math" w:hAnsi="Cambria Math" w:cs="Times New Roman"/>
                  <w:sz w:val="22"/>
                </w:rPr>
                <m:t>=WΣ</m:t>
              </m:r>
              <m:sSup>
                <m:sSupPr>
                  <m:ctrlPr>
                    <w:rPr>
                      <w:rFonts w:ascii="Cambria Math" w:hAnsi="Cambria Math" w:cs="Times New Roman"/>
                      <w:b/>
                      <w:sz w:val="22"/>
                    </w:rPr>
                  </m:ctrlPr>
                </m:sSupPr>
                <m:e>
                  <m:r>
                    <m:rPr>
                      <m:sty m:val="b"/>
                    </m:rPr>
                    <w:rPr>
                      <w:rFonts w:ascii="Cambria Math" w:hAnsi="Cambria Math" w:cs="Times New Roman"/>
                      <w:sz w:val="22"/>
                    </w:rPr>
                    <m:t>W</m:t>
                  </m:r>
                </m:e>
                <m:sup>
                  <m:r>
                    <m:rPr>
                      <m:sty m:val="p"/>
                    </m:rPr>
                    <w:rPr>
                      <w:rFonts w:ascii="Cambria Math" w:hAnsi="Cambria Math" w:cs="Times New Roman"/>
                      <w:sz w:val="22"/>
                    </w:rPr>
                    <m:t>T</m:t>
                  </m:r>
                </m:sup>
              </m:sSup>
              <m:r>
                <m:rPr>
                  <m:sty m:val="bi"/>
                </m:rPr>
                <w:rPr>
                  <w:rFonts w:ascii="Cambria Math" w:hAnsi="Cambria Math" w:cs="Times New Roman"/>
                  <w:sz w:val="22"/>
                </w:rPr>
                <m:t>#</m:t>
              </m:r>
              <m:d>
                <m:dPr>
                  <m:ctrlPr>
                    <w:rPr>
                      <w:rFonts w:ascii="Cambria Math" w:hAnsi="Cambria Math" w:cs="Times New Roman"/>
                      <w:i/>
                      <w:sz w:val="22"/>
                    </w:rPr>
                  </m:ctrlPr>
                </m:dPr>
                <m:e>
                  <m:r>
                    <w:rPr>
                      <w:rFonts w:ascii="Cambria Math" w:hAnsi="Cambria Math" w:cs="Times New Roman"/>
                      <w:sz w:val="22"/>
                    </w:rPr>
                    <m:t>5</m:t>
                  </m:r>
                </m:e>
              </m:d>
            </m:e>
          </m:eqArr>
        </m:oMath>
      </m:oMathPara>
    </w:p>
    <w:p w14:paraId="573FC502" w14:textId="77777777" w:rsidR="00690E46" w:rsidRDefault="00690E46" w:rsidP="007A4AD3">
      <w:pPr>
        <w:rPr>
          <w:rFonts w:ascii="Times New Roman" w:eastAsiaTheme="minorEastAsia" w:hAnsi="Times New Roman" w:cs="Times New Roman"/>
          <w:sz w:val="22"/>
        </w:rPr>
      </w:pPr>
    </w:p>
    <w:p w14:paraId="1B7FB578" w14:textId="6E0437EC" w:rsidR="00C21C43" w:rsidRDefault="00443503" w:rsidP="007A4AD3">
      <w:pPr>
        <w:rPr>
          <w:rFonts w:ascii="Times New Roman" w:eastAsiaTheme="minorEastAsia" w:hAnsi="Times New Roman" w:cs="Times New Roman"/>
          <w:sz w:val="22"/>
        </w:rPr>
      </w:pPr>
      <w:r w:rsidRPr="001560BF">
        <w:rPr>
          <w:rFonts w:ascii="Times New Roman" w:eastAsiaTheme="minorEastAsia" w:hAnsi="Times New Roman" w:cs="Times New Roman"/>
          <w:sz w:val="22"/>
        </w:rPr>
        <w:t>where</w:t>
      </w:r>
      <w:r>
        <w:rPr>
          <w:rFonts w:ascii="Times New Roman" w:eastAsiaTheme="minorEastAsia" w:hAnsi="Times New Roman" w:cs="Times New Roman"/>
          <w:sz w:val="22"/>
        </w:rPr>
        <w:t xml:space="preserve"> t</w:t>
      </w:r>
      <w:r>
        <w:rPr>
          <w:rFonts w:ascii="Times New Roman" w:hAnsi="Times New Roman" w:cs="Times New Roman"/>
          <w:sz w:val="22"/>
        </w:rPr>
        <w:t xml:space="preserve">he columns of </w:t>
      </w:r>
      <w:r>
        <w:rPr>
          <w:rFonts w:ascii="Times New Roman" w:hAnsi="Times New Roman" w:cs="Times New Roman"/>
          <w:b/>
          <w:sz w:val="22"/>
        </w:rPr>
        <w:t>W</w:t>
      </w:r>
      <w:r>
        <w:rPr>
          <w:rFonts w:ascii="Times New Roman" w:hAnsi="Times New Roman" w:cs="Times New Roman"/>
          <w:sz w:val="22"/>
        </w:rPr>
        <w:t xml:space="preserve"> are the eigenvectors of </w:t>
      </w:r>
      <m:oMath>
        <m:r>
          <m:rPr>
            <m:sty m:val="b"/>
          </m:rPr>
          <w:rPr>
            <w:rFonts w:ascii="Cambria Math" w:hAnsi="Cambria Math" w:cs="Times New Roman"/>
            <w:sz w:val="22"/>
          </w:rPr>
          <m:t>Q</m:t>
        </m:r>
      </m:oMath>
      <w:r>
        <w:rPr>
          <w:rFonts w:ascii="Times New Roman" w:hAnsi="Times New Roman" w:cs="Times New Roman"/>
          <w:sz w:val="22"/>
        </w:rPr>
        <w:t xml:space="preserve"> and the diagonal elements of</w:t>
      </w:r>
      <w:r w:rsidRPr="00BA0F6A">
        <w:rPr>
          <w:rFonts w:ascii="Times New Roman" w:hAnsi="Times New Roman" w:cs="Times New Roman"/>
          <w:sz w:val="22"/>
        </w:rPr>
        <w:t xml:space="preserve"> </w:t>
      </w:r>
      <m:oMath>
        <m:r>
          <m:rPr>
            <m:sty m:val="b"/>
          </m:rPr>
          <w:rPr>
            <w:rFonts w:ascii="Cambria Math" w:hAnsi="Cambria Math" w:cs="Times New Roman"/>
            <w:sz w:val="22"/>
          </w:rPr>
          <m:t>Σ</m:t>
        </m:r>
      </m:oMath>
      <w:r>
        <w:rPr>
          <w:rFonts w:ascii="Times New Roman" w:eastAsiaTheme="minorEastAsia" w:hAnsi="Times New Roman" w:cs="Times New Roman"/>
          <w:sz w:val="22"/>
        </w:rPr>
        <w:t xml:space="preserve"> </w:t>
      </w:r>
      <w:r>
        <w:rPr>
          <w:rFonts w:ascii="Times New Roman" w:hAnsi="Times New Roman" w:cs="Times New Roman"/>
          <w:sz w:val="22"/>
        </w:rPr>
        <w:t xml:space="preserve">are the </w:t>
      </w:r>
      <w:r w:rsidR="00C00C46">
        <w:rPr>
          <w:rFonts w:ascii="Times New Roman" w:hAnsi="Times New Roman" w:cs="Times New Roman"/>
          <w:sz w:val="22"/>
        </w:rPr>
        <w:t xml:space="preserve">corresponding </w:t>
      </w:r>
      <w:r>
        <w:rPr>
          <w:rFonts w:ascii="Times New Roman" w:hAnsi="Times New Roman" w:cs="Times New Roman"/>
          <w:sz w:val="22"/>
        </w:rPr>
        <w:t xml:space="preserve">eigenvalues of </w:t>
      </w:r>
      <m:oMath>
        <m:r>
          <m:rPr>
            <m:sty m:val="b"/>
          </m:rPr>
          <w:rPr>
            <w:rFonts w:ascii="Cambria Math" w:hAnsi="Cambria Math" w:cs="Times New Roman"/>
            <w:sz w:val="22"/>
          </w:rPr>
          <m:t>Q</m:t>
        </m:r>
      </m:oMath>
      <w:r w:rsidR="00C00C46">
        <w:rPr>
          <w:rFonts w:ascii="Times New Roman" w:eastAsiaTheme="minorEastAsia" w:hAnsi="Times New Roman" w:cs="Times New Roman"/>
          <w:sz w:val="22"/>
        </w:rPr>
        <w:t xml:space="preserve"> </w:t>
      </w:r>
      <w:r w:rsidR="00F26F25">
        <w:rPr>
          <w:rFonts w:ascii="Times New Roman" w:eastAsiaTheme="minorEastAsia" w:hAnsi="Times New Roman" w:cs="Times New Roman"/>
          <w:sz w:val="22"/>
        </w:rPr>
        <w:t xml:space="preserve">ranked </w:t>
      </w:r>
      <w:r w:rsidR="00C00C46">
        <w:rPr>
          <w:rFonts w:ascii="Times New Roman" w:eastAsiaTheme="minorEastAsia" w:hAnsi="Times New Roman" w:cs="Times New Roman"/>
          <w:sz w:val="22"/>
        </w:rPr>
        <w:t>in descending order</w:t>
      </w:r>
      <w:r>
        <w:rPr>
          <w:rFonts w:ascii="Times New Roman" w:hAnsi="Times New Roman" w:cs="Times New Roman"/>
          <w:sz w:val="22"/>
        </w:rPr>
        <w:t>.</w:t>
      </w:r>
      <w:r>
        <w:rPr>
          <w:rFonts w:ascii="Times New Roman" w:eastAsiaTheme="minorEastAsia" w:hAnsi="Times New Roman" w:cs="Times New Roman"/>
          <w:sz w:val="22"/>
        </w:rPr>
        <w:t xml:space="preserve"> Because </w:t>
      </w:r>
      <m:oMath>
        <m:r>
          <m:rPr>
            <m:sty m:val="b"/>
          </m:rPr>
          <w:rPr>
            <w:rFonts w:ascii="Cambria Math" w:hAnsi="Cambria Math" w:cs="Times New Roman"/>
            <w:sz w:val="22"/>
          </w:rPr>
          <m:t>Q</m:t>
        </m:r>
      </m:oMath>
      <w:r>
        <w:rPr>
          <w:rFonts w:ascii="Times New Roman" w:eastAsiaTheme="minorEastAsia" w:hAnsi="Times New Roman" w:cs="Times New Roman"/>
          <w:sz w:val="22"/>
        </w:rPr>
        <w:t xml:space="preserve"> is </w:t>
      </w:r>
      <w:r w:rsidR="00397B7B">
        <w:rPr>
          <w:rFonts w:ascii="Times New Roman" w:eastAsiaTheme="minorEastAsia" w:hAnsi="Times New Roman" w:cs="Times New Roman"/>
          <w:sz w:val="22"/>
        </w:rPr>
        <w:t xml:space="preserve">a </w:t>
      </w:r>
      <w:r>
        <w:rPr>
          <w:rFonts w:ascii="Times New Roman" w:eastAsiaTheme="minorEastAsia" w:hAnsi="Times New Roman" w:cs="Times New Roman"/>
          <w:sz w:val="22"/>
        </w:rPr>
        <w:t xml:space="preserve">symmetric semi-positive definite matrix, the </w:t>
      </w:r>
      <w:r w:rsidR="00397B7B">
        <w:rPr>
          <w:rFonts w:ascii="Times New Roman" w:eastAsiaTheme="minorEastAsia" w:hAnsi="Times New Roman" w:cs="Times New Roman"/>
          <w:sz w:val="22"/>
        </w:rPr>
        <w:t>eige</w:t>
      </w:r>
      <w:r w:rsidR="00C00C46">
        <w:rPr>
          <w:rFonts w:ascii="Times New Roman" w:eastAsiaTheme="minorEastAsia" w:hAnsi="Times New Roman" w:cs="Times New Roman"/>
          <w:sz w:val="22"/>
        </w:rPr>
        <w:t>n</w:t>
      </w:r>
      <w:r w:rsidR="00397B7B">
        <w:rPr>
          <w:rFonts w:ascii="Times New Roman" w:eastAsiaTheme="minorEastAsia" w:hAnsi="Times New Roman" w:cs="Times New Roman"/>
          <w:sz w:val="22"/>
        </w:rPr>
        <w:t xml:space="preserve">vectors form an orthonormal basis for the space spanned by </w:t>
      </w:r>
      <m:oMath>
        <m:r>
          <m:rPr>
            <m:sty m:val="b"/>
          </m:rPr>
          <w:rPr>
            <w:rFonts w:ascii="Cambria Math" w:hAnsi="Cambria Math" w:cs="Times New Roman"/>
            <w:sz w:val="22"/>
          </w:rPr>
          <m:t>Q</m:t>
        </m:r>
      </m:oMath>
      <w:r w:rsidR="00520242">
        <w:rPr>
          <w:rFonts w:ascii="Times New Roman" w:eastAsiaTheme="minorEastAsia" w:hAnsi="Times New Roman" w:cs="Times New Roman"/>
          <w:sz w:val="22"/>
        </w:rPr>
        <w:t xml:space="preserve">. </w:t>
      </w:r>
      <w:r w:rsidR="00F26F25">
        <w:rPr>
          <w:rFonts w:ascii="Times New Roman" w:eastAsiaTheme="minorEastAsia" w:hAnsi="Times New Roman" w:cs="Times New Roman"/>
          <w:sz w:val="22"/>
        </w:rPr>
        <w:t xml:space="preserve">As a result, </w:t>
      </w:r>
      <m:oMath>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r>
          <m:rPr>
            <m:sty m:val="b"/>
          </m:rPr>
          <w:rPr>
            <w:rFonts w:ascii="Cambria Math" w:eastAsiaTheme="minorEastAsia" w:hAnsi="Cambria Math" w:cs="Times New Roman"/>
            <w:sz w:val="22"/>
          </w:rPr>
          <m:t>W=W</m:t>
        </m:r>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W</m:t>
            </m:r>
          </m:e>
          <m:sup>
            <m:r>
              <m:rPr>
                <m:sty m:val="p"/>
              </m:rPr>
              <w:rPr>
                <w:rFonts w:ascii="Cambria Math" w:eastAsiaTheme="minorEastAsia" w:hAnsi="Cambria Math" w:cs="Times New Roman"/>
                <w:sz w:val="22"/>
              </w:rPr>
              <m:t>T</m:t>
            </m:r>
          </m:sup>
        </m:sSup>
        <m:r>
          <m:rPr>
            <m:sty m:val="bi"/>
          </m:rPr>
          <w:rPr>
            <w:rFonts w:ascii="Cambria Math" w:eastAsiaTheme="minorEastAsia" w:hAnsi="Cambria Math" w:cs="Times New Roman"/>
            <w:sz w:val="22"/>
          </w:rPr>
          <m:t>=</m:t>
        </m:r>
        <m:r>
          <m:rPr>
            <m:sty m:val="b"/>
          </m:rPr>
          <w:rPr>
            <w:rFonts w:ascii="Cambria Math" w:eastAsiaTheme="minorEastAsia" w:hAnsi="Cambria Math" w:cs="Times New Roman"/>
            <w:sz w:val="22"/>
          </w:rPr>
          <m:t>I</m:t>
        </m:r>
      </m:oMath>
      <w:r w:rsidR="00F26F25">
        <w:rPr>
          <w:rFonts w:ascii="Times New Roman" w:eastAsiaTheme="minorEastAsia" w:hAnsi="Times New Roman" w:cs="Times New Roman"/>
          <w:sz w:val="22"/>
        </w:rPr>
        <w:t xml:space="preserve"> and </w:t>
      </w:r>
      <m:oMath>
        <m:r>
          <m:rPr>
            <m:sty m:val="p"/>
          </m:rPr>
          <w:rPr>
            <w:rFonts w:ascii="Cambria Math" w:eastAsiaTheme="minorEastAsia" w:hAnsi="Cambria Math" w:cs="Times New Roman"/>
            <w:sz w:val="22"/>
          </w:rPr>
          <m:t>Tr</m:t>
        </m:r>
        <m:d>
          <m:dPr>
            <m:ctrlPr>
              <w:rPr>
                <w:rFonts w:ascii="Cambria Math" w:eastAsiaTheme="minorEastAsia" w:hAnsi="Cambria Math" w:cs="Times New Roman"/>
                <w:sz w:val="22"/>
              </w:rPr>
            </m:ctrlPr>
          </m:dPr>
          <m:e>
            <m:sSub>
              <m:sSubPr>
                <m:ctrlPr>
                  <w:rPr>
                    <w:rFonts w:ascii="Cambria Math" w:eastAsia="Cambria Math" w:hAnsi="Cambria Math" w:cs="Cambria Math"/>
                    <w:b/>
                    <w:sz w:val="22"/>
                  </w:rPr>
                </m:ctrlPr>
              </m:sSubPr>
              <m:e>
                <m:r>
                  <m:rPr>
                    <m:sty m:val="b"/>
                  </m:rPr>
                  <w:rPr>
                    <w:rFonts w:ascii="Cambria Math" w:eastAsia="Cambria Math" w:hAnsi="Cambria Math" w:cs="Cambria Math"/>
                    <w:sz w:val="22"/>
                  </w:rPr>
                  <m:t>A</m:t>
                </m:r>
              </m:e>
              <m:sub>
                <m:r>
                  <m:rPr>
                    <m:sty m:val="p"/>
                  </m:rPr>
                  <w:rPr>
                    <w:rFonts w:ascii="Cambria Math" w:eastAsiaTheme="minorEastAsia" w:hAnsi="Cambria Math" w:cs="Times New Roman"/>
                    <w:sz w:val="22"/>
                  </w:rPr>
                  <m:t>Π</m:t>
                </m:r>
              </m:sub>
            </m:sSub>
            <m:ctrlPr>
              <w:rPr>
                <w:rFonts w:ascii="Cambria Math" w:eastAsia="Cambria Math" w:hAnsi="Cambria Math" w:cs="Cambria Math"/>
                <w:b/>
                <w:i/>
                <w:sz w:val="22"/>
              </w:rPr>
            </m:ctrlPr>
          </m:e>
        </m:d>
      </m:oMath>
      <w:r w:rsidR="003568B9">
        <w:rPr>
          <w:rFonts w:ascii="Times New Roman" w:eastAsiaTheme="minorEastAsia" w:hAnsi="Times New Roman" w:cs="Times New Roman"/>
          <w:sz w:val="22"/>
        </w:rPr>
        <w:t xml:space="preserve"> </w:t>
      </w:r>
      <w:r w:rsidR="00C00C46">
        <w:rPr>
          <w:rFonts w:ascii="Times New Roman" w:eastAsiaTheme="minorEastAsia" w:hAnsi="Times New Roman" w:cs="Times New Roman"/>
          <w:sz w:val="22"/>
        </w:rPr>
        <w:t>is</w:t>
      </w:r>
      <w:r w:rsidR="003568B9">
        <w:rPr>
          <w:rFonts w:ascii="Times New Roman" w:eastAsiaTheme="minorEastAsia" w:hAnsi="Times New Roman" w:cs="Times New Roman"/>
          <w:sz w:val="22"/>
        </w:rPr>
        <w:t xml:space="preserve"> maximized </w:t>
      </w:r>
      <w:r w:rsidR="00C00C46">
        <w:rPr>
          <w:rFonts w:ascii="Times New Roman" w:eastAsiaTheme="minorEastAsia" w:hAnsi="Times New Roman" w:cs="Times New Roman"/>
          <w:sz w:val="22"/>
        </w:rPr>
        <w:t xml:space="preserve">when </w:t>
      </w:r>
      <m:oMath>
        <m:r>
          <m:rPr>
            <m:sty m:val="b"/>
          </m:rPr>
          <w:rPr>
            <w:rFonts w:ascii="Cambria Math" w:eastAsiaTheme="minorEastAsia" w:hAnsi="Cambria Math" w:cs="Times New Roman"/>
            <w:sz w:val="22"/>
          </w:rPr>
          <m:t>U=</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W</m:t>
            </m:r>
          </m:e>
          <m:sub>
            <m:r>
              <w:rPr>
                <w:rFonts w:ascii="Cambria Math" w:eastAsiaTheme="minorEastAsia" w:hAnsi="Cambria Math" w:cs="Times New Roman"/>
                <w:sz w:val="22"/>
              </w:rPr>
              <m:t>k</m:t>
            </m:r>
          </m:sub>
        </m:sSub>
      </m:oMath>
      <w:r w:rsidR="00F26F25">
        <w:rPr>
          <w:rFonts w:ascii="Times New Roman" w:eastAsiaTheme="minorEastAsia" w:hAnsi="Times New Roman" w:cs="Times New Roman"/>
          <w:sz w:val="22"/>
        </w:rPr>
        <w:t xml:space="preserve"> where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F26F25">
        <w:rPr>
          <w:rFonts w:ascii="Times New Roman" w:eastAsiaTheme="minorEastAsia" w:hAnsi="Times New Roman" w:cs="Times New Roman"/>
          <w:sz w:val="22"/>
        </w:rPr>
        <w:t xml:space="preserve"> is the matrix of the first </w:t>
      </w:r>
      <w:r w:rsidR="00F26F25" w:rsidRPr="00C67F8C">
        <w:rPr>
          <w:rFonts w:ascii="Times New Roman" w:eastAsiaTheme="minorEastAsia" w:hAnsi="Times New Roman" w:cs="Times New Roman"/>
          <w:i/>
          <w:sz w:val="22"/>
        </w:rPr>
        <w:t>k</w:t>
      </w:r>
      <w:r w:rsidR="00F26F25">
        <w:rPr>
          <w:rFonts w:ascii="Times New Roman" w:eastAsiaTheme="minorEastAsia" w:hAnsi="Times New Roman" w:cs="Times New Roman"/>
          <w:sz w:val="22"/>
        </w:rPr>
        <w:t xml:space="preserve"> columns of </w:t>
      </w:r>
      <w:r w:rsidR="00F26F25" w:rsidRPr="00C67F8C">
        <w:rPr>
          <w:rFonts w:ascii="Times New Roman" w:eastAsiaTheme="minorEastAsia" w:hAnsi="Times New Roman" w:cs="Times New Roman"/>
          <w:b/>
          <w:sz w:val="22"/>
        </w:rPr>
        <w:t>W</w:t>
      </w:r>
      <w:r w:rsidR="00F26F25">
        <w:rPr>
          <w:rFonts w:ascii="Times New Roman" w:eastAsiaTheme="minorEastAsia" w:hAnsi="Times New Roman" w:cs="Times New Roman"/>
          <w:sz w:val="22"/>
        </w:rPr>
        <w:t xml:space="preserve">, with </w:t>
      </w:r>
      <w:r w:rsidR="00F26F25">
        <w:rPr>
          <w:rFonts w:ascii="Times New Roman" w:eastAsiaTheme="minorEastAsia" w:hAnsi="Times New Roman" w:cs="Times New Roman"/>
          <w:i/>
          <w:sz w:val="22"/>
        </w:rPr>
        <w:t>k</w:t>
      </w:r>
      <w:r w:rsidR="00F26F25">
        <w:rPr>
          <w:rFonts w:ascii="Times New Roman" w:eastAsiaTheme="minorEastAsia" w:hAnsi="Times New Roman" w:cs="Times New Roman"/>
          <w:sz w:val="22"/>
        </w:rPr>
        <w:t xml:space="preserve"> corresponding to the rank of the projected subspace. </w:t>
      </w:r>
      <w:r w:rsidR="00F26F25" w:rsidRPr="002F636B">
        <w:rPr>
          <w:rFonts w:ascii="Times New Roman" w:eastAsiaTheme="minorEastAsia" w:hAnsi="Times New Roman" w:cs="Times New Roman"/>
          <w:sz w:val="22"/>
        </w:rPr>
        <w:t>The</w:t>
      </w:r>
      <w:r w:rsidR="00F26F25">
        <w:rPr>
          <w:rFonts w:ascii="Times New Roman" w:eastAsiaTheme="minorEastAsia" w:hAnsi="Times New Roman" w:cs="Times New Roman"/>
          <w:sz w:val="22"/>
        </w:rPr>
        <w:t xml:space="preserve"> projection that maximizes the information content of the resulting subspace is then </w:t>
      </w:r>
    </w:p>
    <w:p w14:paraId="68C4F9B4" w14:textId="77777777" w:rsidR="00690E46" w:rsidRDefault="00690E46" w:rsidP="007A4AD3">
      <w:pPr>
        <w:rPr>
          <w:rFonts w:ascii="Times New Roman" w:eastAsiaTheme="minorEastAsia" w:hAnsi="Times New Roman" w:cs="Times New Roman"/>
          <w:sz w:val="22"/>
        </w:rPr>
      </w:pPr>
    </w:p>
    <w:p w14:paraId="70648294" w14:textId="527DEAAC" w:rsidR="00A6582F" w:rsidRPr="001560BF" w:rsidRDefault="009D6FDF" w:rsidP="007A4AD3">
      <w:pPr>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r>
                <m:rPr>
                  <m:sty m:val="b"/>
                </m:rPr>
                <w:rPr>
                  <w:rFonts w:ascii="Cambria Math" w:eastAsiaTheme="minorEastAsia" w:hAnsi="Cambria Math" w:cs="Times New Roman"/>
                  <w:sz w:val="22"/>
                </w:rPr>
                <m:t>Π=</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W</m:t>
                  </m:r>
                </m:e>
                <m:sub>
                  <m:r>
                    <w:rPr>
                      <w:rFonts w:ascii="Cambria Math" w:eastAsiaTheme="minorEastAsia" w:hAnsi="Cambria Math" w:cs="Times New Roman"/>
                      <w:sz w:val="22"/>
                    </w:rPr>
                    <m:t>k</m:t>
                  </m:r>
                </m:sub>
              </m:sSub>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up>
                  <m:r>
                    <m:rPr>
                      <m:sty m:val="p"/>
                    </m:rPr>
                    <w:rPr>
                      <w:rFonts w:ascii="Cambria Math" w:eastAsiaTheme="minorEastAsia" w:hAnsi="Cambria Math" w:cs="Times New Roman"/>
                      <w:sz w:val="22"/>
                    </w:rPr>
                    <m:t>T</m:t>
                  </m:r>
                </m:sup>
              </m:sSub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r>
                <w:rPr>
                  <w:rFonts w:ascii="Cambria Math" w:eastAsiaTheme="minorEastAsia" w:hAnsi="Cambria Math" w:cs="Times New Roman"/>
                  <w:sz w:val="22"/>
                </w:rPr>
                <m:t>.</m:t>
              </m:r>
              <m:r>
                <m:rPr>
                  <m:sty m:val="bi"/>
                </m:rPr>
                <w:rPr>
                  <w:rFonts w:ascii="Cambria Math" w:eastAsiaTheme="minorEastAsia"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6</m:t>
                  </m:r>
                </m:e>
              </m:d>
              <m:ctrlPr>
                <w:rPr>
                  <w:rFonts w:ascii="Cambria Math" w:eastAsiaTheme="minorEastAsia" w:hAnsi="Cambria Math" w:cs="Times New Roman"/>
                  <w:b/>
                  <w:i/>
                  <w:sz w:val="22"/>
                </w:rPr>
              </m:ctrlPr>
            </m:e>
          </m:eqArr>
        </m:oMath>
      </m:oMathPara>
    </w:p>
    <w:p w14:paraId="2E7E9E71" w14:textId="77777777" w:rsidR="00690E46" w:rsidRDefault="00690E46" w:rsidP="007A4AD3">
      <w:pPr>
        <w:rPr>
          <w:rFonts w:ascii="Times New Roman" w:eastAsiaTheme="minorEastAsia" w:hAnsi="Times New Roman" w:cs="Times New Roman"/>
          <w:sz w:val="22"/>
        </w:rPr>
      </w:pPr>
    </w:p>
    <w:p w14:paraId="1BA185A5" w14:textId="06650524" w:rsidR="005D0083" w:rsidRPr="00A64F76" w:rsidRDefault="00F62515" w:rsidP="007A4AD3">
      <w:pPr>
        <w:rPr>
          <w:rFonts w:ascii="Times New Roman" w:eastAsiaTheme="minorEastAsia" w:hAnsi="Times New Roman" w:cs="Times New Roman"/>
          <w:sz w:val="22"/>
        </w:rPr>
      </w:pPr>
      <w:commentRangeStart w:id="515"/>
      <w:r>
        <w:rPr>
          <w:rFonts w:ascii="Times New Roman" w:eastAsiaTheme="minorEastAsia" w:hAnsi="Times New Roman" w:cs="Times New Roman"/>
          <w:sz w:val="22"/>
        </w:rPr>
        <w:t>This</w:t>
      </w:r>
      <w:r w:rsidR="00A6582F">
        <w:rPr>
          <w:rFonts w:ascii="Times New Roman" w:eastAsiaTheme="minorEastAsia" w:hAnsi="Times New Roman" w:cs="Times New Roman"/>
          <w:sz w:val="22"/>
        </w:rPr>
        <w:t xml:space="preserve"> projection </w:t>
      </w:r>
      <w:r w:rsidR="00DB294B">
        <w:rPr>
          <w:rFonts w:ascii="Times New Roman" w:eastAsiaTheme="minorEastAsia" w:hAnsi="Times New Roman" w:cs="Times New Roman"/>
          <w:sz w:val="22"/>
        </w:rPr>
        <w:t xml:space="preserve">applies a </w:t>
      </w:r>
      <w:r w:rsidR="00A6582F">
        <w:rPr>
          <w:rFonts w:ascii="Times New Roman" w:eastAsiaTheme="minorEastAsia" w:hAnsi="Times New Roman" w:cs="Times New Roman"/>
          <w:sz w:val="22"/>
        </w:rPr>
        <w:t xml:space="preserve">dimension-reducing </w:t>
      </w:r>
      <w:r w:rsidR="00DB294B">
        <w:rPr>
          <w:rFonts w:ascii="Times New Roman" w:eastAsiaTheme="minorEastAsia" w:hAnsi="Times New Roman" w:cs="Times New Roman"/>
          <w:sz w:val="22"/>
        </w:rPr>
        <w:t xml:space="preserve">transformation </w:t>
      </w:r>
      <m:oMath>
        <m:r>
          <m:rPr>
            <m:sty m:val="b"/>
          </m:rPr>
          <w:rPr>
            <w:rFonts w:ascii="Cambria Math" w:eastAsiaTheme="minorEastAsia" w:hAnsi="Cambria Math" w:cs="Times New Roman"/>
            <w:sz w:val="22"/>
          </w:rPr>
          <m:t>R</m:t>
        </m:r>
        <m:r>
          <w:rPr>
            <w:rFonts w:ascii="Cambria Math" w:eastAsiaTheme="minorEastAsia" w:hAnsi="Cambria Math" w:cs="Times New Roman"/>
            <w:sz w:val="22"/>
          </w:rPr>
          <m:t>=</m:t>
        </m:r>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up>
            <m:r>
              <m:rPr>
                <m:sty m:val="p"/>
              </m:rPr>
              <w:rPr>
                <w:rFonts w:ascii="Cambria Math" w:eastAsiaTheme="minorEastAsia" w:hAnsi="Cambria Math" w:cs="Times New Roman"/>
                <w:sz w:val="22"/>
              </w:rPr>
              <m:t>T</m:t>
            </m:r>
          </m:sup>
        </m:sSubSup>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oMath>
      <w:r w:rsidR="00DB294B">
        <w:rPr>
          <w:rFonts w:ascii="Times New Roman" w:eastAsiaTheme="minorEastAsia" w:hAnsi="Times New Roman" w:cs="Times New Roman"/>
          <w:sz w:val="22"/>
        </w:rPr>
        <w:t xml:space="preserve"> followed by a dimension</w:t>
      </w:r>
      <w:r w:rsidR="00A6582F">
        <w:rPr>
          <w:rFonts w:ascii="Times New Roman" w:eastAsiaTheme="minorEastAsia" w:hAnsi="Times New Roman" w:cs="Times New Roman"/>
          <w:sz w:val="22"/>
        </w:rPr>
        <w:t>-restoring transformation</w:t>
      </w:r>
      <w:r w:rsidR="00DB294B">
        <w:rPr>
          <w:rFonts w:ascii="Times New Roman" w:eastAsiaTheme="minorEastAsia" w:hAnsi="Times New Roman" w:cs="Times New Roman"/>
          <w:sz w:val="22"/>
        </w:rPr>
        <w:t xml:space="preserve"> </w:t>
      </w:r>
      <m:oMath>
        <m:r>
          <m:rPr>
            <m:sty m:val="b"/>
          </m:rPr>
          <w:rPr>
            <w:rFonts w:ascii="Cambria Math" w:eastAsiaTheme="minorEastAsia" w:hAnsi="Cambria Math" w:cs="Times New Roman"/>
            <w:sz w:val="22"/>
          </w:rPr>
          <m:t>P=</m:t>
        </m:r>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f>
              <m:fPr>
                <m:type m:val="lin"/>
                <m:ctrlPr>
                  <w:rPr>
                    <w:rFonts w:ascii="Cambria Math" w:eastAsiaTheme="minorEastAsia" w:hAnsi="Cambria Math" w:cs="Times New Roman"/>
                    <w:i/>
                    <w:sz w:val="22"/>
                  </w:rPr>
                </m:ctrlPr>
              </m:fPr>
              <m:num>
                <m:r>
                  <w:rPr>
                    <w:rFonts w:ascii="Cambria Math" w:eastAsiaTheme="minorEastAsia" w:hAnsi="Cambria Math" w:cs="Times New Roman"/>
                    <w:sz w:val="22"/>
                  </w:rPr>
                  <m:t>1</m:t>
                </m:r>
              </m:num>
              <m:den>
                <m:r>
                  <w:rPr>
                    <w:rFonts w:ascii="Cambria Math" w:eastAsiaTheme="minorEastAsia" w:hAnsi="Cambria Math" w:cs="Times New Roman"/>
                    <w:sz w:val="22"/>
                  </w:rPr>
                  <m:t>2</m:t>
                </m:r>
              </m:den>
            </m:f>
          </m:sup>
        </m:sSub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W</m:t>
            </m:r>
          </m:e>
          <m:sub>
            <m:r>
              <w:rPr>
                <w:rFonts w:ascii="Cambria Math" w:eastAsiaTheme="minorEastAsia" w:hAnsi="Cambria Math" w:cs="Times New Roman"/>
                <w:sz w:val="22"/>
              </w:rPr>
              <m:t>k</m:t>
            </m:r>
          </m:sub>
        </m:sSub>
      </m:oMath>
      <w:r w:rsidR="00A6582F">
        <w:rPr>
          <w:rFonts w:ascii="Times New Roman" w:eastAsiaTheme="minorEastAsia" w:hAnsi="Times New Roman" w:cs="Times New Roman"/>
          <w:sz w:val="22"/>
        </w:rPr>
        <w:t>.</w:t>
      </w:r>
      <w:r w:rsidR="00DB294B">
        <w:rPr>
          <w:rFonts w:ascii="Times New Roman" w:eastAsiaTheme="minorEastAsia" w:hAnsi="Times New Roman" w:cs="Times New Roman"/>
          <w:sz w:val="22"/>
        </w:rPr>
        <w:t xml:space="preserve"> </w:t>
      </w:r>
      <w:commentRangeEnd w:id="515"/>
      <w:r w:rsidR="00190DC3">
        <w:rPr>
          <w:rStyle w:val="CommentReference"/>
        </w:rPr>
        <w:commentReference w:id="515"/>
      </w:r>
      <w:r w:rsidR="00C86CD6">
        <w:rPr>
          <w:rFonts w:ascii="Times New Roman" w:eastAsiaTheme="minorEastAsia" w:hAnsi="Times New Roman" w:cs="Times New Roman"/>
          <w:sz w:val="22"/>
        </w:rPr>
        <w:t>T</w:t>
      </w:r>
      <w:r w:rsidR="00DB294B">
        <w:rPr>
          <w:rFonts w:ascii="Times New Roman" w:eastAsiaTheme="minorEastAsia" w:hAnsi="Times New Roman" w:cs="Times New Roman"/>
          <w:sz w:val="22"/>
        </w:rPr>
        <w:t xml:space="preserve">he </w:t>
      </w:r>
      <w:r w:rsidR="00872704">
        <w:rPr>
          <w:rFonts w:ascii="Times New Roman" w:eastAsiaTheme="minorEastAsia" w:hAnsi="Times New Roman" w:cs="Times New Roman"/>
          <w:sz w:val="22"/>
        </w:rPr>
        <w:t xml:space="preserve">columns of </w:t>
      </w:r>
      <w:r w:rsidR="00DB294B">
        <w:rPr>
          <w:rFonts w:ascii="Times New Roman" w:eastAsiaTheme="minorEastAsia" w:hAnsi="Times New Roman" w:cs="Times New Roman"/>
          <w:b/>
          <w:sz w:val="22"/>
        </w:rPr>
        <w:t>P</w:t>
      </w:r>
      <w:r w:rsidR="00872704">
        <w:rPr>
          <w:rFonts w:ascii="Times New Roman" w:eastAsiaTheme="minorEastAsia" w:hAnsi="Times New Roman" w:cs="Times New Roman"/>
          <w:sz w:val="22"/>
        </w:rPr>
        <w:t xml:space="preserve"> </w:t>
      </w:r>
      <w:r w:rsidR="00CC5F26">
        <w:rPr>
          <w:rFonts w:ascii="Times New Roman" w:eastAsiaTheme="minorEastAsia" w:hAnsi="Times New Roman" w:cs="Times New Roman"/>
          <w:sz w:val="22"/>
        </w:rPr>
        <w:t xml:space="preserve">and </w:t>
      </w:r>
      <m:oMath>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R</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oMath>
      <w:r w:rsidR="00CC5F26">
        <w:rPr>
          <w:rFonts w:ascii="Times New Roman" w:eastAsiaTheme="minorEastAsia" w:hAnsi="Times New Roman" w:cs="Times New Roman"/>
          <w:sz w:val="22"/>
        </w:rPr>
        <w:t xml:space="preserve"> </w:t>
      </w:r>
      <w:r w:rsidR="00705CDB">
        <w:rPr>
          <w:rFonts w:ascii="Times New Roman" w:eastAsiaTheme="minorEastAsia" w:hAnsi="Times New Roman" w:cs="Times New Roman"/>
          <w:sz w:val="22"/>
        </w:rPr>
        <w:t xml:space="preserve">give the </w:t>
      </w:r>
      <w:r w:rsidR="00705CDB" w:rsidRPr="00705CDB">
        <w:rPr>
          <w:rFonts w:ascii="Times New Roman" w:eastAsiaTheme="minorEastAsia" w:hAnsi="Times New Roman" w:cs="Times New Roman"/>
          <w:i/>
          <w:sz w:val="22"/>
        </w:rPr>
        <w:t>k</w:t>
      </w:r>
      <w:r w:rsidR="00705CDB">
        <w:rPr>
          <w:rFonts w:ascii="Times New Roman" w:eastAsiaTheme="minorEastAsia" w:hAnsi="Times New Roman" w:cs="Times New Roman"/>
          <w:sz w:val="22"/>
        </w:rPr>
        <w:t xml:space="preserve"> leading </w:t>
      </w:r>
      <w:r w:rsidR="00CC5F26">
        <w:rPr>
          <w:rFonts w:ascii="Times New Roman" w:eastAsiaTheme="minorEastAsia" w:hAnsi="Times New Roman" w:cs="Times New Roman"/>
          <w:sz w:val="22"/>
        </w:rPr>
        <w:t xml:space="preserve">right and left </w:t>
      </w:r>
      <w:r w:rsidR="00705CDB" w:rsidRPr="00705CDB">
        <w:rPr>
          <w:rFonts w:ascii="Times New Roman" w:eastAsiaTheme="minorEastAsia" w:hAnsi="Times New Roman" w:cs="Times New Roman"/>
          <w:sz w:val="22"/>
        </w:rPr>
        <w:t>eigenvectors</w:t>
      </w:r>
      <w:r w:rsidR="00CC5F26">
        <w:rPr>
          <w:rFonts w:ascii="Times New Roman" w:eastAsiaTheme="minorEastAsia" w:hAnsi="Times New Roman" w:cs="Times New Roman"/>
          <w:sz w:val="22"/>
        </w:rPr>
        <w:t>, respectively,</w:t>
      </w:r>
      <w:r w:rsidR="00705CDB">
        <w:rPr>
          <w:rFonts w:ascii="Times New Roman" w:eastAsiaTheme="minorEastAsia" w:hAnsi="Times New Roman" w:cs="Times New Roman"/>
          <w:sz w:val="22"/>
        </w:rPr>
        <w:t xml:space="preserve"> of the averaging kernel matrix </w:t>
      </w:r>
      <w:r w:rsidR="00705CDB" w:rsidRPr="00705CDB">
        <w:rPr>
          <w:rFonts w:ascii="Times New Roman" w:eastAsiaTheme="minorEastAsia" w:hAnsi="Times New Roman" w:cs="Times New Roman"/>
          <w:b/>
          <w:sz w:val="22"/>
        </w:rPr>
        <w:t>A</w:t>
      </w:r>
      <w:r w:rsidR="00CC5F26">
        <w:rPr>
          <w:rFonts w:ascii="Times New Roman" w:eastAsiaTheme="minorEastAsia" w:hAnsi="Times New Roman" w:cs="Times New Roman"/>
          <w:sz w:val="22"/>
        </w:rPr>
        <w:t xml:space="preserve"> (Rodgers </w:t>
      </w:r>
      <w:r w:rsidR="005D0083">
        <w:rPr>
          <w:rFonts w:ascii="Times New Roman" w:eastAsiaTheme="minorEastAsia" w:hAnsi="Times New Roman" w:cs="Times New Roman"/>
          <w:sz w:val="22"/>
        </w:rPr>
        <w:t>2000)</w:t>
      </w:r>
      <w:r w:rsidR="00705CDB">
        <w:rPr>
          <w:rFonts w:ascii="Times New Roman" w:eastAsiaTheme="minorEastAsia" w:hAnsi="Times New Roman" w:cs="Times New Roman"/>
          <w:sz w:val="22"/>
        </w:rPr>
        <w:t>.</w:t>
      </w:r>
      <w:r w:rsidR="002F636B">
        <w:rPr>
          <w:rFonts w:ascii="Times New Roman" w:eastAsiaTheme="minorEastAsia" w:hAnsi="Times New Roman" w:cs="Times New Roman"/>
          <w:sz w:val="22"/>
        </w:rPr>
        <w:t xml:space="preserve"> </w:t>
      </w:r>
      <w:r w:rsidR="005D0083">
        <w:rPr>
          <w:rFonts w:ascii="Times New Roman" w:eastAsiaTheme="minorEastAsia" w:hAnsi="Times New Roman" w:cs="Times New Roman"/>
          <w:sz w:val="22"/>
        </w:rPr>
        <w:t xml:space="preserve"> The eigenvalues of </w:t>
      </w:r>
      <w:r w:rsidR="005D0083">
        <w:rPr>
          <w:rFonts w:ascii="Times New Roman" w:eastAsiaTheme="minorEastAsia" w:hAnsi="Times New Roman" w:cs="Times New Roman"/>
          <w:b/>
          <w:sz w:val="22"/>
        </w:rPr>
        <w:t>Q</w:t>
      </w:r>
      <w:r w:rsidR="00C86CD6">
        <w:rPr>
          <w:rFonts w:ascii="Times New Roman" w:eastAsiaTheme="minorEastAsia" w:hAnsi="Times New Roman" w:cs="Times New Roman"/>
          <w:sz w:val="22"/>
        </w:rPr>
        <w:t xml:space="preserve"> are also</w:t>
      </w:r>
      <w:r w:rsidR="005D0083">
        <w:rPr>
          <w:rFonts w:ascii="Times New Roman" w:eastAsiaTheme="minorEastAsia" w:hAnsi="Times New Roman" w:cs="Times New Roman"/>
          <w:sz w:val="22"/>
        </w:rPr>
        <w:t xml:space="preserve"> the eigenvalues of the averaging kernel matrix. </w:t>
      </w:r>
      <w:proofErr w:type="spellStart"/>
      <w:r w:rsidR="005D0083">
        <w:rPr>
          <w:rFonts w:ascii="Times New Roman" w:eastAsiaTheme="minorEastAsia" w:hAnsi="Times New Roman" w:cs="Times New Roman"/>
          <w:sz w:val="22"/>
        </w:rPr>
        <w:t>Bousserez</w:t>
      </w:r>
      <w:proofErr w:type="spellEnd"/>
      <w:r w:rsidR="005D0083">
        <w:rPr>
          <w:rFonts w:ascii="Times New Roman" w:eastAsiaTheme="minorEastAsia" w:hAnsi="Times New Roman" w:cs="Times New Roman"/>
          <w:sz w:val="22"/>
        </w:rPr>
        <w:t xml:space="preserve"> and </w:t>
      </w:r>
      <w:proofErr w:type="spellStart"/>
      <w:r w:rsidR="005D0083">
        <w:rPr>
          <w:rFonts w:ascii="Times New Roman" w:eastAsiaTheme="minorEastAsia" w:hAnsi="Times New Roman" w:cs="Times New Roman"/>
          <w:sz w:val="22"/>
        </w:rPr>
        <w:t>Henze</w:t>
      </w:r>
      <w:proofErr w:type="spellEnd"/>
      <w:r w:rsidR="005D0083">
        <w:rPr>
          <w:rFonts w:ascii="Times New Roman" w:eastAsiaTheme="minorEastAsia" w:hAnsi="Times New Roman" w:cs="Times New Roman"/>
          <w:sz w:val="22"/>
        </w:rPr>
        <w:t xml:space="preserve"> (2018) show that the sum of the first </w:t>
      </w:r>
      <w:r w:rsidR="005D0083">
        <w:rPr>
          <w:rFonts w:ascii="Times New Roman" w:eastAsiaTheme="minorEastAsia" w:hAnsi="Times New Roman" w:cs="Times New Roman"/>
          <w:i/>
          <w:sz w:val="22"/>
        </w:rPr>
        <w:t>k</w:t>
      </w:r>
      <w:r w:rsidR="005D0083" w:rsidRPr="005D0083">
        <w:rPr>
          <w:rFonts w:ascii="Times New Roman" w:eastAsiaTheme="minorEastAsia" w:hAnsi="Times New Roman" w:cs="Times New Roman"/>
          <w:sz w:val="22"/>
        </w:rPr>
        <w:t xml:space="preserve"> </w:t>
      </w:r>
      <w:r w:rsidR="005D0083">
        <w:rPr>
          <w:rFonts w:ascii="Times New Roman" w:eastAsiaTheme="minorEastAsia" w:hAnsi="Times New Roman" w:cs="Times New Roman"/>
          <w:sz w:val="22"/>
        </w:rPr>
        <w:t xml:space="preserve">largest eigenvalues gives the DOFS of the rank </w:t>
      </w:r>
      <w:r w:rsidR="005D0083">
        <w:rPr>
          <w:rFonts w:ascii="Times New Roman" w:eastAsiaTheme="minorEastAsia" w:hAnsi="Times New Roman" w:cs="Times New Roman"/>
          <w:i/>
          <w:sz w:val="22"/>
        </w:rPr>
        <w:t>k</w:t>
      </w:r>
      <w:r w:rsidR="005D0083">
        <w:rPr>
          <w:rFonts w:ascii="Times New Roman" w:eastAsiaTheme="minorEastAsia" w:hAnsi="Times New Roman" w:cs="Times New Roman"/>
          <w:sz w:val="22"/>
        </w:rPr>
        <w:t xml:space="preserve"> subspace </w:t>
      </w:r>
      <w:r w:rsidR="00A01035">
        <w:rPr>
          <w:rFonts w:ascii="Times New Roman" w:eastAsiaTheme="minorEastAsia" w:hAnsi="Times New Roman" w:cs="Times New Roman"/>
          <w:sz w:val="22"/>
        </w:rPr>
        <w:t>given</w:t>
      </w:r>
      <w:r w:rsidR="005D0083">
        <w:rPr>
          <w:rFonts w:ascii="Times New Roman" w:eastAsiaTheme="minorEastAsia" w:hAnsi="Times New Roman" w:cs="Times New Roman"/>
          <w:sz w:val="22"/>
        </w:rPr>
        <w:t xml:space="preserve"> by equation (6).</w:t>
      </w:r>
      <w:r w:rsidR="00A64F76">
        <w:rPr>
          <w:rFonts w:ascii="Times New Roman" w:eastAsiaTheme="minorEastAsia" w:hAnsi="Times New Roman" w:cs="Times New Roman"/>
          <w:sz w:val="22"/>
        </w:rPr>
        <w:t xml:space="preserve"> In any inverse system, then, t</w:t>
      </w:r>
      <w:r w:rsidR="005D0083">
        <w:rPr>
          <w:rFonts w:ascii="Times New Roman" w:eastAsiaTheme="minorEastAsia" w:hAnsi="Times New Roman" w:cs="Times New Roman"/>
          <w:sz w:val="22"/>
        </w:rPr>
        <w:t xml:space="preserve">he fraction of information content explained by the </w:t>
      </w:r>
      <w:r w:rsidR="00A64F76">
        <w:rPr>
          <w:rFonts w:ascii="Times New Roman" w:eastAsiaTheme="minorEastAsia" w:hAnsi="Times New Roman" w:cs="Times New Roman"/>
          <w:sz w:val="22"/>
        </w:rPr>
        <w:t xml:space="preserve">first </w:t>
      </w:r>
      <w:r w:rsidR="00A64F76">
        <w:rPr>
          <w:rFonts w:ascii="Times New Roman" w:eastAsiaTheme="minorEastAsia" w:hAnsi="Times New Roman" w:cs="Times New Roman"/>
          <w:i/>
          <w:sz w:val="22"/>
        </w:rPr>
        <w:t>k</w:t>
      </w:r>
      <w:r w:rsidR="00A64F76">
        <w:rPr>
          <w:rFonts w:ascii="Times New Roman" w:eastAsiaTheme="minorEastAsia" w:hAnsi="Times New Roman" w:cs="Times New Roman"/>
          <w:sz w:val="22"/>
        </w:rPr>
        <w:t xml:space="preserve"> right eigenvectors of </w:t>
      </w:r>
      <w:r w:rsidR="00A64F76" w:rsidRPr="00A64F76">
        <w:rPr>
          <w:rFonts w:ascii="Times New Roman" w:eastAsiaTheme="minorEastAsia" w:hAnsi="Times New Roman" w:cs="Times New Roman"/>
          <w:b/>
          <w:sz w:val="22"/>
        </w:rPr>
        <w:t>A</w:t>
      </w:r>
      <w:r w:rsidR="00A64F76">
        <w:rPr>
          <w:rFonts w:ascii="Times New Roman" w:eastAsiaTheme="minorEastAsia" w:hAnsi="Times New Roman" w:cs="Times New Roman"/>
          <w:sz w:val="22"/>
        </w:rPr>
        <w:t xml:space="preserve"> </w:t>
      </w:r>
      <w:r w:rsidR="00A64F76" w:rsidRPr="00A64F76">
        <w:rPr>
          <w:rFonts w:ascii="Times New Roman" w:eastAsiaTheme="minorEastAsia" w:hAnsi="Times New Roman" w:cs="Times New Roman"/>
          <w:sz w:val="22"/>
        </w:rPr>
        <w:t>is</w:t>
      </w:r>
      <w:r w:rsidR="00A64F76">
        <w:rPr>
          <w:rFonts w:ascii="Times New Roman" w:eastAsiaTheme="minorEastAsia" w:hAnsi="Times New Roman" w:cs="Times New Roman"/>
          <w:sz w:val="22"/>
        </w:rPr>
        <w:t xml:space="preserve"> the sum of the first </w:t>
      </w:r>
      <w:r w:rsidR="00A64F76">
        <w:rPr>
          <w:rFonts w:ascii="Times New Roman" w:eastAsiaTheme="minorEastAsia" w:hAnsi="Times New Roman" w:cs="Times New Roman"/>
          <w:i/>
          <w:sz w:val="22"/>
        </w:rPr>
        <w:t>k</w:t>
      </w:r>
      <w:r w:rsidR="00A64F76">
        <w:rPr>
          <w:rFonts w:ascii="Times New Roman" w:eastAsiaTheme="minorEastAsia" w:hAnsi="Times New Roman" w:cs="Times New Roman"/>
          <w:sz w:val="22"/>
        </w:rPr>
        <w:t xml:space="preserve"> largest eigenvalues divided by the total DOFS. Moreover, the diagonal of </w:t>
      </w:r>
    </w:p>
    <w:p w14:paraId="6188D640" w14:textId="77777777" w:rsidR="005D0083" w:rsidRDefault="005D0083" w:rsidP="007A4AD3">
      <w:pPr>
        <w:rPr>
          <w:rFonts w:ascii="Times New Roman" w:eastAsiaTheme="minorEastAsia" w:hAnsi="Times New Roman" w:cs="Times New Roman"/>
          <w:sz w:val="22"/>
        </w:rPr>
      </w:pPr>
    </w:p>
    <w:p w14:paraId="5549AF07" w14:textId="5859EBEF" w:rsidR="005D0083" w:rsidRPr="005D0083" w:rsidRDefault="009D6FDF" w:rsidP="007A4AD3">
      <w:pPr>
        <w:rPr>
          <w:rFonts w:ascii="Times New Roman" w:eastAsiaTheme="minorEastAsia" w:hAnsi="Times New Roman" w:cs="Times New Roman"/>
          <w:b/>
          <w:sz w:val="22"/>
        </w:rPr>
      </w:pPr>
      <m:oMathPara>
        <m:oMath>
          <m:eqArr>
            <m:eqArrPr>
              <m:maxDist m:val="1"/>
              <m:ctrlPr>
                <w:rPr>
                  <w:rFonts w:ascii="Cambria Math" w:hAnsi="Cambria Math" w:cs="Times New Roman"/>
                  <w:b/>
                  <w:i/>
                  <w:sz w:val="22"/>
                </w:rPr>
              </m:ctrlPr>
            </m:eqArrPr>
            <m:e>
              <m:r>
                <m:rPr>
                  <m:sty m:val="b"/>
                </m:rPr>
                <w:rPr>
                  <w:rFonts w:ascii="Cambria Math" w:eastAsiaTheme="minorEastAsia" w:hAnsi="Cambria Math" w:cs="Times New Roman"/>
                  <w:sz w:val="22"/>
                </w:rPr>
                <m:t>Λ=</m:t>
              </m:r>
              <m:r>
                <m:rPr>
                  <m:sty m:val="b"/>
                </m:rPr>
                <w:rPr>
                  <w:rFonts w:ascii="Cambria Math" w:hAnsi="Cambria Math" w:cs="Times New Roman"/>
                  <w:sz w:val="22"/>
                </w:rPr>
                <m:t>Σ</m:t>
              </m:r>
              <m:sSup>
                <m:sSupPr>
                  <m:ctrlPr>
                    <w:rPr>
                      <w:rFonts w:ascii="Cambria Math" w:hAnsi="Cambria Math" w:cs="Times New Roman"/>
                      <w:b/>
                      <w:sz w:val="22"/>
                    </w:rPr>
                  </m:ctrlPr>
                </m:sSupPr>
                <m:e>
                  <m:d>
                    <m:dPr>
                      <m:ctrlPr>
                        <w:rPr>
                          <w:rFonts w:ascii="Cambria Math" w:hAnsi="Cambria Math" w:cs="Times New Roman"/>
                          <w:b/>
                          <w:sz w:val="22"/>
                        </w:rPr>
                      </m:ctrlPr>
                    </m:dPr>
                    <m:e>
                      <m:r>
                        <m:rPr>
                          <m:sty m:val="b"/>
                        </m:rPr>
                        <w:rPr>
                          <w:rFonts w:ascii="Cambria Math" w:hAnsi="Cambria Math" w:cs="Times New Roman"/>
                          <w:sz w:val="22"/>
                        </w:rPr>
                        <m:t>I-Σ</m:t>
                      </m:r>
                    </m:e>
                  </m:d>
                </m:e>
                <m:sup>
                  <m:r>
                    <m:rPr>
                      <m:sty m:val="p"/>
                    </m:rPr>
                    <w:rPr>
                      <w:rFonts w:ascii="Cambria Math" w:hAnsi="Cambria Math" w:cs="Times New Roman"/>
                      <w:sz w:val="22"/>
                    </w:rPr>
                    <m:t>-1</m:t>
                  </m:r>
                </m:sup>
              </m:sSup>
              <m:r>
                <m:rPr>
                  <m:sty m:val="bi"/>
                </m:rPr>
                <w:rPr>
                  <w:rFonts w:ascii="Cambria Math" w:eastAsiaTheme="minorEastAsia" w:hAnsi="Cambria Math" w:cs="Times New Roman"/>
                  <w:sz w:val="22"/>
                </w:rPr>
                <m:t>#</m:t>
              </m:r>
              <m:d>
                <m:dPr>
                  <m:ctrlPr>
                    <w:rPr>
                      <w:rFonts w:ascii="Cambria Math" w:hAnsi="Cambria Math" w:cs="Times New Roman"/>
                      <w:b/>
                      <w:i/>
                      <w:sz w:val="22"/>
                    </w:rPr>
                  </m:ctrlPr>
                </m:dPr>
                <m:e>
                  <m:r>
                    <w:rPr>
                      <w:rFonts w:ascii="Cambria Math" w:hAnsi="Cambria Math" w:cs="Times New Roman"/>
                      <w:sz w:val="22"/>
                    </w:rPr>
                    <m:t>7</m:t>
                  </m:r>
                </m:e>
              </m:d>
              <m:ctrlPr>
                <w:rPr>
                  <w:rFonts w:ascii="Cambria Math" w:eastAsiaTheme="minorEastAsia" w:hAnsi="Cambria Math" w:cs="Times New Roman"/>
                  <w:b/>
                  <w:i/>
                  <w:sz w:val="22"/>
                </w:rPr>
              </m:ctrlPr>
            </m:e>
          </m:eqArr>
        </m:oMath>
      </m:oMathPara>
    </w:p>
    <w:p w14:paraId="0CBD0698" w14:textId="77777777" w:rsidR="005D0083" w:rsidRPr="005D0083" w:rsidRDefault="005D0083" w:rsidP="007A4AD3">
      <w:pPr>
        <w:rPr>
          <w:rFonts w:ascii="Times New Roman" w:eastAsiaTheme="minorEastAsia" w:hAnsi="Times New Roman" w:cs="Times New Roman"/>
          <w:sz w:val="22"/>
        </w:rPr>
      </w:pPr>
    </w:p>
    <w:p w14:paraId="743610DC" w14:textId="07E5C5DE" w:rsidR="00872704" w:rsidRPr="00D22C1E" w:rsidRDefault="00A64F76"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gives the singular values of the pre-whitened Jacobian matrix </w:t>
      </w:r>
      <m:oMath>
        <m:r>
          <w:rPr>
            <w:rFonts w:ascii="Cambria Math" w:eastAsiaTheme="minorEastAsia" w:hAnsi="Cambria Math" w:cs="Times New Roman"/>
            <w:sz w:val="22"/>
          </w:rPr>
          <m:t xml:space="preserve"> </m:t>
        </m:r>
        <m:acc>
          <m:accPr>
            <m:chr m:val="̃"/>
            <m:ctrlPr>
              <w:rPr>
                <w:rFonts w:ascii="Cambria Math" w:eastAsiaTheme="minorEastAsia" w:hAnsi="Cambria Math" w:cs="Times New Roman"/>
                <w:i/>
                <w:sz w:val="22"/>
              </w:rPr>
            </m:ctrlPr>
          </m:accPr>
          <m:e>
            <m:r>
              <m:rPr>
                <m:sty m:val="b"/>
              </m:rPr>
              <w:rPr>
                <w:rFonts w:ascii="Cambria Math" w:eastAsiaTheme="minorEastAsia" w:hAnsi="Cambria Math" w:cs="Times New Roman"/>
                <w:sz w:val="22"/>
              </w:rPr>
              <m:t>K</m:t>
            </m:r>
          </m:e>
        </m:acc>
        <m:r>
          <w:rPr>
            <w:rFonts w:ascii="Cambria Math" w:eastAsiaTheme="minorEastAsia" w:hAnsi="Cambria Math" w:cs="Times New Roman"/>
            <w:sz w:val="22"/>
          </w:rPr>
          <m:t>=</m:t>
        </m:r>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up>
            <m:r>
              <m:rPr>
                <m:sty m:val="p"/>
              </m:rPr>
              <w:rPr>
                <w:rFonts w:ascii="Cambria Math" w:eastAsiaTheme="minorEastAsia" w:hAnsi="Cambria Math" w:cs="Times New Roman"/>
                <w:sz w:val="22"/>
              </w:rPr>
              <m:t>-</m:t>
            </m:r>
            <m:f>
              <m:fPr>
                <m:type m:val="lin"/>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1</m:t>
                </m:r>
              </m:num>
              <m:den>
                <m:r>
                  <m:rPr>
                    <m:sty m:val="p"/>
                  </m:rPr>
                  <w:rPr>
                    <w:rFonts w:ascii="Cambria Math" w:eastAsiaTheme="minorEastAsia" w:hAnsi="Cambria Math" w:cs="Times New Roman"/>
                    <w:sz w:val="22"/>
                  </w:rPr>
                  <m:t>2</m:t>
                </m:r>
              </m:den>
            </m:f>
          </m:sup>
        </m:sSubSup>
        <m:r>
          <m:rPr>
            <m:sty m:val="b"/>
          </m:rPr>
          <w:rPr>
            <w:rFonts w:ascii="Cambria Math" w:eastAsiaTheme="minorEastAsia" w:hAnsi="Cambria Math" w:cs="Times New Roman"/>
            <w:sz w:val="22"/>
          </w:rPr>
          <m:t>K</m:t>
        </m:r>
        <m:sSubSup>
          <m:sSubSupPr>
            <m:ctrlPr>
              <w:rPr>
                <w:rFonts w:ascii="Cambria Math" w:eastAsiaTheme="minorEastAsia" w:hAnsi="Cambria Math" w:cs="Times New Roman"/>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f>
              <m:fPr>
                <m:type m:val="lin"/>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1</m:t>
                </m:r>
              </m:num>
              <m:den>
                <m:r>
                  <m:rPr>
                    <m:sty m:val="p"/>
                  </m:rPr>
                  <w:rPr>
                    <w:rFonts w:ascii="Cambria Math" w:eastAsiaTheme="minorEastAsia" w:hAnsi="Cambria Math" w:cs="Times New Roman"/>
                    <w:sz w:val="22"/>
                  </w:rPr>
                  <m:t>2</m:t>
                </m:r>
              </m:den>
            </m:f>
          </m:sup>
        </m:sSubSup>
      </m:oMath>
      <w:r w:rsidR="00E16E53">
        <w:rPr>
          <w:rFonts w:ascii="Times New Roman" w:eastAsiaTheme="minorEastAsia" w:hAnsi="Times New Roman" w:cs="Times New Roman"/>
          <w:sz w:val="22"/>
        </w:rPr>
        <w:t xml:space="preserve">, which </w:t>
      </w:r>
      <w:r w:rsidR="00F304D1">
        <w:rPr>
          <w:rFonts w:ascii="Times New Roman" w:eastAsiaTheme="minorEastAsia" w:hAnsi="Times New Roman" w:cs="Times New Roman"/>
          <w:sz w:val="22"/>
        </w:rPr>
        <w:t>give</w:t>
      </w:r>
      <w:r w:rsidR="00E16E53">
        <w:rPr>
          <w:rFonts w:ascii="Times New Roman" w:eastAsiaTheme="minorEastAsia" w:hAnsi="Times New Roman" w:cs="Times New Roman"/>
          <w:sz w:val="22"/>
        </w:rPr>
        <w:t xml:space="preserve"> the signal-to-noise ratio of each eigenvector (Rodgers 2000).</w:t>
      </w:r>
      <w:r w:rsidRPr="00E16E53">
        <w:rPr>
          <w:rFonts w:ascii="Times New Roman" w:eastAsiaTheme="minorEastAsia" w:hAnsi="Times New Roman" w:cs="Times New Roman"/>
          <w:sz w:val="22"/>
        </w:rPr>
        <w:t xml:space="preserve"> </w:t>
      </w:r>
      <w:r w:rsidR="00A01035">
        <w:rPr>
          <w:rFonts w:ascii="Times New Roman" w:eastAsiaTheme="minorEastAsia" w:hAnsi="Times New Roman" w:cs="Times New Roman"/>
          <w:sz w:val="22"/>
        </w:rPr>
        <w:t>T</w:t>
      </w:r>
      <w:r w:rsidR="00E16E53">
        <w:rPr>
          <w:rFonts w:ascii="Times New Roman" w:eastAsiaTheme="minorEastAsia" w:hAnsi="Times New Roman" w:cs="Times New Roman"/>
          <w:sz w:val="22"/>
        </w:rPr>
        <w:t xml:space="preserve">he rank </w:t>
      </w:r>
      <w:r w:rsidR="002F636B">
        <w:rPr>
          <w:rFonts w:ascii="Times New Roman" w:eastAsiaTheme="minorEastAsia" w:hAnsi="Times New Roman" w:cs="Times New Roman"/>
          <w:i/>
          <w:sz w:val="22"/>
        </w:rPr>
        <w:t>k</w:t>
      </w:r>
      <w:r w:rsidR="002F636B">
        <w:rPr>
          <w:rFonts w:ascii="Times New Roman" w:eastAsiaTheme="minorEastAsia" w:hAnsi="Times New Roman" w:cs="Times New Roman"/>
          <w:sz w:val="22"/>
        </w:rPr>
        <w:t xml:space="preserve"> can then be chosen so that the </w:t>
      </w:r>
      <w:r w:rsidR="002F636B">
        <w:rPr>
          <w:rFonts w:ascii="Times New Roman" w:eastAsiaTheme="minorEastAsia" w:hAnsi="Times New Roman" w:cs="Times New Roman"/>
          <w:i/>
          <w:sz w:val="22"/>
        </w:rPr>
        <w:t>k</w:t>
      </w:r>
      <w:r w:rsidR="002F636B">
        <w:rPr>
          <w:rFonts w:ascii="Times New Roman" w:eastAsiaTheme="minorEastAsia" w:hAnsi="Times New Roman" w:cs="Times New Roman"/>
          <w:sz w:val="22"/>
        </w:rPr>
        <w:t xml:space="preserve"> leading eigenvectors explain most of the information content in the inverse system</w:t>
      </w:r>
      <w:r w:rsidR="00E16E53">
        <w:rPr>
          <w:rFonts w:ascii="Times New Roman" w:eastAsiaTheme="minorEastAsia" w:hAnsi="Times New Roman" w:cs="Times New Roman"/>
          <w:sz w:val="22"/>
        </w:rPr>
        <w:t xml:space="preserve"> or so that all eigenvectors have a sufficiently large signal-to-noise ratio.</w:t>
      </w:r>
    </w:p>
    <w:p w14:paraId="63AB5B53" w14:textId="77777777" w:rsidR="00872704" w:rsidRDefault="00872704" w:rsidP="007A4AD3">
      <w:pPr>
        <w:rPr>
          <w:rFonts w:ascii="Times New Roman" w:eastAsiaTheme="minorEastAsia" w:hAnsi="Times New Roman" w:cs="Times New Roman"/>
          <w:sz w:val="22"/>
        </w:rPr>
      </w:pPr>
    </w:p>
    <w:p w14:paraId="5EDE1DDB" w14:textId="3E55A191" w:rsidR="00872704" w:rsidRPr="00636893" w:rsidRDefault="00A6582F" w:rsidP="007A4AD3">
      <w:pPr>
        <w:rPr>
          <w:rFonts w:ascii="Times New Roman" w:eastAsiaTheme="minorEastAsia" w:hAnsi="Times New Roman" w:cs="Times New Roman"/>
          <w:sz w:val="22"/>
        </w:rPr>
      </w:pPr>
      <w:r>
        <w:rPr>
          <w:rFonts w:ascii="Times New Roman" w:eastAsiaTheme="minorEastAsia" w:hAnsi="Times New Roman" w:cs="Times New Roman"/>
          <w:sz w:val="22"/>
        </w:rPr>
        <w:lastRenderedPageBreak/>
        <w:t xml:space="preserve">We use the rank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projection as defined </w:t>
      </w:r>
      <w:r w:rsidR="00C21C43">
        <w:rPr>
          <w:rFonts w:ascii="Times New Roman" w:eastAsiaTheme="minorEastAsia" w:hAnsi="Times New Roman" w:cs="Times New Roman"/>
          <w:sz w:val="22"/>
        </w:rPr>
        <w:t>in equation (</w:t>
      </w:r>
      <w:r w:rsidR="001560BF">
        <w:rPr>
          <w:rFonts w:ascii="Times New Roman" w:eastAsiaTheme="minorEastAsia" w:hAnsi="Times New Roman" w:cs="Times New Roman"/>
          <w:sz w:val="22"/>
        </w:rPr>
        <w:t>6</w:t>
      </w:r>
      <w:r w:rsidR="00C21C43">
        <w:rPr>
          <w:rFonts w:ascii="Times New Roman" w:eastAsiaTheme="minorEastAsia" w:hAnsi="Times New Roman" w:cs="Times New Roman"/>
          <w:sz w:val="22"/>
        </w:rPr>
        <w:t>)</w:t>
      </w:r>
      <w:r>
        <w:rPr>
          <w:rFonts w:ascii="Times New Roman" w:eastAsiaTheme="minorEastAsia" w:hAnsi="Times New Roman" w:cs="Times New Roman"/>
          <w:sz w:val="22"/>
        </w:rPr>
        <w:t xml:space="preserve"> </w:t>
      </w:r>
      <w:r w:rsidR="00E16E53">
        <w:rPr>
          <w:rFonts w:ascii="Times New Roman" w:eastAsiaTheme="minorEastAsia" w:hAnsi="Times New Roman" w:cs="Times New Roman"/>
          <w:sz w:val="22"/>
        </w:rPr>
        <w:t xml:space="preserve">with </w:t>
      </w:r>
      <w:r w:rsidR="00E16E53">
        <w:rPr>
          <w:rFonts w:ascii="Times New Roman" w:eastAsiaTheme="minorEastAsia" w:hAnsi="Times New Roman" w:cs="Times New Roman"/>
          <w:i/>
          <w:sz w:val="22"/>
        </w:rPr>
        <w:t>k</w:t>
      </w:r>
      <w:r w:rsidR="00E16E53" w:rsidRPr="00E16E53">
        <w:rPr>
          <w:rFonts w:ascii="Times New Roman" w:eastAsiaTheme="minorEastAsia" w:hAnsi="Times New Roman" w:cs="Times New Roman"/>
          <w:sz w:val="22"/>
        </w:rPr>
        <w:t xml:space="preserve"> </w:t>
      </w:r>
      <w:r w:rsidR="00EB712F">
        <w:rPr>
          <w:rFonts w:ascii="Times New Roman" w:eastAsiaTheme="minorEastAsia" w:hAnsi="Times New Roman" w:cs="Times New Roman"/>
          <w:sz w:val="22"/>
        </w:rPr>
        <w:t xml:space="preserve">selected according to the above criteria </w:t>
      </w:r>
      <w:r w:rsidR="00C21C43">
        <w:rPr>
          <w:rFonts w:ascii="Times New Roman" w:eastAsiaTheme="minorEastAsia" w:hAnsi="Times New Roman" w:cs="Times New Roman"/>
          <w:sz w:val="22"/>
        </w:rPr>
        <w:t xml:space="preserve">to define the dimension </w:t>
      </w:r>
      <w:r w:rsidR="00C21C43" w:rsidRPr="00C21C43">
        <w:rPr>
          <w:rFonts w:ascii="Times New Roman" w:eastAsiaTheme="minorEastAsia" w:hAnsi="Times New Roman" w:cs="Times New Roman"/>
          <w:i/>
          <w:sz w:val="22"/>
        </w:rPr>
        <w:t>n</w:t>
      </w:r>
      <w:r w:rsidR="00C21C43">
        <w:rPr>
          <w:rFonts w:ascii="Times New Roman" w:eastAsiaTheme="minorEastAsia" w:hAnsi="Times New Roman" w:cs="Times New Roman"/>
          <w:sz w:val="22"/>
        </w:rPr>
        <w:t xml:space="preserve"> rank </w:t>
      </w:r>
      <w:r w:rsidR="00C21C43">
        <w:rPr>
          <w:rFonts w:ascii="Times New Roman" w:eastAsiaTheme="minorEastAsia" w:hAnsi="Times New Roman" w:cs="Times New Roman"/>
          <w:i/>
          <w:sz w:val="22"/>
        </w:rPr>
        <w:t>k</w:t>
      </w:r>
      <w:r w:rsidR="00C21C43">
        <w:rPr>
          <w:rFonts w:ascii="Times New Roman" w:eastAsiaTheme="minorEastAsia" w:hAnsi="Times New Roman" w:cs="Times New Roman"/>
          <w:sz w:val="22"/>
        </w:rPr>
        <w:t xml:space="preserve"> </w:t>
      </w:r>
      <w:r w:rsidR="00C21C43" w:rsidRPr="00C21C43">
        <w:rPr>
          <w:rFonts w:ascii="Times New Roman" w:eastAsiaTheme="minorEastAsia" w:hAnsi="Times New Roman" w:cs="Times New Roman"/>
          <w:sz w:val="22"/>
        </w:rPr>
        <w:t>subspace</w:t>
      </w:r>
      <w:r w:rsidR="00C21C43">
        <w:rPr>
          <w:rFonts w:ascii="Times New Roman" w:eastAsiaTheme="minorEastAsia" w:hAnsi="Times New Roman" w:cs="Times New Roman"/>
          <w:sz w:val="22"/>
        </w:rPr>
        <w:t xml:space="preserve"> within which we construct our inverse problem. </w:t>
      </w:r>
      <w:r w:rsidR="000B2A9B">
        <w:rPr>
          <w:rFonts w:ascii="Times New Roman" w:eastAsiaTheme="minorEastAsia" w:hAnsi="Times New Roman" w:cs="Times New Roman"/>
          <w:sz w:val="22"/>
        </w:rPr>
        <w:t xml:space="preserve">We </w:t>
      </w:r>
      <w:r w:rsidR="00636893">
        <w:rPr>
          <w:rFonts w:ascii="Times New Roman" w:eastAsiaTheme="minorEastAsia" w:hAnsi="Times New Roman" w:cs="Times New Roman"/>
          <w:sz w:val="22"/>
        </w:rPr>
        <w:t>decrease</w:t>
      </w:r>
      <w:r w:rsidR="000B2A9B">
        <w:rPr>
          <w:rFonts w:ascii="Times New Roman" w:eastAsiaTheme="minorEastAsia" w:hAnsi="Times New Roman" w:cs="Times New Roman"/>
          <w:sz w:val="22"/>
        </w:rPr>
        <w:t xml:space="preserve"> the c</w:t>
      </w:r>
      <w:r w:rsidR="00303CA0">
        <w:rPr>
          <w:rFonts w:ascii="Times New Roman" w:eastAsiaTheme="minorEastAsia" w:hAnsi="Times New Roman" w:cs="Times New Roman"/>
          <w:sz w:val="22"/>
        </w:rPr>
        <w:t xml:space="preserve">omputational cost of constructing the Jacobian matrix </w:t>
      </w:r>
      <w:r w:rsidR="00C21C43">
        <w:rPr>
          <w:rFonts w:ascii="Times New Roman" w:eastAsiaTheme="minorEastAsia" w:hAnsi="Times New Roman" w:cs="Times New Roman"/>
          <w:b/>
          <w:sz w:val="22"/>
        </w:rPr>
        <w:t>K</w:t>
      </w:r>
      <w:r w:rsidR="00C21C43" w:rsidRPr="00C21C43">
        <w:rPr>
          <w:rFonts w:ascii="Times New Roman" w:eastAsiaTheme="minorEastAsia" w:hAnsi="Times New Roman" w:cs="Times New Roman"/>
          <w:sz w:val="22"/>
        </w:rPr>
        <w:t xml:space="preserve"> </w:t>
      </w:r>
      <w:r w:rsidR="00303CA0">
        <w:rPr>
          <w:rFonts w:ascii="Times New Roman" w:eastAsiaTheme="minorEastAsia" w:hAnsi="Times New Roman" w:cs="Times New Roman"/>
          <w:sz w:val="22"/>
        </w:rPr>
        <w:t xml:space="preserve">by </w:t>
      </w:r>
      <w:r w:rsidR="00F62515">
        <w:rPr>
          <w:rFonts w:ascii="Times New Roman" w:hAnsi="Times New Roman" w:cs="Times New Roman"/>
          <w:sz w:val="22"/>
        </w:rPr>
        <w:t xml:space="preserve">(1) </w:t>
      </w:r>
      <w:r w:rsidR="00636893">
        <w:rPr>
          <w:rFonts w:ascii="Times New Roman" w:hAnsi="Times New Roman" w:cs="Times New Roman"/>
          <w:sz w:val="22"/>
        </w:rPr>
        <w:t>building the matrix on</w:t>
      </w:r>
      <w:r w:rsidR="009A0A1D">
        <w:rPr>
          <w:rFonts w:ascii="Times New Roman" w:hAnsi="Times New Roman" w:cs="Times New Roman"/>
          <w:sz w:val="22"/>
        </w:rPr>
        <w:t xml:space="preserve"> a multiscale grid on the basis of the reduced-rank information content</w:t>
      </w:r>
      <w:r w:rsidR="00F62515">
        <w:rPr>
          <w:rFonts w:ascii="Times New Roman" w:hAnsi="Times New Roman" w:cs="Times New Roman"/>
          <w:sz w:val="22"/>
        </w:rPr>
        <w:t xml:space="preserve"> </w:t>
      </w:r>
      <w:r w:rsidR="00636893">
        <w:rPr>
          <w:rFonts w:ascii="Times New Roman" w:hAnsi="Times New Roman" w:cs="Times New Roman"/>
          <w:sz w:val="22"/>
        </w:rPr>
        <w:t xml:space="preserve">and </w:t>
      </w:r>
      <w:r w:rsidR="00F62515">
        <w:rPr>
          <w:rFonts w:ascii="Times New Roman" w:hAnsi="Times New Roman" w:cs="Times New Roman"/>
          <w:sz w:val="22"/>
        </w:rPr>
        <w:t xml:space="preserve">(2) </w:t>
      </w:r>
      <w:r w:rsidR="00872704">
        <w:rPr>
          <w:rFonts w:ascii="Times New Roman" w:hAnsi="Times New Roman" w:cs="Times New Roman"/>
          <w:sz w:val="22"/>
        </w:rPr>
        <w:t>generating a low-rank approximation by constructing the Jacobian matrix in the directions of dominant information content, given by the eigenvectors spanning the space.</w:t>
      </w:r>
      <w:r w:rsidR="00872704">
        <w:rPr>
          <w:rFonts w:ascii="Times New Roman" w:eastAsiaTheme="minorEastAsia" w:hAnsi="Times New Roman" w:cs="Times New Roman"/>
          <w:sz w:val="22"/>
        </w:rPr>
        <w:t xml:space="preserve"> </w:t>
      </w:r>
      <w:r w:rsidR="00636893">
        <w:rPr>
          <w:rFonts w:ascii="Times New Roman" w:eastAsiaTheme="minorEastAsia" w:hAnsi="Times New Roman" w:cs="Times New Roman"/>
          <w:sz w:val="22"/>
        </w:rPr>
        <w:t>Both methods</w:t>
      </w:r>
      <w:r w:rsidR="00872704">
        <w:rPr>
          <w:rFonts w:ascii="Times New Roman" w:eastAsiaTheme="minorEastAsia" w:hAnsi="Times New Roman" w:cs="Times New Roman"/>
          <w:sz w:val="22"/>
        </w:rPr>
        <w:t xml:space="preserve"> re</w:t>
      </w:r>
      <w:r w:rsidR="00636893">
        <w:rPr>
          <w:rFonts w:ascii="Times New Roman" w:eastAsiaTheme="minorEastAsia" w:hAnsi="Times New Roman" w:cs="Times New Roman"/>
          <w:sz w:val="22"/>
        </w:rPr>
        <w:t>ly</w:t>
      </w:r>
      <w:r w:rsidR="00872704">
        <w:rPr>
          <w:rFonts w:ascii="Times New Roman" w:eastAsiaTheme="minorEastAsia" w:hAnsi="Times New Roman" w:cs="Times New Roman"/>
          <w:sz w:val="22"/>
        </w:rPr>
        <w:t xml:space="preserve"> on the projection </w:t>
      </w:r>
      <m:oMath>
        <m:r>
          <m:rPr>
            <m:sty m:val="b"/>
          </m:rPr>
          <w:rPr>
            <w:rFonts w:ascii="Cambria Math" w:eastAsiaTheme="minorEastAsia" w:hAnsi="Cambria Math" w:cs="Times New Roman"/>
            <w:sz w:val="22"/>
          </w:rPr>
          <m:t>Π</m:t>
        </m:r>
      </m:oMath>
      <w:r w:rsidR="00872704">
        <w:rPr>
          <w:rFonts w:ascii="Times New Roman" w:eastAsiaTheme="minorEastAsia" w:hAnsi="Times New Roman" w:cs="Times New Roman"/>
          <w:sz w:val="22"/>
        </w:rPr>
        <w:t>, which is itself a function of the Jacobian.</w:t>
      </w:r>
      <w:r w:rsidR="00303CA0">
        <w:rPr>
          <w:rFonts w:ascii="Times New Roman" w:eastAsiaTheme="minorEastAsia" w:hAnsi="Times New Roman" w:cs="Times New Roman"/>
          <w:sz w:val="22"/>
        </w:rPr>
        <w:t xml:space="preserve"> </w:t>
      </w:r>
      <w:r w:rsidR="00872704">
        <w:rPr>
          <w:rFonts w:ascii="Times New Roman" w:eastAsiaTheme="minorEastAsia" w:hAnsi="Times New Roman" w:cs="Times New Roman"/>
          <w:sz w:val="22"/>
        </w:rPr>
        <w:t xml:space="preserve">We therefore propose a two-step update method to construct </w:t>
      </w:r>
      <w:r w:rsidR="00636893">
        <w:rPr>
          <w:rFonts w:ascii="Times New Roman" w:eastAsiaTheme="minorEastAsia" w:hAnsi="Times New Roman" w:cs="Times New Roman"/>
          <w:sz w:val="22"/>
        </w:rPr>
        <w:t xml:space="preserve">the </w:t>
      </w:r>
      <w:r w:rsidR="00872704">
        <w:rPr>
          <w:rFonts w:ascii="Times New Roman" w:eastAsiaTheme="minorEastAsia" w:hAnsi="Times New Roman" w:cs="Times New Roman"/>
          <w:sz w:val="22"/>
        </w:rPr>
        <w:t xml:space="preserve">Jacobian matrix. The </w:t>
      </w:r>
      <w:r w:rsidR="00067EAA">
        <w:rPr>
          <w:rFonts w:ascii="Times New Roman" w:eastAsiaTheme="minorEastAsia" w:hAnsi="Times New Roman" w:cs="Times New Roman"/>
          <w:sz w:val="22"/>
        </w:rPr>
        <w:t xml:space="preserve">full dimension </w:t>
      </w:r>
      <w:r w:rsidR="00872704">
        <w:rPr>
          <w:rFonts w:ascii="Times New Roman" w:eastAsiaTheme="minorEastAsia" w:hAnsi="Times New Roman" w:cs="Times New Roman"/>
          <w:sz w:val="22"/>
        </w:rPr>
        <w:t xml:space="preserve">Jacobian matrix is initialized at low computational cost using prior emissions information, generating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r w:rsidR="00872704">
        <w:rPr>
          <w:rFonts w:ascii="Times New Roman" w:eastAsiaTheme="minorEastAsia" w:hAnsi="Times New Roman" w:cs="Times New Roman"/>
          <w:sz w:val="22"/>
        </w:rPr>
        <w:t xml:space="preserve">. </w:t>
      </w:r>
      <w:r w:rsidR="00067EAA">
        <w:rPr>
          <w:rFonts w:ascii="Times New Roman" w:eastAsiaTheme="minorEastAsia" w:hAnsi="Times New Roman" w:cs="Times New Roman"/>
          <w:sz w:val="22"/>
        </w:rPr>
        <w:t xml:space="preserve">We generate the corresponding averaging kernel </w:t>
      </w:r>
      <w:r w:rsidR="00F304D1">
        <w:rPr>
          <w:rFonts w:ascii="Times New Roman" w:eastAsiaTheme="minorEastAsia" w:hAnsi="Times New Roman" w:cs="Times New Roman"/>
          <w:sz w:val="22"/>
        </w:rPr>
        <w:t xml:space="preserve">matrix </w:t>
      </w:r>
      <w:r w:rsidR="00067EAA">
        <w:rPr>
          <w:rFonts w:ascii="Times New Roman" w:eastAsiaTheme="minorEastAsia" w:hAnsi="Times New Roman" w:cs="Times New Roman"/>
          <w:sz w:val="22"/>
        </w:rPr>
        <w:t>and select</w:t>
      </w:r>
      <w:r w:rsidR="00636893">
        <w:rPr>
          <w:rFonts w:ascii="Times New Roman" w:eastAsiaTheme="minorEastAsia" w:hAnsi="Times New Roman" w:cs="Times New Roman"/>
          <w:sz w:val="22"/>
        </w:rPr>
        <w:t xml:space="preserve"> the</w:t>
      </w:r>
      <w:r w:rsidR="00067EAA">
        <w:rPr>
          <w:rFonts w:ascii="Times New Roman" w:eastAsiaTheme="minorEastAsia" w:hAnsi="Times New Roman" w:cs="Times New Roman"/>
          <w:sz w:val="22"/>
        </w:rPr>
        <w:t xml:space="preserve"> </w:t>
      </w:r>
      <w:r w:rsidR="00067EAA">
        <w:rPr>
          <w:rFonts w:ascii="Times New Roman" w:eastAsiaTheme="minorEastAsia" w:hAnsi="Times New Roman" w:cs="Times New Roman"/>
          <w:i/>
          <w:sz w:val="22"/>
        </w:rPr>
        <w:t>k</w:t>
      </w:r>
      <w:r w:rsidR="00067EAA">
        <w:rPr>
          <w:rFonts w:ascii="Times New Roman" w:eastAsiaTheme="minorEastAsia" w:hAnsi="Times New Roman" w:cs="Times New Roman"/>
          <w:sz w:val="22"/>
        </w:rPr>
        <w:t xml:space="preserve"> eigenvectors </w:t>
      </w:r>
      <w:r w:rsidR="00636893">
        <w:rPr>
          <w:rFonts w:ascii="Times New Roman" w:eastAsiaTheme="minorEastAsia" w:hAnsi="Times New Roman" w:cs="Times New Roman"/>
          <w:sz w:val="22"/>
        </w:rPr>
        <w:t xml:space="preserve">that </w:t>
      </w:r>
      <w:r w:rsidR="00067EAA">
        <w:rPr>
          <w:rFonts w:ascii="Times New Roman" w:eastAsiaTheme="minorEastAsia" w:hAnsi="Times New Roman" w:cs="Times New Roman"/>
          <w:sz w:val="22"/>
        </w:rPr>
        <w:t xml:space="preserve">explain most of the information content in the initial system. We then construct the Jacobian matrix within the resulting rank </w:t>
      </w:r>
      <w:r w:rsidR="00067EAA">
        <w:rPr>
          <w:rFonts w:ascii="Times New Roman" w:eastAsiaTheme="minorEastAsia" w:hAnsi="Times New Roman" w:cs="Times New Roman"/>
          <w:i/>
          <w:sz w:val="22"/>
        </w:rPr>
        <w:t>k</w:t>
      </w:r>
      <w:r w:rsidR="00067EAA">
        <w:rPr>
          <w:rFonts w:ascii="Times New Roman" w:eastAsiaTheme="minorEastAsia" w:hAnsi="Times New Roman" w:cs="Times New Roman"/>
          <w:sz w:val="22"/>
        </w:rPr>
        <w:t xml:space="preserve"> subspace</w:t>
      </w:r>
      <w:r w:rsidR="00A81B08">
        <w:rPr>
          <w:rFonts w:ascii="Times New Roman" w:eastAsiaTheme="minorEastAsia" w:hAnsi="Times New Roman" w:cs="Times New Roman"/>
          <w:sz w:val="22"/>
        </w:rPr>
        <w:t xml:space="preserve"> on either a multiscale grid or a reduced-rank basis</w:t>
      </w:r>
      <w:r w:rsidR="00067EAA">
        <w:rPr>
          <w:rFonts w:ascii="Times New Roman" w:eastAsiaTheme="minorEastAsia" w:hAnsi="Times New Roman" w:cs="Times New Roman"/>
          <w:sz w:val="22"/>
        </w:rPr>
        <w:t xml:space="preserve">. </w:t>
      </w:r>
      <w:r w:rsidR="00636893">
        <w:rPr>
          <w:rFonts w:ascii="Times New Roman" w:eastAsiaTheme="minorEastAsia" w:hAnsi="Times New Roman" w:cs="Times New Roman"/>
          <w:sz w:val="22"/>
        </w:rPr>
        <w:t xml:space="preserve">Because the </w:t>
      </w:r>
      <w:r w:rsidR="00A81B08">
        <w:rPr>
          <w:rFonts w:ascii="Times New Roman" w:eastAsiaTheme="minorEastAsia" w:hAnsi="Times New Roman" w:cs="Times New Roman"/>
          <w:sz w:val="22"/>
        </w:rPr>
        <w:t xml:space="preserve">updated </w:t>
      </w:r>
      <w:r w:rsidR="00636893">
        <w:rPr>
          <w:rFonts w:ascii="Times New Roman" w:eastAsiaTheme="minorEastAsia" w:hAnsi="Times New Roman" w:cs="Times New Roman"/>
          <w:sz w:val="22"/>
        </w:rPr>
        <w:t xml:space="preserve">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(1)</m:t>
            </m:r>
          </m:sup>
        </m:sSup>
      </m:oMath>
      <w:r w:rsidR="00636893">
        <w:rPr>
          <w:rFonts w:ascii="Times New Roman" w:eastAsiaTheme="minorEastAsia" w:hAnsi="Times New Roman" w:cs="Times New Roman"/>
          <w:sz w:val="22"/>
        </w:rPr>
        <w:t xml:space="preserve"> contains contributions from the prior emissions estimate, the observations, and the forward model, </w:t>
      </w:r>
      <w:r w:rsidR="00A81B08">
        <w:rPr>
          <w:rFonts w:ascii="Times New Roman" w:eastAsiaTheme="minorEastAsia" w:hAnsi="Times New Roman" w:cs="Times New Roman"/>
          <w:sz w:val="22"/>
        </w:rPr>
        <w:t>the</w:t>
      </w:r>
      <w:r w:rsidR="00636893">
        <w:rPr>
          <w:rFonts w:ascii="Times New Roman" w:eastAsiaTheme="minorEastAsia" w:hAnsi="Times New Roman" w:cs="Times New Roman"/>
          <w:sz w:val="22"/>
        </w:rPr>
        <w:t xml:space="preserve"> leading eigenvectors </w:t>
      </w:r>
      <w:r w:rsidR="00A81B08">
        <w:rPr>
          <w:rFonts w:ascii="Times New Roman" w:eastAsiaTheme="minorEastAsia" w:hAnsi="Times New Roman" w:cs="Times New Roman"/>
          <w:sz w:val="22"/>
        </w:rPr>
        <w:t>of its averaging kernel</w:t>
      </w:r>
      <w:r w:rsidR="00F304D1">
        <w:rPr>
          <w:rFonts w:ascii="Times New Roman" w:eastAsiaTheme="minorEastAsia" w:hAnsi="Times New Roman" w:cs="Times New Roman"/>
          <w:sz w:val="22"/>
        </w:rPr>
        <w:t xml:space="preserve"> matrix</w:t>
      </w:r>
      <w:r w:rsidR="00A81B08">
        <w:rPr>
          <w:rFonts w:ascii="Times New Roman" w:eastAsiaTheme="minorEastAsia" w:hAnsi="Times New Roman" w:cs="Times New Roman"/>
          <w:sz w:val="22"/>
        </w:rPr>
        <w:t xml:space="preserve"> </w:t>
      </w:r>
      <w:r w:rsidR="00636893">
        <w:rPr>
          <w:rFonts w:ascii="Times New Roman" w:eastAsiaTheme="minorEastAsia" w:hAnsi="Times New Roman" w:cs="Times New Roman"/>
          <w:sz w:val="22"/>
        </w:rPr>
        <w:t xml:space="preserve">more accurately span the information content of the inverse system. </w:t>
      </w:r>
      <w:r w:rsidR="00A81B08">
        <w:rPr>
          <w:rFonts w:ascii="Times New Roman" w:eastAsiaTheme="minorEastAsia" w:hAnsi="Times New Roman" w:cs="Times New Roman"/>
          <w:sz w:val="22"/>
        </w:rPr>
        <w:t>We use these improved eigenvectors to calculate the final Jacobian matrix update. In what follows we describe the initialization of the Jacobian matrix (Section 2.1)</w:t>
      </w:r>
      <w:r w:rsidR="0064760B">
        <w:rPr>
          <w:rFonts w:ascii="Times New Roman" w:eastAsiaTheme="minorEastAsia" w:hAnsi="Times New Roman" w:cs="Times New Roman"/>
          <w:sz w:val="22"/>
        </w:rPr>
        <w:t xml:space="preserve">, </w:t>
      </w:r>
      <w:r w:rsidR="00A81B08">
        <w:rPr>
          <w:rFonts w:ascii="Times New Roman" w:eastAsiaTheme="minorEastAsia" w:hAnsi="Times New Roman" w:cs="Times New Roman"/>
          <w:sz w:val="22"/>
        </w:rPr>
        <w:t>the construction of the multiscale grid Jacobian matrix (Section 2.2)</w:t>
      </w:r>
      <w:r w:rsidR="0064760B">
        <w:rPr>
          <w:rFonts w:ascii="Times New Roman" w:eastAsiaTheme="minorEastAsia" w:hAnsi="Times New Roman" w:cs="Times New Roman"/>
          <w:sz w:val="22"/>
        </w:rPr>
        <w:t xml:space="preserve">, </w:t>
      </w:r>
      <w:r w:rsidR="00A81B08">
        <w:rPr>
          <w:rFonts w:ascii="Times New Roman" w:eastAsiaTheme="minorEastAsia" w:hAnsi="Times New Roman" w:cs="Times New Roman"/>
          <w:sz w:val="22"/>
        </w:rPr>
        <w:t>and</w:t>
      </w:r>
      <w:r w:rsidR="0064760B">
        <w:rPr>
          <w:rFonts w:ascii="Times New Roman" w:eastAsiaTheme="minorEastAsia" w:hAnsi="Times New Roman" w:cs="Times New Roman"/>
          <w:sz w:val="22"/>
        </w:rPr>
        <w:t xml:space="preserve"> the construction of the</w:t>
      </w:r>
      <w:r w:rsidR="00A81B08">
        <w:rPr>
          <w:rFonts w:ascii="Times New Roman" w:eastAsiaTheme="minorEastAsia" w:hAnsi="Times New Roman" w:cs="Times New Roman"/>
          <w:sz w:val="22"/>
        </w:rPr>
        <w:t xml:space="preserve"> reduced-rank Jacobian matrix (Section 2.3).</w:t>
      </w:r>
    </w:p>
    <w:p w14:paraId="5942AC75" w14:textId="77777777" w:rsidR="00F93F6C" w:rsidRDefault="00F93F6C" w:rsidP="007A4AD3">
      <w:pPr>
        <w:rPr>
          <w:rFonts w:ascii="Times New Roman" w:eastAsiaTheme="minorEastAsia" w:hAnsi="Times New Roman" w:cs="Times New Roman"/>
          <w:sz w:val="22"/>
        </w:rPr>
      </w:pPr>
    </w:p>
    <w:p w14:paraId="43E31180" w14:textId="3E2111E9" w:rsidR="00F93F6C" w:rsidRPr="00067EAA" w:rsidRDefault="00F93F6C" w:rsidP="007A4AD3">
      <w:pPr>
        <w:rPr>
          <w:rFonts w:ascii="Times New Roman" w:eastAsiaTheme="minorEastAsia" w:hAnsi="Times New Roman" w:cs="Times New Roman"/>
          <w:sz w:val="22"/>
        </w:rPr>
      </w:pPr>
      <w:r>
        <w:rPr>
          <w:rFonts w:ascii="Times New Roman" w:hAnsi="Times New Roman" w:cs="Times New Roman"/>
          <w:b/>
          <w:sz w:val="22"/>
        </w:rPr>
        <w:t>Section 2.1: Initializing the Jacobian Matrix</w:t>
      </w:r>
    </w:p>
    <w:p w14:paraId="1E1E0AAB" w14:textId="77777777" w:rsidR="00872704" w:rsidRDefault="00872704" w:rsidP="007A4AD3">
      <w:pPr>
        <w:rPr>
          <w:rFonts w:ascii="Times New Roman" w:eastAsiaTheme="minorEastAsia" w:hAnsi="Times New Roman" w:cs="Times New Roman"/>
          <w:sz w:val="22"/>
        </w:rPr>
      </w:pPr>
    </w:p>
    <w:p w14:paraId="28EA082F" w14:textId="05ABBFBC" w:rsidR="00303CA0" w:rsidRDefault="00A81B08" w:rsidP="007A4AD3">
      <w:pPr>
        <w:rPr>
          <w:rFonts w:ascii="Times New Roman" w:eastAsiaTheme="minorEastAsia" w:hAnsi="Times New Roman" w:cs="Times New Roman"/>
          <w:sz w:val="22"/>
        </w:rPr>
      </w:pPr>
      <w:r>
        <w:rPr>
          <w:rFonts w:ascii="Times New Roman" w:eastAsiaTheme="minorEastAsia" w:hAnsi="Times New Roman" w:cs="Times New Roman"/>
          <w:sz w:val="22"/>
        </w:rPr>
        <w:t>A</w:t>
      </w:r>
      <w:r w:rsidR="00303CA0">
        <w:rPr>
          <w:rFonts w:ascii="Times New Roman" w:eastAsiaTheme="minorEastAsia" w:hAnsi="Times New Roman" w:cs="Times New Roman"/>
          <w:sz w:val="22"/>
        </w:rPr>
        <w:t xml:space="preserve"> </w:t>
      </w:r>
      <w:r w:rsidR="00690E46">
        <w:rPr>
          <w:rFonts w:ascii="Times New Roman" w:eastAsiaTheme="minorEastAsia" w:hAnsi="Times New Roman" w:cs="Times New Roman"/>
          <w:sz w:val="22"/>
        </w:rPr>
        <w:t>simple</w:t>
      </w:r>
      <w:r w:rsidR="002D63CD">
        <w:rPr>
          <w:rFonts w:ascii="Times New Roman" w:eastAsiaTheme="minorEastAsia" w:hAnsi="Times New Roman" w:cs="Times New Roman"/>
          <w:sz w:val="22"/>
        </w:rPr>
        <w:t>, computationally</w:t>
      </w:r>
      <w:r w:rsidR="00145A27">
        <w:rPr>
          <w:rFonts w:ascii="Times New Roman" w:eastAsiaTheme="minorEastAsia" w:hAnsi="Times New Roman" w:cs="Times New Roman"/>
          <w:sz w:val="22"/>
        </w:rPr>
        <w:t>-</w:t>
      </w:r>
      <w:r w:rsidR="002D63CD">
        <w:rPr>
          <w:rFonts w:ascii="Times New Roman" w:eastAsiaTheme="minorEastAsia" w:hAnsi="Times New Roman" w:cs="Times New Roman"/>
          <w:sz w:val="22"/>
        </w:rPr>
        <w:t>inexpensive</w:t>
      </w:r>
      <w:r w:rsidR="00690E46">
        <w:rPr>
          <w:rFonts w:ascii="Times New Roman" w:eastAsiaTheme="minorEastAsia" w:hAnsi="Times New Roman" w:cs="Times New Roman"/>
          <w:sz w:val="22"/>
        </w:rPr>
        <w:t xml:space="preserve"> </w:t>
      </w:r>
      <w:r w:rsidR="00303CA0">
        <w:rPr>
          <w:rFonts w:ascii="Times New Roman" w:eastAsiaTheme="minorEastAsia" w:hAnsi="Times New Roman" w:cs="Times New Roman"/>
          <w:sz w:val="22"/>
        </w:rPr>
        <w:t xml:space="preserve">mass-balance </w:t>
      </w:r>
      <w:r w:rsidR="002D63CD">
        <w:rPr>
          <w:rFonts w:ascii="Times New Roman" w:eastAsiaTheme="minorEastAsia" w:hAnsi="Times New Roman" w:cs="Times New Roman"/>
          <w:sz w:val="22"/>
        </w:rPr>
        <w:t>approximation</w:t>
      </w:r>
      <w:r w:rsidR="00690E46">
        <w:rPr>
          <w:rFonts w:ascii="Times New Roman" w:eastAsiaTheme="minorEastAsia" w:hAnsi="Times New Roman" w:cs="Times New Roman"/>
          <w:sz w:val="22"/>
        </w:rPr>
        <w:t xml:space="preserve"> </w:t>
      </w:r>
      <w:r w:rsidR="00145A27">
        <w:rPr>
          <w:rFonts w:ascii="Times New Roman" w:eastAsiaTheme="minorEastAsia" w:hAnsi="Times New Roman" w:cs="Times New Roman"/>
          <w:sz w:val="22"/>
        </w:rPr>
        <w:t>relates</w:t>
      </w:r>
      <w:r w:rsidR="00690E46">
        <w:rPr>
          <w:rFonts w:ascii="Times New Roman" w:eastAsiaTheme="minorEastAsia" w:hAnsi="Times New Roman" w:cs="Times New Roman"/>
          <w:sz w:val="22"/>
        </w:rPr>
        <w:t xml:space="preserve"> emission enhancements to local concentration enhancements </w:t>
      </w:r>
      <w:r w:rsidR="00874DD6">
        <w:rPr>
          <w:rFonts w:ascii="Times New Roman" w:eastAsiaTheme="minorEastAsia" w:hAnsi="Times New Roman" w:cs="Times New Roman"/>
          <w:sz w:val="22"/>
        </w:rPr>
        <w:fldChar w:fldCharType="begin" w:fldLock="1"/>
      </w:r>
      <w:r w:rsidR="00874DD6">
        <w:rPr>
          <w:rFonts w:ascii="Times New Roman" w:eastAsiaTheme="minorEastAsia" w:hAnsi="Times New Roman" w:cs="Times New Roman"/>
          <w:sz w:val="22"/>
        </w:rPr>
        <w:instrText>ADDIN CSL_CITATION {"citationItems":[{"id":"ITEM-1","itemData":{"DOI":"10.5194/acp-16-14371-2016","ISSN":"16807324","abstract":"&lt;p&gt;Methane is a greenhouse gas emitted by a range of natural and anthropogenic sources. Atmospheric methane has been measured continuously from space since 2003, and new instruments are planned for launch in the near future that will greatly expand the capabilities of space-based observations. We review the value of current, future, and proposed satellite observations to better quantify and understand methane emissions through inverse analyses, down to the scale of point sources and in combination with suborbital (surface and aircraft) data. Current observations from GOSAT are of high quality but have sparse spatial coverage. They provide limited information to quantify methane emissions on a regional (100&amp;ndash;1000&amp;thinsp;km) scale. TROPOMI to be launched in late 2016 is expected to quantify daily emissions on the regional scale and will also effectively detect large point sources. Future satellite instruments with much higher spatial resolution, such as the recently launched GHGSat with 50&amp;thinsp;×&amp;thinsp;50&amp;thinsp;m&lt;sup&gt;2&lt;/sup&gt; resolution over targeted viewing domains, have the potential to detect a wide range of methane point sources. Geostationary observation of methane, still in the proposal stage, will have unique capability for mapping source regions with high resolution while also detecting transient \"super-emitter\" point sources. Exploiting the rapidly expanding satellite measurement capabilities to quantify methane emissions requires a parallel effort to construct high-quality spatially and sectorally resolved emission inventories. Partnership between top-down inverse analyses of atmospheric data and bottom-up construction of emission inventories is crucial to better understand methane emission processes and from there to inform climate policy.&lt;/p&gt;","author":[{"dropping-particle":"","family":"Jacob","given":"Daniel J.","non-dropping-particle":"","parse-names":false,"suffix":""},{"dropping-particle":"","family":"Turner","given":"Alexander J.","non-dropping-particle":"","parse-names":false,"suffix":""},{"dropping-particle":"","family":"Maasakkers","given":"Joannes D.","non-dropping-particle":"","parse-names":false,"suffix":""},{"dropping-particle":"","family":"Sheng","given":"Jianxiong","non-dropping-particle":"","parse-names":false,"suffix":""},{"dropping-particle":"","family":"Sun","given":"Kang","non-dropping-particle":"","parse-names":false,"suffix":""},{"dropping-particle":"","family":"Liu","given":"Xiong","non-dropping-particle":"","parse-names":false,"suffix":""},{"dropping-particle":"","family":"Chance","given":"Kelly","non-dropping-particle":"","parse-names":false,"suffix":""},{"dropping-particle":"","family":"Aben","given":"Ilse","non-dropping-particle":"","parse-names":false,"suffix":""},{"dropping-particle":"","family":"McKeever","given":"Jason","non-dropping-particle":"","parse-names":false,"suffix":""},{"dropping-particle":"","family":"Frankenberg","given":"Christian","non-dropping-particle":"","parse-names":false,"suffix":""}],"container-title":"Atmospheric Chemistry and Physics","id":"ITEM-1","issue":"22","issued":{"date-parts":[["2016"]]},"page":"14371-14396","title":"Satellite observations of atmospheric methane and their value for quantifying methane emissions","type":"article-journal","volume":"16"},"uris":["http://www.mendeley.com/documents/?uuid=d4b0970e-1f54-44c1-9257-c112cab3da97"]}],"mendeley":{"formattedCitation":"(Jacob et al. 2016)","plainTextFormattedCitation":"(Jacob et al. 2016)","previouslyFormattedCitation":"(Jacob et al. 2016)"},"properties":{"noteIndex":0},"schema":"https://github.com/citation-style-language/schema/raw/master/csl-citation.json"}</w:instrText>
      </w:r>
      <w:r w:rsidR="00874DD6">
        <w:rPr>
          <w:rFonts w:ascii="Times New Roman" w:eastAsiaTheme="minorEastAsia" w:hAnsi="Times New Roman" w:cs="Times New Roman"/>
          <w:sz w:val="22"/>
        </w:rPr>
        <w:fldChar w:fldCharType="separate"/>
      </w:r>
      <w:r w:rsidR="00874DD6" w:rsidRPr="00874DD6">
        <w:rPr>
          <w:rFonts w:ascii="Times New Roman" w:eastAsiaTheme="minorEastAsia" w:hAnsi="Times New Roman" w:cs="Times New Roman"/>
          <w:noProof/>
          <w:sz w:val="22"/>
        </w:rPr>
        <w:t>(Jacob et al. 2016)</w:t>
      </w:r>
      <w:r w:rsidR="00874DD6">
        <w:rPr>
          <w:rFonts w:ascii="Times New Roman" w:eastAsiaTheme="minorEastAsia" w:hAnsi="Times New Roman" w:cs="Times New Roman"/>
          <w:sz w:val="22"/>
        </w:rPr>
        <w:fldChar w:fldCharType="end"/>
      </w:r>
      <w:r w:rsidR="00303CA0">
        <w:rPr>
          <w:rFonts w:ascii="Times New Roman" w:eastAsiaTheme="minorEastAsia" w:hAnsi="Times New Roman" w:cs="Times New Roman"/>
          <w:sz w:val="22"/>
        </w:rPr>
        <w:t xml:space="preserve"> </w:t>
      </w:r>
      <w:r w:rsidR="00145A27">
        <w:rPr>
          <w:rFonts w:ascii="Times New Roman" w:eastAsiaTheme="minorEastAsia" w:hAnsi="Times New Roman" w:cs="Times New Roman"/>
          <w:sz w:val="22"/>
        </w:rPr>
        <w:t xml:space="preserve">and </w:t>
      </w:r>
      <w:r w:rsidR="00303CA0">
        <w:rPr>
          <w:rFonts w:ascii="Times New Roman" w:eastAsiaTheme="minorEastAsia" w:hAnsi="Times New Roman" w:cs="Times New Roman"/>
          <w:sz w:val="22"/>
        </w:rPr>
        <w:t xml:space="preserve">can </w:t>
      </w:r>
      <w:r w:rsidR="002D63CD">
        <w:rPr>
          <w:rFonts w:ascii="Times New Roman" w:eastAsiaTheme="minorEastAsia" w:hAnsi="Times New Roman" w:cs="Times New Roman"/>
          <w:sz w:val="22"/>
        </w:rPr>
        <w:t>be used as</w:t>
      </w:r>
      <w:r w:rsidR="00303CA0">
        <w:rPr>
          <w:rFonts w:ascii="Times New Roman" w:eastAsiaTheme="minorEastAsia" w:hAnsi="Times New Roman" w:cs="Times New Roman"/>
          <w:sz w:val="22"/>
        </w:rPr>
        <w:t xml:space="preserve"> an initial estimate of the 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r w:rsidR="00303CA0">
        <w:rPr>
          <w:rFonts w:ascii="Times New Roman" w:eastAsiaTheme="minorEastAsia" w:hAnsi="Times New Roman" w:cs="Times New Roman"/>
          <w:sz w:val="22"/>
        </w:rPr>
        <w:t xml:space="preserve">. </w:t>
      </w:r>
      <w:r w:rsidR="00EA75EE">
        <w:rPr>
          <w:rFonts w:ascii="Times New Roman" w:eastAsiaTheme="minorEastAsia" w:hAnsi="Times New Roman" w:cs="Times New Roman"/>
          <w:sz w:val="22"/>
        </w:rPr>
        <w:t xml:space="preserve">Given a perturbation to </w:t>
      </w:r>
      <w:r w:rsidR="00874DD6">
        <w:rPr>
          <w:rFonts w:ascii="Times New Roman" w:eastAsiaTheme="minorEastAsia" w:hAnsi="Times New Roman" w:cs="Times New Roman"/>
          <w:sz w:val="22"/>
        </w:rPr>
        <w:t>the prior</w:t>
      </w:r>
      <w:r w:rsidR="00EA75EE">
        <w:rPr>
          <w:rFonts w:ascii="Times New Roman" w:eastAsiaTheme="minorEastAsia" w:hAnsi="Times New Roman" w:cs="Times New Roman"/>
          <w:sz w:val="22"/>
        </w:rPr>
        <w:t xml:space="preserve"> emissions </w:t>
      </w:r>
      <w:r w:rsidR="00874DD6">
        <w:rPr>
          <w:rFonts w:ascii="Times New Roman" w:eastAsiaTheme="minorEastAsia" w:hAnsi="Times New Roman" w:cs="Times New Roman"/>
          <w:sz w:val="22"/>
        </w:rPr>
        <w:t xml:space="preserve">in the </w:t>
      </w:r>
      <w:proofErr w:type="spellStart"/>
      <w:r w:rsidR="00874DD6">
        <w:rPr>
          <w:rFonts w:ascii="Times New Roman" w:eastAsiaTheme="minorEastAsia" w:hAnsi="Times New Roman" w:cs="Times New Roman"/>
          <w:i/>
          <w:sz w:val="22"/>
        </w:rPr>
        <w:t>i</w:t>
      </w:r>
      <w:r w:rsidR="00874DD6">
        <w:rPr>
          <w:rFonts w:ascii="Times New Roman" w:eastAsiaTheme="minorEastAsia" w:hAnsi="Times New Roman" w:cs="Times New Roman"/>
          <w:sz w:val="22"/>
        </w:rPr>
        <w:t>th</w:t>
      </w:r>
      <w:proofErr w:type="spellEnd"/>
      <w:r w:rsidR="00874DD6">
        <w:rPr>
          <w:rFonts w:ascii="Times New Roman" w:eastAsiaTheme="minorEastAsia" w:hAnsi="Times New Roman" w:cs="Times New Roman"/>
          <w:sz w:val="22"/>
        </w:rPr>
        <w:t xml:space="preserve"> grid cell,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i</m:t>
            </m:r>
          </m:sub>
        </m:sSub>
      </m:oMath>
      <w:r w:rsidR="00EA75EE">
        <w:rPr>
          <w:rFonts w:ascii="Times New Roman" w:eastAsiaTheme="minorEastAsia" w:hAnsi="Times New Roman" w:cs="Times New Roman"/>
          <w:sz w:val="22"/>
        </w:rPr>
        <w:t>, the change in</w:t>
      </w:r>
      <w:r w:rsidR="00874DD6">
        <w:rPr>
          <w:rFonts w:ascii="Times New Roman" w:eastAsiaTheme="minorEastAsia" w:hAnsi="Times New Roman" w:cs="Times New Roman"/>
          <w:sz w:val="22"/>
        </w:rPr>
        <w:t xml:space="preserve"> </w:t>
      </w:r>
      <w:proofErr w:type="spellStart"/>
      <w:r w:rsidR="00145A27" w:rsidRPr="00145A27">
        <w:rPr>
          <w:rFonts w:ascii="Times New Roman" w:eastAsiaTheme="minorEastAsia" w:hAnsi="Times New Roman" w:cs="Times New Roman"/>
          <w:i/>
          <w:sz w:val="22"/>
        </w:rPr>
        <w:t>j</w:t>
      </w:r>
      <w:r w:rsidR="00145A27">
        <w:rPr>
          <w:rFonts w:ascii="Times New Roman" w:eastAsiaTheme="minorEastAsia" w:hAnsi="Times New Roman" w:cs="Times New Roman"/>
          <w:sz w:val="22"/>
        </w:rPr>
        <w:t>th</w:t>
      </w:r>
      <w:proofErr w:type="spellEnd"/>
      <w:r w:rsidR="00EC4735">
        <w:rPr>
          <w:rFonts w:ascii="Times New Roman" w:eastAsiaTheme="minorEastAsia" w:hAnsi="Times New Roman" w:cs="Times New Roman"/>
          <w:sz w:val="22"/>
        </w:rPr>
        <w:t xml:space="preserve"> </w:t>
      </w:r>
      <w:r w:rsidR="00145A27">
        <w:rPr>
          <w:rFonts w:ascii="Times New Roman" w:eastAsiaTheme="minorEastAsia" w:hAnsi="Times New Roman" w:cs="Times New Roman"/>
          <w:sz w:val="22"/>
        </w:rPr>
        <w:t>observation</w:t>
      </w:r>
      <w:r w:rsidR="00EA75EE">
        <w:rPr>
          <w:rFonts w:ascii="Times New Roman" w:eastAsiaTheme="minorEastAsia" w:hAnsi="Times New Roman" w:cs="Times New Roman"/>
          <w:sz w:val="22"/>
        </w:rPr>
        <w:t xml:space="preserve">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j</m:t>
            </m:r>
          </m:sub>
        </m:sSub>
      </m:oMath>
      <w:r w:rsidR="00EC4735">
        <w:rPr>
          <w:rFonts w:ascii="Times New Roman" w:eastAsiaTheme="minorEastAsia" w:hAnsi="Times New Roman" w:cs="Times New Roman"/>
          <w:b/>
          <w:sz w:val="22"/>
        </w:rPr>
        <w:t xml:space="preserve"> </w:t>
      </w:r>
      <w:r w:rsidR="00145A27">
        <w:rPr>
          <w:rFonts w:ascii="Times New Roman" w:eastAsiaTheme="minorEastAsia" w:hAnsi="Times New Roman" w:cs="Times New Roman"/>
          <w:sz w:val="22"/>
        </w:rPr>
        <w:t xml:space="preserve">is </w:t>
      </w:r>
      <w:r w:rsidR="00EA75EE">
        <w:rPr>
          <w:rFonts w:ascii="Times New Roman" w:eastAsiaTheme="minorEastAsia" w:hAnsi="Times New Roman" w:cs="Times New Roman"/>
          <w:sz w:val="22"/>
        </w:rPr>
        <w:t>estimated as</w:t>
      </w:r>
    </w:p>
    <w:p w14:paraId="5B7A6A5E" w14:textId="1E07B558" w:rsidR="00EA75EE" w:rsidRDefault="00EA75EE" w:rsidP="007A4AD3">
      <w:pPr>
        <w:rPr>
          <w:rFonts w:ascii="Times New Roman" w:eastAsiaTheme="minorEastAsia" w:hAnsi="Times New Roman" w:cs="Times New Roman"/>
          <w:sz w:val="22"/>
        </w:rPr>
      </w:pPr>
    </w:p>
    <w:p w14:paraId="28C4BBD3" w14:textId="2DBE76AF" w:rsidR="00EA75EE" w:rsidRPr="008C390F" w:rsidRDefault="009D6FDF" w:rsidP="007A4AD3">
      <w:pPr>
        <w:rPr>
          <w:rFonts w:ascii="Times New Roman" w:eastAsiaTheme="minorEastAsia" w:hAnsi="Times New Roman" w:cs="Times New Roman"/>
          <w:sz w:val="22"/>
        </w:rPr>
      </w:pPr>
      <m:oMathPara>
        <m:oMath>
          <m:eqArr>
            <m:eqArrPr>
              <m:maxDist m:val="1"/>
              <m:ctrlPr>
                <w:rPr>
                  <w:rFonts w:ascii="Cambria Math" w:eastAsiaTheme="minorEastAsia" w:hAnsi="Cambria Math" w:cs="Times New Roman"/>
                  <w:i/>
                  <w:sz w:val="22"/>
                </w:rPr>
              </m:ctrlPr>
            </m:eqArrPr>
            <m:e>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j</m:t>
                  </m:r>
                </m:sub>
              </m:sSub>
              <m:r>
                <m:rPr>
                  <m:sty m:val="p"/>
                </m:rP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α</m:t>
                  </m:r>
                </m:e>
                <m:sub>
                  <m:r>
                    <w:rPr>
                      <w:rFonts w:ascii="Cambria Math" w:eastAsiaTheme="minorEastAsia" w:hAnsi="Cambria Math" w:cs="Times New Roman"/>
                      <w:sz w:val="22"/>
                    </w:rPr>
                    <m:t>ij</m:t>
                  </m:r>
                </m:sub>
              </m:sSub>
              <m:f>
                <m:fPr>
                  <m:ctrlPr>
                    <w:rPr>
                      <w:rFonts w:ascii="Cambria Math" w:eastAsiaTheme="minorEastAsia" w:hAnsi="Cambria Math" w:cs="Times New Roman"/>
                      <w:i/>
                      <w:sz w:val="22"/>
                    </w:rPr>
                  </m:ctrlPr>
                </m:fPr>
                <m:num>
                  <m:sSub>
                    <m:sSubPr>
                      <m:ctrlPr>
                        <w:rPr>
                          <w:rFonts w:ascii="Cambria Math" w:eastAsiaTheme="minorEastAsia" w:hAnsi="Cambria Math" w:cs="Times New Roman"/>
                          <w:sz w:val="22"/>
                        </w:rPr>
                      </m:ctrlPr>
                    </m:sSubPr>
                    <m:e>
                      <m:r>
                        <w:rPr>
                          <w:rFonts w:ascii="Cambria Math" w:eastAsiaTheme="minorEastAsia" w:hAnsi="Cambria Math" w:cs="Times New Roman"/>
                          <w:sz w:val="22"/>
                        </w:rPr>
                        <m:t>M</m:t>
                      </m:r>
                    </m:e>
                    <m:sub>
                      <m:r>
                        <m:rPr>
                          <m:sty m:val="p"/>
                        </m:rPr>
                        <w:rPr>
                          <w:rFonts w:ascii="Cambria Math" w:eastAsiaTheme="minorEastAsia" w:hAnsi="Cambria Math" w:cs="Times New Roman"/>
                          <w:sz w:val="22"/>
                        </w:rPr>
                        <m:t>air</m:t>
                      </m:r>
                    </m:sub>
                  </m:sSub>
                </m:num>
                <m:den>
                  <m:sSub>
                    <m:sSubPr>
                      <m:ctrlPr>
                        <w:rPr>
                          <w:rFonts w:ascii="Cambria Math" w:eastAsiaTheme="minorEastAsia" w:hAnsi="Cambria Math" w:cs="Times New Roman"/>
                          <w:sz w:val="22"/>
                        </w:rPr>
                      </m:ctrlPr>
                    </m:sSubPr>
                    <m:e>
                      <m:r>
                        <w:rPr>
                          <w:rFonts w:ascii="Cambria Math" w:eastAsiaTheme="minorEastAsia" w:hAnsi="Cambria Math" w:cs="Times New Roman"/>
                          <w:sz w:val="22"/>
                        </w:rPr>
                        <m:t>M</m:t>
                      </m:r>
                    </m:e>
                    <m:sub>
                      <m:r>
                        <m:rPr>
                          <m:sty m:val="p"/>
                        </m:rPr>
                        <w:rPr>
                          <w:rFonts w:ascii="Cambria Math" w:eastAsiaTheme="minorEastAsia" w:hAnsi="Cambria Math" w:cs="Times New Roman"/>
                          <w:sz w:val="22"/>
                        </w:rPr>
                        <m:t>X</m:t>
                      </m:r>
                    </m:sub>
                  </m:sSub>
                </m:den>
              </m:f>
              <m:f>
                <m:fPr>
                  <m:ctrlPr>
                    <w:rPr>
                      <w:rFonts w:ascii="Cambria Math" w:eastAsiaTheme="minorEastAsia" w:hAnsi="Cambria Math" w:cs="Times New Roman"/>
                      <w:sz w:val="22"/>
                    </w:rPr>
                  </m:ctrlPr>
                </m:fPr>
                <m:num>
                  <m:r>
                    <w:rPr>
                      <w:rFonts w:ascii="Cambria Math" w:eastAsiaTheme="minorEastAsia" w:hAnsi="Cambria Math" w:cs="Times New Roman"/>
                      <w:sz w:val="22"/>
                    </w:rPr>
                    <m:t>g</m:t>
                  </m:r>
                </m:num>
                <m:den>
                  <m:r>
                    <w:rPr>
                      <w:rFonts w:ascii="Cambria Math" w:eastAsiaTheme="minorEastAsia" w:hAnsi="Cambria Math" w:cs="Times New Roman"/>
                      <w:sz w:val="22"/>
                    </w:rPr>
                    <m:t>UWP</m:t>
                  </m:r>
                </m:den>
              </m:f>
              <m:r>
                <w:rPr>
                  <w:rFonts w:ascii="Cambria Math" w:eastAsiaTheme="minorEastAsia" w:hAnsi="Cambria Math" w:cs="Times New Roman"/>
                  <w:sz w:val="22"/>
                </w:rPr>
                <m:t xml:space="preserve"> </m:t>
              </m:r>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i</m:t>
                  </m:r>
                </m:sub>
              </m:sSub>
              <m:r>
                <w:rPr>
                  <w:rFonts w:ascii="Cambria Math" w:eastAsiaTheme="minorEastAsia"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8</m:t>
                  </m:r>
                </m:e>
              </m:d>
            </m:e>
          </m:eqArr>
        </m:oMath>
      </m:oMathPara>
    </w:p>
    <w:p w14:paraId="1E0D0975" w14:textId="77777777" w:rsidR="00EA75EE" w:rsidRPr="00874DD6" w:rsidRDefault="00EA75EE" w:rsidP="008C390F">
      <w:pPr>
        <w:rPr>
          <w:rFonts w:ascii="Times New Roman" w:eastAsiaTheme="minorEastAsia" w:hAnsi="Times New Roman" w:cs="Times New Roman"/>
          <w:sz w:val="22"/>
        </w:rPr>
      </w:pPr>
    </w:p>
    <w:p w14:paraId="2F456932" w14:textId="2D2C7666" w:rsidR="00303CA0" w:rsidRPr="00EC4735" w:rsidRDefault="00EA75EE" w:rsidP="007A4AD3">
      <w:pPr>
        <w:rPr>
          <w:rFonts w:ascii="Times New Roman" w:eastAsiaTheme="minorEastAsia" w:hAnsi="Times New Roman" w:cs="Times New Roman"/>
          <w:sz w:val="22"/>
        </w:rPr>
      </w:pPr>
      <w:r>
        <w:rPr>
          <w:rFonts w:ascii="Times New Roman" w:eastAsiaTheme="minorEastAsia" w:hAnsi="Times New Roman" w:cs="Times New Roman"/>
          <w:sz w:val="22"/>
        </w:rPr>
        <w:t>where</w:t>
      </w:r>
      <w:r w:rsidR="00EC4735">
        <w:rPr>
          <w:rFonts w:ascii="Times New Roman" w:eastAsiaTheme="minorEastAsia" w:hAnsi="Times New Roman" w:cs="Times New Roman"/>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α</m:t>
            </m:r>
          </m:e>
          <m:sub>
            <m:r>
              <w:rPr>
                <w:rFonts w:ascii="Cambria Math" w:eastAsiaTheme="minorEastAsia" w:hAnsi="Cambria Math" w:cs="Times New Roman"/>
                <w:sz w:val="22"/>
              </w:rPr>
              <m:t>ij</m:t>
            </m:r>
          </m:sub>
        </m:sSub>
      </m:oMath>
      <w:r w:rsidR="00145A27">
        <w:rPr>
          <w:rFonts w:ascii="Times New Roman" w:eastAsiaTheme="minorEastAsia" w:hAnsi="Times New Roman" w:cs="Times New Roman"/>
          <w:sz w:val="22"/>
        </w:rPr>
        <w:t xml:space="preserve"> is a factor that decreases with the distance of the </w:t>
      </w:r>
      <w:proofErr w:type="spellStart"/>
      <w:r w:rsidR="00145A27">
        <w:rPr>
          <w:rFonts w:ascii="Times New Roman" w:eastAsiaTheme="minorEastAsia" w:hAnsi="Times New Roman" w:cs="Times New Roman"/>
          <w:i/>
          <w:sz w:val="22"/>
        </w:rPr>
        <w:t>j</w:t>
      </w:r>
      <w:r w:rsidR="00E878A8">
        <w:rPr>
          <w:rFonts w:ascii="Times New Roman" w:eastAsiaTheme="minorEastAsia" w:hAnsi="Times New Roman" w:cs="Times New Roman"/>
          <w:sz w:val="22"/>
        </w:rPr>
        <w:t>th</w:t>
      </w:r>
      <w:proofErr w:type="spellEnd"/>
      <w:r w:rsidR="00E878A8">
        <w:rPr>
          <w:rFonts w:ascii="Times New Roman" w:eastAsiaTheme="minorEastAsia" w:hAnsi="Times New Roman" w:cs="Times New Roman"/>
          <w:sz w:val="22"/>
        </w:rPr>
        <w:t xml:space="preserve"> observation from the </w:t>
      </w:r>
      <w:proofErr w:type="spellStart"/>
      <w:r w:rsidR="00E878A8">
        <w:rPr>
          <w:rFonts w:ascii="Times New Roman" w:eastAsiaTheme="minorEastAsia" w:hAnsi="Times New Roman" w:cs="Times New Roman"/>
          <w:i/>
          <w:sz w:val="22"/>
        </w:rPr>
        <w:t>i</w:t>
      </w:r>
      <w:r w:rsidR="00E878A8">
        <w:rPr>
          <w:rFonts w:ascii="Times New Roman" w:eastAsiaTheme="minorEastAsia" w:hAnsi="Times New Roman" w:cs="Times New Roman"/>
          <w:sz w:val="22"/>
        </w:rPr>
        <w:t>th</w:t>
      </w:r>
      <w:proofErr w:type="spellEnd"/>
      <w:r w:rsidR="00E878A8">
        <w:rPr>
          <w:rFonts w:ascii="Times New Roman" w:eastAsiaTheme="minorEastAsia" w:hAnsi="Times New Roman" w:cs="Times New Roman"/>
          <w:sz w:val="22"/>
        </w:rPr>
        <w:t xml:space="preserve"> grid cell,</w:t>
      </w:r>
      <w:r w:rsidR="00145A27">
        <w:rPr>
          <w:rFonts w:ascii="Times New Roman" w:eastAsiaTheme="minorEastAsia" w:hAnsi="Times New Roman" w:cs="Times New Roman"/>
          <w:sz w:val="22"/>
        </w:rPr>
        <w:t xml:space="preserve"> </w:t>
      </w:r>
      <w:proofErr w:type="spellStart"/>
      <w:r w:rsidRPr="00874DD6">
        <w:rPr>
          <w:rFonts w:ascii="Times New Roman" w:eastAsiaTheme="minorEastAsia" w:hAnsi="Times New Roman" w:cs="Times New Roman"/>
          <w:i/>
          <w:sz w:val="22"/>
        </w:rPr>
        <w:t>M</w:t>
      </w:r>
      <w:r>
        <w:rPr>
          <w:rFonts w:ascii="Times New Roman" w:eastAsiaTheme="minorEastAsia" w:hAnsi="Times New Roman" w:cs="Times New Roman"/>
          <w:sz w:val="22"/>
          <w:vertAlign w:val="subscript"/>
        </w:rPr>
        <w:t>air</w:t>
      </w:r>
      <w:proofErr w:type="spellEnd"/>
      <w:r>
        <w:rPr>
          <w:rFonts w:ascii="Times New Roman" w:eastAsiaTheme="minorEastAsia" w:hAnsi="Times New Roman" w:cs="Times New Roman"/>
          <w:sz w:val="22"/>
        </w:rPr>
        <w:t xml:space="preserve"> and </w:t>
      </w:r>
      <w:r w:rsidRPr="00874DD6">
        <w:rPr>
          <w:rFonts w:ascii="Times New Roman" w:eastAsiaTheme="minorEastAsia" w:hAnsi="Times New Roman" w:cs="Times New Roman"/>
          <w:i/>
          <w:sz w:val="22"/>
        </w:rPr>
        <w:t>M</w:t>
      </w:r>
      <w:r>
        <w:rPr>
          <w:rFonts w:ascii="Times New Roman" w:eastAsiaTheme="minorEastAsia" w:hAnsi="Times New Roman" w:cs="Times New Roman"/>
          <w:sz w:val="22"/>
          <w:vertAlign w:val="subscript"/>
        </w:rPr>
        <w:t>x</w:t>
      </w:r>
      <w:r>
        <w:rPr>
          <w:rFonts w:ascii="Times New Roman" w:eastAsiaTheme="minorEastAsia" w:hAnsi="Times New Roman" w:cs="Times New Roman"/>
          <w:sz w:val="22"/>
        </w:rPr>
        <w:t xml:space="preserve"> are the molecular weights of dry air and the optimized species, respectively, </w:t>
      </w:r>
      <w:r w:rsidRPr="00874DD6">
        <w:rPr>
          <w:rFonts w:ascii="Times New Roman" w:eastAsiaTheme="minorEastAsia" w:hAnsi="Times New Roman" w:cs="Times New Roman"/>
          <w:i/>
          <w:sz w:val="22"/>
        </w:rPr>
        <w:t>g</w:t>
      </w:r>
      <w:r>
        <w:rPr>
          <w:rFonts w:ascii="Times New Roman" w:eastAsiaTheme="minorEastAsia" w:hAnsi="Times New Roman" w:cs="Times New Roman"/>
          <w:sz w:val="22"/>
        </w:rPr>
        <w:t xml:space="preserve"> is gravity, </w:t>
      </w:r>
      <w:r w:rsidRPr="00874DD6">
        <w:rPr>
          <w:rFonts w:ascii="Times New Roman" w:eastAsiaTheme="minorEastAsia" w:hAnsi="Times New Roman" w:cs="Times New Roman"/>
          <w:i/>
          <w:sz w:val="22"/>
        </w:rPr>
        <w:t>U</w:t>
      </w:r>
      <w:r>
        <w:rPr>
          <w:rFonts w:ascii="Times New Roman" w:eastAsiaTheme="minorEastAsia" w:hAnsi="Times New Roman" w:cs="Times New Roman"/>
          <w:sz w:val="22"/>
        </w:rPr>
        <w:t xml:space="preserve"> is the wind speed, </w:t>
      </w:r>
      <w:r w:rsidRPr="00874DD6">
        <w:rPr>
          <w:rFonts w:ascii="Times New Roman" w:eastAsiaTheme="minorEastAsia" w:hAnsi="Times New Roman" w:cs="Times New Roman"/>
          <w:i/>
          <w:sz w:val="22"/>
        </w:rPr>
        <w:t>W</w:t>
      </w:r>
      <w:r>
        <w:rPr>
          <w:rFonts w:ascii="Times New Roman" w:eastAsiaTheme="minorEastAsia" w:hAnsi="Times New Roman" w:cs="Times New Roman"/>
          <w:sz w:val="22"/>
        </w:rPr>
        <w:t xml:space="preserve"> is the distance the wind travels across the grid box, and </w:t>
      </w:r>
      <w:r w:rsidRPr="00874DD6">
        <w:rPr>
          <w:rFonts w:ascii="Times New Roman" w:eastAsiaTheme="minorEastAsia" w:hAnsi="Times New Roman" w:cs="Times New Roman"/>
          <w:i/>
          <w:sz w:val="22"/>
        </w:rPr>
        <w:t>P</w:t>
      </w:r>
      <w:r>
        <w:rPr>
          <w:rFonts w:ascii="Times New Roman" w:eastAsiaTheme="minorEastAsia" w:hAnsi="Times New Roman" w:cs="Times New Roman"/>
          <w:sz w:val="22"/>
        </w:rPr>
        <w:t xml:space="preserve"> is the surface pressure</w:t>
      </w:r>
      <w:r w:rsidR="00874DD6">
        <w:rPr>
          <w:rFonts w:ascii="Times New Roman" w:eastAsiaTheme="minorEastAsia" w:hAnsi="Times New Roman" w:cs="Times New Roman"/>
          <w:sz w:val="22"/>
        </w:rPr>
        <w:t xml:space="preserve"> </w:t>
      </w:r>
      <w:r w:rsidR="00874DD6">
        <w:rPr>
          <w:rFonts w:ascii="Times New Roman" w:eastAsiaTheme="minorEastAsia" w:hAnsi="Times New Roman" w:cs="Times New Roman"/>
          <w:sz w:val="22"/>
        </w:rPr>
        <w:fldChar w:fldCharType="begin" w:fldLock="1"/>
      </w:r>
      <w:r w:rsidR="002F636B">
        <w:rPr>
          <w:rFonts w:ascii="Times New Roman" w:eastAsiaTheme="minorEastAsia" w:hAnsi="Times New Roman" w:cs="Times New Roman"/>
          <w:sz w:val="22"/>
        </w:rPr>
        <w:instrText>ADDIN CSL_CITATION {"citationItems":[{"id":"ITEM-1","itemData":{"DOI":"10.5194/acp-16-14371-2016","ISSN":"16807324","abstract":"&lt;p&gt;Methane is a greenhouse gas emitted by a range of natural and anthropogenic sources. Atmospheric methane has been measured continuously from space since 2003, and new instruments are planned for launch in the near future that will greatly expand the capabilities of space-based observations. We review the value of current, future, and proposed satellite observations to better quantify and understand methane emissions through inverse analyses, down to the scale of point sources and in combination with suborbital (surface and aircraft) data. Current observations from GOSAT are of high quality but have sparse spatial coverage. They provide limited information to quantify methane emissions on a regional (100&amp;ndash;1000&amp;thinsp;km) scale. TROPOMI to be launched in late 2016 is expected to quantify daily emissions on the regional scale and will also effectively detect large point sources. Future satellite instruments with much higher spatial resolution, such as the recently launched GHGSat with 50&amp;thinsp;×&amp;thinsp;50&amp;thinsp;m&lt;sup&gt;2&lt;/sup&gt; resolution over targeted viewing domains, have the potential to detect a wide range of methane point sources. Geostationary observation of methane, still in the proposal stage, will have unique capability for mapping source regions with high resolution while also detecting transient \"super-emitter\" point sources. Exploiting the rapidly expanding satellite measurement capabilities to quantify methane emissions requires a parallel effort to construct high-quality spatially and sectorally resolved emission inventories. Partnership between top-down inverse analyses of atmospheric data and bottom-up construction of emission inventories is crucial to better understand methane emission processes and from there to inform climate policy.&lt;/p&gt;","author":[{"dropping-particle":"","family":"Jacob","given":"Daniel J.","non-dropping-particle":"","parse-names":false,"suffix":""},{"dropping-particle":"","family":"Turner","given":"Alexander J.","non-dropping-particle":"","parse-names":false,"suffix":""},{"dropping-particle":"","family":"Maasakkers","given":"Joannes D.","non-dropping-particle":"","parse-names":false,"suffix":""},{"dropping-particle":"","family":"Sheng","given":"Jianxiong","non-dropping-particle":"","parse-names":false,"suffix":""},{"dropping-particle":"","family":"Sun","given":"Kang","non-dropping-particle":"","parse-names":false,"suffix":""},{"dropping-particle":"","family":"Liu","given":"Xiong","non-dropping-particle":"","parse-names":false,"suffix":""},{"dropping-particle":"","family":"Chance","given":"Kelly","non-dropping-particle":"","parse-names":false,"suffix":""},{"dropping-particle":"","family":"Aben","given":"Ilse","non-dropping-particle":"","parse-names":false,"suffix":""},{"dropping-particle":"","family":"McKeever","given":"Jason","non-dropping-particle":"","parse-names":false,"suffix":""},{"dropping-particle":"","family":"Frankenberg","given":"Christian","non-dropping-particle":"","parse-names":false,"suffix":""}],"container-title":"Atmospheric Chemistry and Physics","id":"ITEM-1","issue":"22","issued":{"date-parts":[["2016"]]},"page":"14371-14396","title":"Satellite observations of atmospheric methane and their value for quantifying methane emissions","type":"article-journal","volume":"16"},"uris":["http://www.mendeley.com/documents/?uuid=d4b0970e-1f54-44c1-9257-c112cab3da97"]}],"mendeley":{"formattedCitation":"(Jacob et al. 2016)","plainTextFormattedCitation":"(Jacob et al. 2016)","previouslyFormattedCitation":"(Jacob et al. 2016)"},"properties":{"noteIndex":0},"schema":"https://github.com/citation-style-language/schema/raw/master/csl-citation.json"}</w:instrText>
      </w:r>
      <w:r w:rsidR="00874DD6">
        <w:rPr>
          <w:rFonts w:ascii="Times New Roman" w:eastAsiaTheme="minorEastAsia" w:hAnsi="Times New Roman" w:cs="Times New Roman"/>
          <w:sz w:val="22"/>
        </w:rPr>
        <w:fldChar w:fldCharType="separate"/>
      </w:r>
      <w:r w:rsidR="00874DD6" w:rsidRPr="00874DD6">
        <w:rPr>
          <w:rFonts w:ascii="Times New Roman" w:eastAsiaTheme="minorEastAsia" w:hAnsi="Times New Roman" w:cs="Times New Roman"/>
          <w:noProof/>
          <w:sz w:val="22"/>
        </w:rPr>
        <w:t>(Jacob et al. 2016)</w:t>
      </w:r>
      <w:r w:rsidR="00874DD6">
        <w:rPr>
          <w:rFonts w:ascii="Times New Roman" w:eastAsiaTheme="minorEastAsia" w:hAnsi="Times New Roman" w:cs="Times New Roman"/>
          <w:sz w:val="22"/>
        </w:rPr>
        <w:fldChar w:fldCharType="end"/>
      </w:r>
      <w:r>
        <w:rPr>
          <w:rFonts w:ascii="Times New Roman" w:eastAsiaTheme="minorEastAsia" w:hAnsi="Times New Roman" w:cs="Times New Roman"/>
          <w:sz w:val="22"/>
        </w:rPr>
        <w:t xml:space="preserve">. </w:t>
      </w:r>
      <w:r w:rsidR="00D4324F">
        <w:rPr>
          <w:rFonts w:ascii="Times New Roman" w:eastAsiaTheme="minorEastAsia" w:hAnsi="Times New Roman" w:cs="Times New Roman"/>
          <w:sz w:val="22"/>
        </w:rPr>
        <w:t xml:space="preserve">The Jacobian is then constructed column-wise with the </w:t>
      </w:r>
      <w:proofErr w:type="spellStart"/>
      <w:r w:rsidR="00D4324F">
        <w:rPr>
          <w:rFonts w:ascii="Times New Roman" w:eastAsiaTheme="minorEastAsia" w:hAnsi="Times New Roman" w:cs="Times New Roman"/>
          <w:i/>
          <w:sz w:val="22"/>
        </w:rPr>
        <w:t>i</w:t>
      </w:r>
      <w:r w:rsidR="00D4324F">
        <w:rPr>
          <w:rFonts w:ascii="Times New Roman" w:eastAsiaTheme="minorEastAsia" w:hAnsi="Times New Roman" w:cs="Times New Roman"/>
          <w:sz w:val="22"/>
        </w:rPr>
        <w:t>th</w:t>
      </w:r>
      <w:proofErr w:type="spellEnd"/>
      <w:r w:rsidR="00D4324F">
        <w:rPr>
          <w:rFonts w:ascii="Times New Roman" w:eastAsiaTheme="minorEastAsia" w:hAnsi="Times New Roman" w:cs="Times New Roman"/>
          <w:sz w:val="22"/>
        </w:rPr>
        <w:t xml:space="preserve"> column given by </w:t>
      </w:r>
      <m:oMath>
        <m:r>
          <m:rPr>
            <m:sty m:val="p"/>
          </m:rPr>
          <w:rPr>
            <w:rFonts w:ascii="Cambria Math" w:eastAsiaTheme="minorEastAsia" w:hAnsi="Cambria Math" w:cs="Times New Roman"/>
            <w:sz w:val="22"/>
          </w:rPr>
          <m:t>Δ</m:t>
        </m:r>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Δ</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i</m:t>
            </m:r>
          </m:sub>
        </m:sSub>
      </m:oMath>
      <w:r w:rsidR="00D4324F">
        <w:rPr>
          <w:rFonts w:ascii="Times New Roman" w:eastAsiaTheme="minorEastAsia" w:hAnsi="Times New Roman" w:cs="Times New Roman"/>
          <w:sz w:val="22"/>
        </w:rPr>
        <w:t>.</w:t>
      </w:r>
    </w:p>
    <w:p w14:paraId="6B74617B" w14:textId="543DFE62" w:rsidR="00786BB7" w:rsidRDefault="00786BB7" w:rsidP="007A4AD3">
      <w:pPr>
        <w:rPr>
          <w:rFonts w:ascii="Times New Roman" w:eastAsiaTheme="minorEastAsia" w:hAnsi="Times New Roman" w:cs="Times New Roman"/>
          <w:sz w:val="22"/>
        </w:rPr>
      </w:pPr>
    </w:p>
    <w:p w14:paraId="7D82FC58" w14:textId="4A9734F5" w:rsidR="00786BB7" w:rsidRDefault="00786BB7" w:rsidP="00786BB7">
      <w:pPr>
        <w:rPr>
          <w:rFonts w:ascii="Times New Roman" w:hAnsi="Times New Roman" w:cs="Times New Roman"/>
          <w:sz w:val="22"/>
        </w:rPr>
      </w:pPr>
      <w:r>
        <w:rPr>
          <w:rFonts w:ascii="Times New Roman" w:hAnsi="Times New Roman" w:cs="Times New Roman"/>
          <w:b/>
          <w:sz w:val="22"/>
        </w:rPr>
        <w:t>Section 2.</w:t>
      </w:r>
      <w:r w:rsidR="00F93F6C">
        <w:rPr>
          <w:rFonts w:ascii="Times New Roman" w:hAnsi="Times New Roman" w:cs="Times New Roman"/>
          <w:b/>
          <w:sz w:val="22"/>
        </w:rPr>
        <w:t>2</w:t>
      </w:r>
      <w:r>
        <w:rPr>
          <w:rFonts w:ascii="Times New Roman" w:hAnsi="Times New Roman" w:cs="Times New Roman"/>
          <w:b/>
          <w:sz w:val="22"/>
        </w:rPr>
        <w:t xml:space="preserve">: </w:t>
      </w:r>
      <w:r w:rsidR="00E878A8">
        <w:rPr>
          <w:rFonts w:ascii="Times New Roman" w:hAnsi="Times New Roman" w:cs="Times New Roman"/>
          <w:b/>
          <w:sz w:val="22"/>
        </w:rPr>
        <w:t>Constructing the Jacobian Matrix on a Multiscale Grid</w:t>
      </w:r>
    </w:p>
    <w:p w14:paraId="47F2E4C7" w14:textId="403486CF" w:rsidR="00786BB7" w:rsidRDefault="00786BB7" w:rsidP="00786BB7">
      <w:pPr>
        <w:rPr>
          <w:rFonts w:ascii="Times New Roman" w:hAnsi="Times New Roman" w:cs="Times New Roman"/>
          <w:sz w:val="22"/>
        </w:rPr>
      </w:pPr>
    </w:p>
    <w:p w14:paraId="136E7EF0" w14:textId="0AADE4E7" w:rsidR="00BB5225" w:rsidRDefault="00E878A8" w:rsidP="00786BB7">
      <w:pPr>
        <w:rPr>
          <w:rFonts w:ascii="Times New Roman" w:hAnsi="Times New Roman" w:cs="Times New Roman"/>
          <w:sz w:val="22"/>
        </w:rPr>
      </w:pPr>
      <w:r>
        <w:rPr>
          <w:rFonts w:ascii="Times New Roman" w:hAnsi="Times New Roman" w:cs="Times New Roman"/>
          <w:sz w:val="22"/>
        </w:rPr>
        <w:t xml:space="preserve">Reducing the dimension of the state vector by aggregating grid cells </w:t>
      </w:r>
      <w:r w:rsidR="00423DFB">
        <w:rPr>
          <w:rFonts w:ascii="Times New Roman" w:hAnsi="Times New Roman" w:cs="Times New Roman"/>
          <w:sz w:val="22"/>
        </w:rPr>
        <w:t>lowers</w:t>
      </w:r>
      <w:r>
        <w:rPr>
          <w:rFonts w:ascii="Times New Roman" w:hAnsi="Times New Roman" w:cs="Times New Roman"/>
          <w:sz w:val="22"/>
        </w:rPr>
        <w:t xml:space="preserve"> the computational cost of </w:t>
      </w:r>
      <w:r w:rsidR="002F636B">
        <w:rPr>
          <w:rFonts w:ascii="Times New Roman" w:hAnsi="Times New Roman" w:cs="Times New Roman"/>
          <w:sz w:val="22"/>
        </w:rPr>
        <w:t>inversions with large state vectors</w:t>
      </w:r>
      <w:r w:rsidR="00423DFB">
        <w:rPr>
          <w:rFonts w:ascii="Times New Roman" w:hAnsi="Times New Roman" w:cs="Times New Roman"/>
          <w:sz w:val="22"/>
        </w:rPr>
        <w:t xml:space="preserve"> by decreasing the number of model runs needed to construct the Jacobian matrix</w:t>
      </w:r>
      <w:r w:rsidR="002F636B">
        <w:rPr>
          <w:rFonts w:ascii="Times New Roman" w:hAnsi="Times New Roman" w:cs="Times New Roman"/>
          <w:sz w:val="22"/>
        </w:rPr>
        <w:t xml:space="preserve"> </w:t>
      </w:r>
      <w:r w:rsidR="002F636B">
        <w:rPr>
          <w:rFonts w:ascii="Times New Roman" w:hAnsi="Times New Roman" w:cs="Times New Roman"/>
          <w:sz w:val="22"/>
        </w:rPr>
        <w:fldChar w:fldCharType="begin" w:fldLock="1"/>
      </w:r>
      <w:r w:rsidR="002F636B">
        <w:rPr>
          <w:rFonts w:ascii="Times New Roman" w:hAnsi="Times New Roman" w:cs="Times New Roman"/>
          <w:sz w:val="22"/>
        </w:rPr>
        <w:instrText>ADDIN CSL_CITATION {"citationItems":[{"id":"ITEM-1","itemData":{"DOI":"10.1002/qj.841","author":[{"dropping-particle":"","family":"Bocquet","given":"M.","non-dropping-particle":"","parse-names":false,"suffix":""},{"dropping-particle":"","family":"Wu","given":"L.","non-dropping-particle":"","parse-names":false,"suffix":""}],"container-title":"Quarterly Journal of the Royal Meteorological Society","id":"ITEM-1","issue":"658","issued":{"date-parts":[["2011"]]},"page":"1357-1368","title":"Bayesian design of control space for optimal assimilation of observations. Part II: Asymptotic solutions","type":"article-journal","volume":"137"},"uris":["http://www.mendeley.com/documents/?uuid=35d66693-ae47-42cd-8353-efa1e1d168e5"]},{"id":"ITEM-2","itemData":{"DOI":"10.5194/acp-15-7039-2015","ISSN":"16807324","abstract":"&lt;p&gt;Inverse models use observations of a system (observation vector) to quantify the variables driving that system (state vector) by statistical optimization. When the observation vector is large, such as with satellite data, selecting a suitable dimension for the state vector is a challenge. A state vector that is too large cannot be effectively constrained by the observations, leading to smoothing error. However, reducing the dimension of the state vector leads to aggregation error as prior relationships between state vector elements are imposed rather than optimized. Here we present a method for quantifying aggregation and smoothing errors as a function of state vector dimension, so that a suitable dimension can be selected by minimizing the combined error. Reducing the state vector within the aggregation error constraints can have the added advantage of enabling analytical solution to the inverse problem with full error characterization. We compare three methods for reducing the dimension of the state vector from its native resolution: (1) merging adjacent elements (grid coarsening), (2) clustering with principal component analysis (PCA), and (3) applying a Gaussian mixture model (GMM) with Gaussian pdfs as state vector elements on which the native-resolution state vector elements are projected using radial basis functions (RBFs). The GMM method leads to somewhat lower aggregation error than the other methods, but more importantly it retains resolution of major local features in the state vector while smoothing weak and broad features.&lt;/p&gt;","author":[{"dropping-particle":"","family":"Turner","given":"A. J.","non-dropping-particle":"","parse-names":false,"suffix":""},{"dropping-particle":"","family":"Jacob","given":"D. J.","non-dropping-particle":"","parse-names":false,"suffix":""}],"container-title":"Atmospheric Chemistry and Physics","id":"ITEM-2","issue":"12","issued":{"date-parts":[["2015"]]},"page":"7039-7048","title":"Balancing aggregation and smoothing errors in inverse models","type":"article-journal","volume":"15"},"uris":["http://www.mendeley.com/documents/?uuid=b0b18bb7-bf83-4fdf-b053-43a8a439e3ff"]}],"mendeley":{"formattedCitation":"(Bocquet and Wu 2011; Turner and Jacob 2015)","plainTextFormattedCitation":"(Bocquet and Wu 2011; Turner and Jacob 2015)"},"properties":{"noteIndex":0},"schema":"https://github.com/citation-style-language/schema/raw/master/csl-citation.json"}</w:instrText>
      </w:r>
      <w:r w:rsidR="002F636B">
        <w:rPr>
          <w:rFonts w:ascii="Times New Roman" w:hAnsi="Times New Roman" w:cs="Times New Roman"/>
          <w:sz w:val="22"/>
        </w:rPr>
        <w:fldChar w:fldCharType="separate"/>
      </w:r>
      <w:r w:rsidR="002F636B" w:rsidRPr="002F636B">
        <w:rPr>
          <w:rFonts w:ascii="Times New Roman" w:hAnsi="Times New Roman" w:cs="Times New Roman"/>
          <w:noProof/>
          <w:sz w:val="22"/>
        </w:rPr>
        <w:t>(Bocquet and Wu 2011; Turner and Jacob 2015)</w:t>
      </w:r>
      <w:r w:rsidR="002F636B">
        <w:rPr>
          <w:rFonts w:ascii="Times New Roman" w:hAnsi="Times New Roman" w:cs="Times New Roman"/>
          <w:sz w:val="22"/>
        </w:rPr>
        <w:fldChar w:fldCharType="end"/>
      </w:r>
      <w:r w:rsidR="00EF2DBA">
        <w:rPr>
          <w:rFonts w:ascii="Times New Roman" w:hAnsi="Times New Roman" w:cs="Times New Roman"/>
          <w:sz w:val="22"/>
        </w:rPr>
        <w:t xml:space="preserve">. </w:t>
      </w:r>
      <w:r w:rsidR="00423DFB">
        <w:rPr>
          <w:rFonts w:ascii="Times New Roman" w:hAnsi="Times New Roman" w:cs="Times New Roman"/>
          <w:sz w:val="22"/>
        </w:rPr>
        <w:t xml:space="preserve">A </w:t>
      </w:r>
      <w:r>
        <w:rPr>
          <w:rFonts w:ascii="Times New Roman" w:hAnsi="Times New Roman" w:cs="Times New Roman"/>
          <w:sz w:val="22"/>
        </w:rPr>
        <w:t>multiscale</w:t>
      </w:r>
      <w:r w:rsidR="002F636B">
        <w:rPr>
          <w:rFonts w:ascii="Times New Roman" w:hAnsi="Times New Roman" w:cs="Times New Roman"/>
          <w:sz w:val="22"/>
        </w:rPr>
        <w:t xml:space="preserve"> grid</w:t>
      </w:r>
      <w:r>
        <w:rPr>
          <w:rFonts w:ascii="Times New Roman" w:hAnsi="Times New Roman" w:cs="Times New Roman"/>
          <w:sz w:val="22"/>
        </w:rPr>
        <w:t xml:space="preserve"> </w:t>
      </w:r>
      <w:r w:rsidR="006D7519">
        <w:rPr>
          <w:rFonts w:ascii="Times New Roman" w:hAnsi="Times New Roman" w:cs="Times New Roman"/>
          <w:sz w:val="22"/>
        </w:rPr>
        <w:t xml:space="preserve">that preserves resolution where </w:t>
      </w:r>
      <w:r w:rsidR="00786BB7">
        <w:rPr>
          <w:rFonts w:ascii="Times New Roman" w:hAnsi="Times New Roman" w:cs="Times New Roman"/>
          <w:sz w:val="22"/>
        </w:rPr>
        <w:t xml:space="preserve">information content is </w:t>
      </w:r>
      <w:r>
        <w:rPr>
          <w:rFonts w:ascii="Times New Roman" w:hAnsi="Times New Roman" w:cs="Times New Roman"/>
          <w:sz w:val="22"/>
        </w:rPr>
        <w:t>high</w:t>
      </w:r>
      <w:r w:rsidR="006D7519">
        <w:rPr>
          <w:rFonts w:ascii="Times New Roman" w:hAnsi="Times New Roman" w:cs="Times New Roman"/>
          <w:sz w:val="22"/>
        </w:rPr>
        <w:t xml:space="preserve"> and goes to coarser resolution elsewhere</w:t>
      </w:r>
      <w:r w:rsidR="00423DFB">
        <w:rPr>
          <w:rFonts w:ascii="Times New Roman" w:hAnsi="Times New Roman" w:cs="Times New Roman"/>
          <w:sz w:val="22"/>
        </w:rPr>
        <w:t xml:space="preserve"> will allow solution of the inverse problem in areas with sufficient information at minimal computational cost</w:t>
      </w:r>
      <w:r w:rsidR="006D7519">
        <w:rPr>
          <w:rFonts w:ascii="Times New Roman" w:hAnsi="Times New Roman" w:cs="Times New Roman"/>
          <w:sz w:val="22"/>
        </w:rPr>
        <w:t>.</w:t>
      </w:r>
      <w:r w:rsidR="00423DFB" w:rsidRPr="00423DFB">
        <w:rPr>
          <w:rFonts w:ascii="Times New Roman" w:hAnsi="Times New Roman" w:cs="Times New Roman"/>
          <w:sz w:val="22"/>
        </w:rPr>
        <w:t xml:space="preserve"> </w:t>
      </w:r>
      <w:r w:rsidR="00423DFB">
        <w:rPr>
          <w:rFonts w:ascii="Times New Roman" w:hAnsi="Times New Roman" w:cs="Times New Roman"/>
          <w:sz w:val="22"/>
        </w:rPr>
        <w:t xml:space="preserve">In an inverse system with a known Jacobian matrix </w:t>
      </w:r>
      <w:r w:rsidR="00423DFB">
        <w:rPr>
          <w:rFonts w:ascii="Times New Roman" w:hAnsi="Times New Roman" w:cs="Times New Roman"/>
          <w:b/>
          <w:sz w:val="22"/>
        </w:rPr>
        <w:t>K</w:t>
      </w:r>
      <w:r w:rsidR="00D66952">
        <w:rPr>
          <w:rFonts w:ascii="Times New Roman" w:hAnsi="Times New Roman" w:cs="Times New Roman"/>
          <w:sz w:val="22"/>
        </w:rPr>
        <w:t xml:space="preserve">, a multiscale grid can be constructed on the basis of the eigenvectors of the averaging kernel matrix </w:t>
      </w:r>
      <w:r w:rsidR="00D66952">
        <w:rPr>
          <w:rFonts w:ascii="Times New Roman" w:hAnsi="Times New Roman" w:cs="Times New Roman"/>
          <w:b/>
          <w:sz w:val="22"/>
        </w:rPr>
        <w:t>A</w:t>
      </w:r>
      <w:r w:rsidR="00D66952">
        <w:rPr>
          <w:rFonts w:ascii="Times New Roman" w:hAnsi="Times New Roman" w:cs="Times New Roman"/>
          <w:sz w:val="22"/>
        </w:rPr>
        <w:t xml:space="preserve"> that best explain the system’s information content, given by the </w:t>
      </w:r>
      <w:r w:rsidR="002F636B">
        <w:rPr>
          <w:rFonts w:ascii="Times New Roman" w:hAnsi="Times New Roman" w:cs="Times New Roman"/>
          <w:sz w:val="22"/>
        </w:rPr>
        <w:t>columns of</w:t>
      </w:r>
      <w:r w:rsidR="00DB294B">
        <w:rPr>
          <w:rFonts w:ascii="Times New Roman" w:hAnsi="Times New Roman" w:cs="Times New Roman"/>
          <w:sz w:val="22"/>
        </w:rPr>
        <w:t xml:space="preserve"> the dimension-restoring transformation </w:t>
      </w:r>
      <w:r w:rsidR="00DB294B">
        <w:rPr>
          <w:rFonts w:ascii="Times New Roman" w:hAnsi="Times New Roman" w:cs="Times New Roman"/>
          <w:b/>
          <w:sz w:val="22"/>
        </w:rPr>
        <w:t>P</w:t>
      </w:r>
      <w:r w:rsidR="002F636B">
        <w:rPr>
          <w:rFonts w:ascii="Times New Roman" w:eastAsiaTheme="minorEastAsia" w:hAnsi="Times New Roman" w:cs="Times New Roman"/>
          <w:sz w:val="22"/>
        </w:rPr>
        <w:t xml:space="preserve">. </w:t>
      </w:r>
      <w:r w:rsidR="001A3982">
        <w:rPr>
          <w:rFonts w:ascii="Times New Roman" w:eastAsiaTheme="minorEastAsia" w:hAnsi="Times New Roman" w:cs="Times New Roman"/>
          <w:sz w:val="22"/>
        </w:rPr>
        <w:t xml:space="preserve">The rows of </w:t>
      </w:r>
      <w:r w:rsidR="001A3982">
        <w:rPr>
          <w:rFonts w:ascii="Times New Roman" w:eastAsiaTheme="minorEastAsia" w:hAnsi="Times New Roman" w:cs="Times New Roman"/>
          <w:b/>
          <w:sz w:val="22"/>
        </w:rPr>
        <w:t>P</w:t>
      </w:r>
      <w:r w:rsidR="001A3982">
        <w:rPr>
          <w:rFonts w:ascii="Times New Roman" w:eastAsiaTheme="minorEastAsia" w:hAnsi="Times New Roman" w:cs="Times New Roman"/>
          <w:sz w:val="22"/>
        </w:rPr>
        <w:t xml:space="preserve"> describe the contribution of each grid cell to each eigenvector. Then, </w:t>
      </w:r>
      <w:r w:rsidR="001A3982">
        <w:rPr>
          <w:rFonts w:ascii="Times New Roman" w:hAnsi="Times New Roman" w:cs="Times New Roman"/>
          <w:sz w:val="22"/>
        </w:rPr>
        <w:t>t</w:t>
      </w:r>
      <w:r w:rsidR="00151CD0">
        <w:rPr>
          <w:rFonts w:ascii="Times New Roman" w:hAnsi="Times New Roman" w:cs="Times New Roman"/>
          <w:sz w:val="22"/>
        </w:rPr>
        <w:t xml:space="preserve">he row-wise magnitude of </w:t>
      </w:r>
      <w:r w:rsidR="001A3982">
        <w:rPr>
          <w:rFonts w:ascii="Times New Roman" w:hAnsi="Times New Roman" w:cs="Times New Roman"/>
          <w:b/>
          <w:sz w:val="22"/>
        </w:rPr>
        <w:t>P</w:t>
      </w:r>
      <w:r w:rsidR="001A3982">
        <w:rPr>
          <w:rFonts w:ascii="Times New Roman" w:hAnsi="Times New Roman" w:cs="Times New Roman"/>
          <w:sz w:val="22"/>
        </w:rPr>
        <w:t xml:space="preserve">, as measured by the </w:t>
      </w:r>
      <w:r w:rsidR="003970A5">
        <w:rPr>
          <w:rFonts w:ascii="Times New Roman" w:hAnsi="Times New Roman" w:cs="Times New Roman"/>
          <w:sz w:val="22"/>
        </w:rPr>
        <w:t>L2</w:t>
      </w:r>
      <w:r w:rsidR="001A3982">
        <w:rPr>
          <w:rFonts w:ascii="Times New Roman" w:hAnsi="Times New Roman" w:cs="Times New Roman"/>
          <w:sz w:val="22"/>
        </w:rPr>
        <w:t xml:space="preserve"> norm</w:t>
      </w:r>
      <w:r w:rsidR="00617EA7">
        <w:rPr>
          <w:rFonts w:ascii="Times New Roman" w:hAnsi="Times New Roman" w:cs="Times New Roman"/>
          <w:sz w:val="22"/>
        </w:rPr>
        <w:t xml:space="preserve"> and described by the vector </w:t>
      </w:r>
      <m:oMath>
        <m:r>
          <m:rPr>
            <m:sty m:val="b"/>
          </m:rPr>
          <w:rPr>
            <w:rFonts w:ascii="Cambria Math" w:hAnsi="Cambria Math" w:cs="Times New Roman"/>
            <w:sz w:val="22"/>
          </w:rPr>
          <m:t>s</m:t>
        </m:r>
      </m:oMath>
      <w:r w:rsidR="001A3982" w:rsidRPr="00617EA7">
        <w:rPr>
          <w:rFonts w:ascii="Times New Roman" w:hAnsi="Times New Roman" w:cs="Times New Roman"/>
          <w:sz w:val="22"/>
        </w:rPr>
        <w:t>,</w:t>
      </w:r>
      <w:r w:rsidR="00151CD0">
        <w:rPr>
          <w:rFonts w:ascii="Times New Roman" w:hAnsi="Times New Roman" w:cs="Times New Roman"/>
          <w:sz w:val="22"/>
        </w:rPr>
        <w:t xml:space="preserve"> is a measure of each grid cell</w:t>
      </w:r>
      <w:r w:rsidR="001A3982">
        <w:rPr>
          <w:rFonts w:ascii="Times New Roman" w:hAnsi="Times New Roman" w:cs="Times New Roman"/>
          <w:sz w:val="22"/>
        </w:rPr>
        <w:t xml:space="preserve">’s significance </w:t>
      </w:r>
      <w:r w:rsidR="003970A5">
        <w:rPr>
          <w:rFonts w:ascii="Times New Roman" w:hAnsi="Times New Roman" w:cs="Times New Roman"/>
          <w:sz w:val="22"/>
        </w:rPr>
        <w:t>in</w:t>
      </w:r>
      <w:r w:rsidR="001A3982">
        <w:rPr>
          <w:rFonts w:ascii="Times New Roman" w:hAnsi="Times New Roman" w:cs="Times New Roman"/>
          <w:sz w:val="22"/>
        </w:rPr>
        <w:t xml:space="preserve"> the low-rank information content</w:t>
      </w:r>
      <w:r w:rsidR="00617EA7">
        <w:rPr>
          <w:rFonts w:ascii="Times New Roman" w:hAnsi="Times New Roman" w:cs="Times New Roman"/>
          <w:sz w:val="22"/>
        </w:rPr>
        <w:t xml:space="preserve">. Where </w:t>
      </w:r>
      <m:oMath>
        <m:r>
          <m:rPr>
            <m:sty m:val="b"/>
          </m:rPr>
          <w:rPr>
            <w:rFonts w:ascii="Cambria Math" w:hAnsi="Cambria Math" w:cs="Times New Roman"/>
            <w:sz w:val="22"/>
          </w:rPr>
          <m:t>s</m:t>
        </m:r>
      </m:oMath>
      <w:r w:rsidR="0083629E">
        <w:rPr>
          <w:rFonts w:ascii="Times New Roman" w:eastAsiaTheme="minorEastAsia" w:hAnsi="Times New Roman" w:cs="Times New Roman"/>
          <w:b/>
          <w:sz w:val="22"/>
        </w:rPr>
        <w:t xml:space="preserve"> </w:t>
      </w:r>
      <w:r w:rsidR="00151CD0">
        <w:rPr>
          <w:rFonts w:ascii="Times New Roman" w:hAnsi="Times New Roman" w:cs="Times New Roman"/>
          <w:sz w:val="22"/>
        </w:rPr>
        <w:t>is largest</w:t>
      </w:r>
      <w:r w:rsidR="00BD7ADF">
        <w:rPr>
          <w:rFonts w:ascii="Times New Roman" w:hAnsi="Times New Roman" w:cs="Times New Roman"/>
          <w:sz w:val="22"/>
        </w:rPr>
        <w:t>, we preserve the original state vector resolution. Elsewhere, we consolidate grid cells to</w:t>
      </w:r>
      <w:r w:rsidR="00D66952">
        <w:rPr>
          <w:rFonts w:ascii="Times New Roman" w:hAnsi="Times New Roman" w:cs="Times New Roman"/>
          <w:sz w:val="22"/>
        </w:rPr>
        <w:t xml:space="preserve"> achieve</w:t>
      </w:r>
      <w:r w:rsidR="00BD7ADF">
        <w:rPr>
          <w:rFonts w:ascii="Times New Roman" w:hAnsi="Times New Roman" w:cs="Times New Roman"/>
          <w:sz w:val="22"/>
        </w:rPr>
        <w:t xml:space="preserve"> the desired dimension. </w:t>
      </w:r>
      <w:r w:rsidR="00145146">
        <w:rPr>
          <w:rFonts w:ascii="Times New Roman" w:hAnsi="Times New Roman" w:cs="Times New Roman"/>
          <w:sz w:val="22"/>
        </w:rPr>
        <w:t xml:space="preserve">K-means </w:t>
      </w:r>
      <w:r w:rsidR="00BD7ADF">
        <w:rPr>
          <w:rFonts w:ascii="Times New Roman" w:hAnsi="Times New Roman" w:cs="Times New Roman"/>
          <w:sz w:val="22"/>
        </w:rPr>
        <w:t>clustering</w:t>
      </w:r>
      <w:r w:rsidR="00145146">
        <w:rPr>
          <w:rFonts w:ascii="Times New Roman" w:hAnsi="Times New Roman" w:cs="Times New Roman"/>
          <w:sz w:val="22"/>
        </w:rPr>
        <w:t xml:space="preserve"> aggregates together </w:t>
      </w:r>
      <w:r w:rsidR="00BD7ADF">
        <w:rPr>
          <w:rFonts w:ascii="Times New Roman" w:hAnsi="Times New Roman" w:cs="Times New Roman"/>
          <w:sz w:val="22"/>
        </w:rPr>
        <w:t xml:space="preserve">spatially proximate </w:t>
      </w:r>
      <w:r w:rsidR="00145146">
        <w:rPr>
          <w:rFonts w:ascii="Times New Roman" w:hAnsi="Times New Roman" w:cs="Times New Roman"/>
          <w:sz w:val="22"/>
        </w:rPr>
        <w:t xml:space="preserve">grid cells </w:t>
      </w:r>
      <w:r w:rsidR="002B1FC4">
        <w:rPr>
          <w:rFonts w:ascii="Times New Roman" w:hAnsi="Times New Roman" w:cs="Times New Roman"/>
          <w:sz w:val="22"/>
        </w:rPr>
        <w:t xml:space="preserve">that </w:t>
      </w:r>
      <w:r w:rsidR="00BD7ADF">
        <w:rPr>
          <w:rFonts w:ascii="Times New Roman" w:hAnsi="Times New Roman" w:cs="Times New Roman"/>
          <w:sz w:val="22"/>
        </w:rPr>
        <w:t xml:space="preserve">are likely to </w:t>
      </w:r>
      <w:r w:rsidR="002B1FC4">
        <w:rPr>
          <w:rFonts w:ascii="Times New Roman" w:hAnsi="Times New Roman" w:cs="Times New Roman"/>
          <w:sz w:val="22"/>
        </w:rPr>
        <w:t>yield similar model responses</w:t>
      </w:r>
      <w:r w:rsidR="00BD7ADF">
        <w:rPr>
          <w:rFonts w:ascii="Times New Roman" w:hAnsi="Times New Roman" w:cs="Times New Roman"/>
          <w:sz w:val="22"/>
        </w:rPr>
        <w:t xml:space="preserve"> but </w:t>
      </w:r>
      <w:r w:rsidR="002B1FC4">
        <w:rPr>
          <w:rFonts w:ascii="Times New Roman" w:hAnsi="Times New Roman" w:cs="Times New Roman"/>
          <w:sz w:val="22"/>
        </w:rPr>
        <w:t>neglects the variation in emissions magnitudes or profiles in different grid cells. An algorithm that considers</w:t>
      </w:r>
      <w:r w:rsidR="002272CD">
        <w:rPr>
          <w:rFonts w:ascii="Times New Roman" w:hAnsi="Times New Roman" w:cs="Times New Roman"/>
          <w:sz w:val="22"/>
        </w:rPr>
        <w:t xml:space="preserve"> the similarity of emissions, such as the Gaussian mixture model implemented by Turner and Jacob (2015), could </w:t>
      </w:r>
      <w:r w:rsidR="00D66952">
        <w:rPr>
          <w:rFonts w:ascii="Times New Roman" w:hAnsi="Times New Roman" w:cs="Times New Roman"/>
          <w:sz w:val="22"/>
        </w:rPr>
        <w:t xml:space="preserve">also </w:t>
      </w:r>
      <w:r w:rsidR="002272CD">
        <w:rPr>
          <w:rFonts w:ascii="Times New Roman" w:hAnsi="Times New Roman" w:cs="Times New Roman"/>
          <w:sz w:val="22"/>
        </w:rPr>
        <w:t>be used.</w:t>
      </w:r>
      <w:r w:rsidR="00BB5225">
        <w:rPr>
          <w:rFonts w:ascii="Times New Roman" w:hAnsi="Times New Roman" w:cs="Times New Roman"/>
          <w:sz w:val="22"/>
        </w:rPr>
        <w:t xml:space="preserve"> </w:t>
      </w:r>
      <w:r w:rsidR="002272CD">
        <w:rPr>
          <w:rFonts w:ascii="Times New Roman" w:hAnsi="Times New Roman" w:cs="Times New Roman"/>
          <w:sz w:val="22"/>
        </w:rPr>
        <w:t xml:space="preserve">The </w:t>
      </w:r>
      <w:r w:rsidR="002272CD">
        <w:rPr>
          <w:rFonts w:ascii="Times New Roman" w:hAnsi="Times New Roman" w:cs="Times New Roman"/>
          <w:sz w:val="22"/>
        </w:rPr>
        <w:lastRenderedPageBreak/>
        <w:t>reduced-dimension Jacobian</w:t>
      </w:r>
      <w:r w:rsidR="008E38C7">
        <w:rPr>
          <w:rFonts w:ascii="Times New Roman" w:hAnsi="Times New Roman" w:cs="Times New Roman"/>
          <w:sz w:val="22"/>
        </w:rPr>
        <w:t xml:space="preserve"> matrix</w:t>
      </w:r>
      <w:r w:rsidR="002272CD">
        <w:rPr>
          <w:rFonts w:ascii="Times New Roman" w:hAnsi="Times New Roman" w:cs="Times New Roman"/>
          <w:sz w:val="22"/>
        </w:rPr>
        <w:t xml:space="preserve"> </w:t>
      </w:r>
      <m:oMath>
        <m:sSub>
          <m:sSubPr>
            <m:ctrlPr>
              <w:rPr>
                <w:rFonts w:ascii="Cambria Math" w:hAnsi="Cambria Math" w:cs="Times New Roman"/>
                <w:b/>
                <w:sz w:val="22"/>
              </w:rPr>
            </m:ctrlPr>
          </m:sSub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hAnsi="Cambria Math" w:cs="Times New Roman"/>
                <w:i/>
                <w:sz w:val="22"/>
              </w:rPr>
            </m:ctrlPr>
          </m:sub>
        </m:sSub>
      </m:oMath>
      <w:r w:rsidR="0083629E">
        <w:rPr>
          <w:rFonts w:ascii="Times New Roman" w:eastAsiaTheme="minorEastAsia" w:hAnsi="Times New Roman" w:cs="Times New Roman"/>
          <w:sz w:val="22"/>
        </w:rPr>
        <w:t xml:space="preserve"> </w:t>
      </w:r>
      <w:r w:rsidR="002272CD">
        <w:rPr>
          <w:rFonts w:ascii="Times New Roman" w:hAnsi="Times New Roman" w:cs="Times New Roman"/>
          <w:sz w:val="22"/>
        </w:rPr>
        <w:t xml:space="preserve">can </w:t>
      </w:r>
      <w:r w:rsidR="00BB5225">
        <w:rPr>
          <w:rFonts w:ascii="Times New Roman" w:hAnsi="Times New Roman" w:cs="Times New Roman"/>
          <w:sz w:val="22"/>
        </w:rPr>
        <w:t xml:space="preserve">then </w:t>
      </w:r>
      <w:r w:rsidR="002272CD">
        <w:rPr>
          <w:rFonts w:ascii="Times New Roman" w:hAnsi="Times New Roman" w:cs="Times New Roman"/>
          <w:sz w:val="22"/>
        </w:rPr>
        <w:t xml:space="preserve">be constructed on </w:t>
      </w:r>
      <w:r w:rsidR="00D66952">
        <w:rPr>
          <w:rFonts w:ascii="Times New Roman" w:hAnsi="Times New Roman" w:cs="Times New Roman"/>
          <w:sz w:val="22"/>
        </w:rPr>
        <w:t>the</w:t>
      </w:r>
      <w:r w:rsidR="002272CD">
        <w:rPr>
          <w:rFonts w:ascii="Times New Roman" w:hAnsi="Times New Roman" w:cs="Times New Roman"/>
          <w:sz w:val="22"/>
        </w:rPr>
        <w:t xml:space="preserve"> multiscale grid</w:t>
      </w:r>
      <w:r w:rsidR="00CD4102">
        <w:rPr>
          <w:rFonts w:ascii="Times New Roman" w:hAnsi="Times New Roman" w:cs="Times New Roman"/>
          <w:sz w:val="22"/>
        </w:rPr>
        <w:t xml:space="preserve"> by calculating the </w:t>
      </w:r>
      <w:r w:rsidR="00D66952">
        <w:rPr>
          <w:rFonts w:ascii="Times New Roman" w:hAnsi="Times New Roman" w:cs="Times New Roman"/>
          <w:sz w:val="22"/>
        </w:rPr>
        <w:t xml:space="preserve">model response </w:t>
      </w:r>
      <w:r w:rsidR="00CD4102">
        <w:rPr>
          <w:rFonts w:ascii="Times New Roman" w:hAnsi="Times New Roman" w:cs="Times New Roman"/>
          <w:sz w:val="22"/>
        </w:rPr>
        <w:t xml:space="preserve">to </w:t>
      </w:r>
      <w:r w:rsidR="00D66952">
        <w:rPr>
          <w:rFonts w:ascii="Times New Roman" w:hAnsi="Times New Roman" w:cs="Times New Roman"/>
          <w:sz w:val="22"/>
        </w:rPr>
        <w:t xml:space="preserve">perturbations of </w:t>
      </w:r>
      <w:r w:rsidR="00CD4102">
        <w:rPr>
          <w:rFonts w:ascii="Times New Roman" w:hAnsi="Times New Roman" w:cs="Times New Roman"/>
          <w:sz w:val="22"/>
        </w:rPr>
        <w:t>each grid</w:t>
      </w:r>
      <w:r w:rsidR="00D66952">
        <w:rPr>
          <w:rFonts w:ascii="Times New Roman" w:hAnsi="Times New Roman" w:cs="Times New Roman"/>
          <w:sz w:val="22"/>
        </w:rPr>
        <w:t xml:space="preserve"> element</w:t>
      </w:r>
      <w:r w:rsidR="002272CD">
        <w:rPr>
          <w:rFonts w:ascii="Times New Roman" w:hAnsi="Times New Roman" w:cs="Times New Roman"/>
          <w:sz w:val="22"/>
        </w:rPr>
        <w:t>.</w:t>
      </w:r>
    </w:p>
    <w:p w14:paraId="4C332492" w14:textId="7822AA9A" w:rsidR="00D66952" w:rsidRDefault="00D66952" w:rsidP="00786BB7">
      <w:pPr>
        <w:rPr>
          <w:rFonts w:ascii="Times New Roman" w:hAnsi="Times New Roman" w:cs="Times New Roman"/>
          <w:b/>
          <w:sz w:val="22"/>
        </w:rPr>
      </w:pPr>
    </w:p>
    <w:p w14:paraId="3AF92FC9" w14:textId="00C6D826" w:rsidR="00BA0C88" w:rsidRDefault="00ED6D4A" w:rsidP="00786BB7">
      <w:pPr>
        <w:rPr>
          <w:rFonts w:ascii="Times New Roman" w:eastAsiaTheme="minorEastAsia" w:hAnsi="Times New Roman" w:cs="Times New Roman"/>
          <w:sz w:val="22"/>
        </w:rPr>
      </w:pPr>
      <w:r>
        <w:rPr>
          <w:rFonts w:ascii="Times New Roman" w:hAnsi="Times New Roman" w:cs="Times New Roman"/>
          <w:sz w:val="22"/>
        </w:rPr>
        <w:t>Without</w:t>
      </w:r>
      <w:r w:rsidR="00D66952">
        <w:rPr>
          <w:rFonts w:ascii="Times New Roman" w:hAnsi="Times New Roman" w:cs="Times New Roman"/>
          <w:sz w:val="22"/>
        </w:rPr>
        <w:t xml:space="preserve"> a fully characterized Jacobian matrix,</w:t>
      </w:r>
      <w:r w:rsidR="00313F9F">
        <w:rPr>
          <w:rFonts w:ascii="Times New Roman" w:hAnsi="Times New Roman" w:cs="Times New Roman"/>
          <w:sz w:val="22"/>
        </w:rPr>
        <w:t xml:space="preserve"> the multiscale grid can be constructed in a two-step update that iteratively improves </w:t>
      </w:r>
      <w:r w:rsidR="00F05740">
        <w:rPr>
          <w:rFonts w:ascii="Times New Roman" w:hAnsi="Times New Roman" w:cs="Times New Roman"/>
          <w:sz w:val="22"/>
        </w:rPr>
        <w:t>an initial</w:t>
      </w:r>
      <w:r w:rsidR="00313F9F">
        <w:rPr>
          <w:rFonts w:ascii="Times New Roman" w:hAnsi="Times New Roman" w:cs="Times New Roman"/>
          <w:sz w:val="22"/>
        </w:rPr>
        <w:t xml:space="preserve"> estimate of the inverse system’s information content. </w:t>
      </w:r>
      <w:r w:rsidR="00D17C3E">
        <w:rPr>
          <w:rFonts w:ascii="Times New Roman" w:hAnsi="Times New Roman" w:cs="Times New Roman"/>
          <w:sz w:val="22"/>
        </w:rPr>
        <w:t xml:space="preserve">We </w:t>
      </w:r>
      <w:r>
        <w:rPr>
          <w:rFonts w:ascii="Times New Roman" w:hAnsi="Times New Roman" w:cs="Times New Roman"/>
          <w:sz w:val="22"/>
        </w:rPr>
        <w:t xml:space="preserve">use the initial estimate of the Jacobian matrix </w:t>
      </w:r>
      <m:oMath>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(0)</m:t>
            </m:r>
          </m:sup>
        </m:sSup>
      </m:oMath>
      <w:r w:rsidRPr="00313F9F">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to </w:t>
      </w:r>
      <w:r w:rsidR="00D17C3E">
        <w:rPr>
          <w:rFonts w:ascii="Times New Roman" w:hAnsi="Times New Roman" w:cs="Times New Roman"/>
          <w:sz w:val="22"/>
        </w:rPr>
        <w:t xml:space="preserve">calculate </w:t>
      </w:r>
      <w:r w:rsidR="00A8489C">
        <w:rPr>
          <w:rFonts w:ascii="Times New Roman" w:hAnsi="Times New Roman" w:cs="Times New Roman"/>
          <w:sz w:val="22"/>
        </w:rPr>
        <w:t>an</w:t>
      </w:r>
      <w:r w:rsidR="00D17C3E">
        <w:rPr>
          <w:rFonts w:ascii="Times New Roman" w:hAnsi="Times New Roman" w:cs="Times New Roman"/>
          <w:sz w:val="22"/>
        </w:rPr>
        <w:t xml:space="preserve"> averaging kernel 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sidR="00D17C3E">
        <w:rPr>
          <w:rFonts w:ascii="Times New Roman" w:eastAsiaTheme="minorEastAsia" w:hAnsi="Times New Roman" w:cs="Times New Roman"/>
          <w:sz w:val="22"/>
        </w:rPr>
        <w:t xml:space="preserve"> and </w:t>
      </w:r>
      <w:r w:rsidR="00A8489C">
        <w:rPr>
          <w:rFonts w:ascii="Times New Roman" w:eastAsiaTheme="minorEastAsia" w:hAnsi="Times New Roman" w:cs="Times New Roman"/>
          <w:sz w:val="22"/>
        </w:rPr>
        <w:t xml:space="preserve">its </w:t>
      </w:r>
      <w:r w:rsidR="00D17C3E">
        <w:rPr>
          <w:rFonts w:ascii="Times New Roman" w:eastAsiaTheme="minorEastAsia" w:hAnsi="Times New Roman" w:cs="Times New Roman"/>
          <w:sz w:val="22"/>
        </w:rPr>
        <w:t xml:space="preserve">eigenvectors </w:t>
      </w:r>
      <m:oMath>
        <m:sSup>
          <m:sSupPr>
            <m:ctrlPr>
              <w:rPr>
                <w:rFonts w:ascii="Cambria Math" w:hAnsi="Cambria Math" w:cs="Times New Roman"/>
                <w:sz w:val="22"/>
              </w:rPr>
            </m:ctrlPr>
          </m:sSupPr>
          <m:e>
            <m:r>
              <m:rPr>
                <m:sty m:val="b"/>
              </m:rPr>
              <w:rPr>
                <w:rFonts w:ascii="Cambria Math" w:hAnsi="Cambria Math" w:cs="Times New Roman"/>
                <w:sz w:val="22"/>
              </w:rPr>
              <m:t>P</m:t>
            </m:r>
            <m:ctrlPr>
              <w:rPr>
                <w:rFonts w:ascii="Cambria Math" w:hAnsi="Cambria Math" w:cs="Times New Roman"/>
                <w:b/>
                <w:sz w:val="22"/>
              </w:rPr>
            </m:ctrlPr>
          </m:e>
          <m:sup>
            <m:r>
              <m:rPr>
                <m:sty m:val="p"/>
              </m:rPr>
              <w:rPr>
                <w:rFonts w:ascii="Cambria Math" w:hAnsi="Cambria Math" w:cs="Times New Roman"/>
                <w:sz w:val="22"/>
              </w:rPr>
              <m:t>(0)</m:t>
            </m:r>
          </m:sup>
        </m:sSup>
      </m:oMath>
      <w:r w:rsidR="00A8489C">
        <w:rPr>
          <w:rFonts w:ascii="Times New Roman" w:eastAsiaTheme="minorEastAsia" w:hAnsi="Times New Roman" w:cs="Times New Roman"/>
          <w:sz w:val="22"/>
        </w:rPr>
        <w:t>.</w:t>
      </w:r>
      <w:r w:rsidR="007D5F13">
        <w:rPr>
          <w:rFonts w:ascii="Times New Roman" w:eastAsiaTheme="minorEastAsia" w:hAnsi="Times New Roman" w:cs="Times New Roman"/>
          <w:sz w:val="22"/>
        </w:rPr>
        <w:t xml:space="preserve"> We select the</w:t>
      </w:r>
      <w:r w:rsidR="00EF435C">
        <w:rPr>
          <w:rFonts w:ascii="Times New Roman" w:eastAsiaTheme="minorEastAsia" w:hAnsi="Times New Roman" w:cs="Times New Roman"/>
          <w:sz w:val="22"/>
        </w:rPr>
        <w:t xml:space="preserv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sidR="007D5F13">
        <w:rPr>
          <w:rFonts w:ascii="Times New Roman" w:eastAsiaTheme="minorEastAsia" w:hAnsi="Times New Roman" w:cs="Times New Roman"/>
          <w:sz w:val="22"/>
        </w:rPr>
        <w:t xml:space="preserve"> eigenvectors that </w:t>
      </w:r>
      <w:r w:rsidR="00BA0C88">
        <w:rPr>
          <w:rFonts w:ascii="Times New Roman" w:eastAsiaTheme="minorEastAsia" w:hAnsi="Times New Roman" w:cs="Times New Roman"/>
          <w:sz w:val="22"/>
        </w:rPr>
        <w:t xml:space="preserve">have a signal-to-noise ratio greater than or equal to one and generate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D2E28">
        <w:rPr>
          <w:rFonts w:ascii="Times New Roman" w:eastAsiaTheme="minorEastAsia" w:hAnsi="Times New Roman" w:cs="Times New Roman"/>
          <w:sz w:val="22"/>
        </w:rPr>
        <w:t xml:space="preserve">. </w:t>
      </w:r>
      <w:r w:rsidR="00A8489C" w:rsidRPr="007D5F13">
        <w:rPr>
          <w:rFonts w:ascii="Times New Roman" w:eastAsiaTheme="minorEastAsia" w:hAnsi="Times New Roman" w:cs="Times New Roman"/>
          <w:sz w:val="22"/>
        </w:rPr>
        <w:t>We</w:t>
      </w:r>
      <w:r>
        <w:rPr>
          <w:rFonts w:ascii="Times New Roman" w:eastAsiaTheme="minorEastAsia" w:hAnsi="Times New Roman" w:cs="Times New Roman"/>
          <w:sz w:val="22"/>
        </w:rPr>
        <w:t xml:space="preserve"> construct a</w:t>
      </w:r>
      <w:r w:rsidR="003E6ECC">
        <w:rPr>
          <w:rFonts w:ascii="Times New Roman" w:eastAsiaTheme="minorEastAsia" w:hAnsi="Times New Roman" w:cs="Times New Roman"/>
          <w:sz w:val="22"/>
        </w:rPr>
        <w:t>n initial</w:t>
      </w:r>
      <w:r>
        <w:rPr>
          <w:rFonts w:ascii="Times New Roman" w:eastAsiaTheme="minorEastAsia" w:hAnsi="Times New Roman" w:cs="Times New Roman"/>
          <w:sz w:val="22"/>
        </w:rPr>
        <w:t xml:space="preserve"> multiscale grid </w:t>
      </w:r>
      <w:r w:rsidR="00BA0C88">
        <w:rPr>
          <w:rFonts w:ascii="Times New Roman" w:eastAsiaTheme="minorEastAsia" w:hAnsi="Times New Roman" w:cs="Times New Roman"/>
          <w:sz w:val="22"/>
        </w:rPr>
        <w:t xml:space="preserve">and the associated </w:t>
      </w:r>
      <w:r w:rsidR="00EF435C">
        <w:rPr>
          <w:rFonts w:ascii="Times New Roman" w:hAnsi="Times New Roman" w:cs="Times New Roman"/>
          <w:sz w:val="22"/>
        </w:rPr>
        <w:t>reduced-dimension Jacobian</w:t>
      </w:r>
      <w:r w:rsidR="003E6ECC">
        <w:rPr>
          <w:rFonts w:ascii="Times New Roman" w:hAnsi="Times New Roman" w:cs="Times New Roman"/>
          <w:sz w:val="22"/>
        </w:rPr>
        <w:t xml:space="preserv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EF435C">
        <w:rPr>
          <w:rFonts w:ascii="Times New Roman" w:eastAsiaTheme="minorEastAsia" w:hAnsi="Times New Roman" w:cs="Times New Roman"/>
          <w:sz w:val="22"/>
        </w:rPr>
        <w:t xml:space="preserve">, introducing information content from the forward model to the inverse system. </w:t>
      </w:r>
      <w:r w:rsidR="008E38C7">
        <w:rPr>
          <w:rFonts w:ascii="Times New Roman" w:hAnsi="Times New Roman" w:cs="Times New Roman"/>
          <w:sz w:val="22"/>
        </w:rPr>
        <w:t xml:space="preserve">We </w:t>
      </w:r>
      <w:proofErr w:type="spellStart"/>
      <w:r w:rsidR="008E38C7">
        <w:rPr>
          <w:rFonts w:ascii="Times New Roman" w:hAnsi="Times New Roman" w:cs="Times New Roman"/>
          <w:sz w:val="22"/>
        </w:rPr>
        <w:t>regrid</w:t>
      </w:r>
      <w:proofErr w:type="spellEnd"/>
      <w:r w:rsidR="000D75DB">
        <w:rPr>
          <w:rFonts w:ascii="Times New Roman" w:hAnsi="Times New Roman" w:cs="Times New Roman"/>
          <w:sz w:val="22"/>
        </w:rPr>
        <w:t xml:space="preserv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sidR="002272CD">
        <w:rPr>
          <w:rFonts w:ascii="Times New Roman" w:hAnsi="Times New Roman" w:cs="Times New Roman"/>
          <w:sz w:val="22"/>
        </w:rPr>
        <w:t>to the original grid</w:t>
      </w:r>
      <w:r w:rsidR="008E38C7">
        <w:rPr>
          <w:rFonts w:ascii="Times New Roman" w:hAnsi="Times New Roman" w:cs="Times New Roman"/>
          <w:sz w:val="22"/>
        </w:rPr>
        <w:t xml:space="preserve"> with weights </w:t>
      </w:r>
      <w:r w:rsidR="007970AE">
        <w:rPr>
          <w:rFonts w:ascii="Times New Roman" w:hAnsi="Times New Roman" w:cs="Times New Roman"/>
          <w:sz w:val="22"/>
        </w:rPr>
        <w:t>given</w:t>
      </w:r>
      <w:r w:rsidR="008E38C7">
        <w:rPr>
          <w:rFonts w:ascii="Times New Roman" w:hAnsi="Times New Roman" w:cs="Times New Roman"/>
          <w:sz w:val="22"/>
        </w:rPr>
        <w:t xml:space="preserve"> by the </w:t>
      </w:r>
      <w:r w:rsidR="002272CD">
        <w:rPr>
          <w:rFonts w:ascii="Times New Roman" w:hAnsi="Times New Roman" w:cs="Times New Roman"/>
          <w:sz w:val="22"/>
        </w:rPr>
        <w:t>prior</w:t>
      </w:r>
      <w:r w:rsidR="008E38C7">
        <w:rPr>
          <w:rFonts w:ascii="Times New Roman" w:hAnsi="Times New Roman" w:cs="Times New Roman"/>
          <w:sz w:val="22"/>
        </w:rPr>
        <w:t xml:space="preserve"> emissions</w:t>
      </w:r>
      <w:r w:rsidR="002272CD">
        <w:rPr>
          <w:rFonts w:ascii="Times New Roman" w:hAnsi="Times New Roman" w:cs="Times New Roman"/>
          <w:sz w:val="22"/>
        </w:rPr>
        <w:t xml:space="preserve"> estimate</w:t>
      </w:r>
      <w:r w:rsidR="00EF435C">
        <w:rPr>
          <w:rFonts w:ascii="Times New Roman" w:hAnsi="Times New Roman" w:cs="Times New Roman"/>
          <w:sz w:val="22"/>
        </w:rPr>
        <w:t xml:space="preserve"> and</w:t>
      </w:r>
      <w:r w:rsidR="008E38C7">
        <w:rPr>
          <w:rFonts w:ascii="Times New Roman" w:hAnsi="Times New Roman" w:cs="Times New Roman"/>
          <w:sz w:val="22"/>
        </w:rPr>
        <w:t xml:space="preserve"> repeat the process of generating a multiscale grid</w:t>
      </w:r>
      <w:r w:rsidR="00D61374">
        <w:rPr>
          <w:rFonts w:ascii="Times New Roman" w:hAnsi="Times New Roman" w:cs="Times New Roman"/>
          <w:sz w:val="22"/>
        </w:rPr>
        <w:t>. On the second update, we</w:t>
      </w:r>
      <w:r w:rsidR="00EF435C">
        <w:rPr>
          <w:rFonts w:ascii="Times New Roman" w:hAnsi="Times New Roman" w:cs="Times New Roman"/>
          <w:sz w:val="22"/>
        </w:rPr>
        <w:t xml:space="preserve"> us</w:t>
      </w:r>
      <w:r w:rsidR="00D61374">
        <w:rPr>
          <w:rFonts w:ascii="Times New Roman" w:hAnsi="Times New Roman" w:cs="Times New Roman"/>
          <w:sz w:val="22"/>
        </w:rPr>
        <w:t>e</w:t>
      </w:r>
      <w:r w:rsidR="00EF435C">
        <w:rPr>
          <w:rFonts w:ascii="Times New Roman" w:hAnsi="Times New Roman" w:cs="Times New Roman"/>
          <w:sz w:val="22"/>
        </w:rPr>
        <w:t xml:space="preserve"> the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(1)</m:t>
            </m:r>
          </m:sup>
        </m:sSup>
      </m:oMath>
      <w:r w:rsidR="00EF435C">
        <w:rPr>
          <w:rFonts w:ascii="Times New Roman" w:hAnsi="Times New Roman" w:cs="Times New Roman"/>
          <w:sz w:val="22"/>
        </w:rPr>
        <w:t xml:space="preserve"> eigenvectors that span most of the information content</w:t>
      </w:r>
      <w:r w:rsidR="00D61374">
        <w:rPr>
          <w:rFonts w:ascii="Times New Roman" w:hAnsi="Times New Roman" w:cs="Times New Roman"/>
          <w:sz w:val="22"/>
        </w:rPr>
        <w:t xml:space="preserve"> from the initial estimate. </w:t>
      </w:r>
      <w:r w:rsidR="00BA0C88">
        <w:rPr>
          <w:rFonts w:ascii="Times New Roman" w:eastAsiaTheme="minorEastAsia" w:hAnsi="Times New Roman" w:cs="Times New Roman"/>
          <w:sz w:val="22"/>
        </w:rPr>
        <w:t xml:space="preserve">While the eigenvalues of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sidR="00BA0C88">
        <w:rPr>
          <w:rFonts w:ascii="Times New Roman" w:eastAsiaTheme="minorEastAsia" w:hAnsi="Times New Roman" w:cs="Times New Roman"/>
          <w:sz w:val="22"/>
        </w:rPr>
        <w:t xml:space="preserve"> underestimate the DOFS relative to the “true” inverse system, incorporating information content from the forward model will not substantially change the rate at which the eigenvalues decrease. Then, we generate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BA0C88" w:rsidRPr="00BA0C88">
        <w:rPr>
          <w:rFonts w:ascii="Times New Roman" w:eastAsiaTheme="minorEastAsia" w:hAnsi="Times New Roman" w:cs="Times New Roman"/>
          <w:sz w:val="22"/>
        </w:rPr>
        <w:t>.</w:t>
      </w:r>
      <w:r w:rsidR="00BA0C88" w:rsidRPr="00BA0C88">
        <w:rPr>
          <w:rFonts w:ascii="Times New Roman" w:hAnsi="Times New Roman" w:cs="Times New Roman"/>
          <w:sz w:val="22"/>
        </w:rPr>
        <w:t xml:space="preserve"> </w:t>
      </w:r>
      <w:r w:rsidR="0083629E">
        <w:rPr>
          <w:rFonts w:ascii="Times New Roman" w:hAnsi="Times New Roman" w:cs="Times New Roman"/>
          <w:sz w:val="22"/>
        </w:rPr>
        <w:t xml:space="preserve">To avoid superfluous model runs, </w:t>
      </w:r>
      <w:r w:rsidR="003A4107">
        <w:rPr>
          <w:rFonts w:ascii="Times New Roman" w:hAnsi="Times New Roman" w:cs="Times New Roman"/>
          <w:sz w:val="22"/>
        </w:rPr>
        <w:t xml:space="preserve">the multiscale grid </w:t>
      </w:r>
      <w:r w:rsidR="008E38C7">
        <w:rPr>
          <w:rFonts w:ascii="Times New Roman" w:hAnsi="Times New Roman" w:cs="Times New Roman"/>
          <w:sz w:val="22"/>
        </w:rPr>
        <w:t>is</w:t>
      </w:r>
      <w:r w:rsidR="003A4107">
        <w:rPr>
          <w:rFonts w:ascii="Times New Roman" w:hAnsi="Times New Roman" w:cs="Times New Roman"/>
          <w:sz w:val="22"/>
        </w:rPr>
        <w:t xml:space="preserve"> adjusted only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3A4107">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3A4107">
        <w:rPr>
          <w:rFonts w:ascii="Times New Roman" w:eastAsiaTheme="minorEastAsia" w:hAnsi="Times New Roman" w:cs="Times New Roman"/>
          <w:sz w:val="22"/>
        </w:rPr>
        <w:t xml:space="preserve"> is sufficiently large.</w:t>
      </w:r>
      <w:r w:rsidR="002272CD">
        <w:rPr>
          <w:rFonts w:ascii="Times New Roman" w:hAnsi="Times New Roman" w:cs="Times New Roman"/>
          <w:sz w:val="22"/>
        </w:rPr>
        <w:t xml:space="preserve"> </w:t>
      </w:r>
      <w:r w:rsidR="008E38C7">
        <w:rPr>
          <w:rFonts w:ascii="Times New Roman" w:hAnsi="Times New Roman" w:cs="Times New Roman"/>
          <w:sz w:val="22"/>
        </w:rPr>
        <w:t>We then construct the reduced-dimension</w:t>
      </w:r>
      <w:r w:rsidR="003A4107">
        <w:rPr>
          <w:rFonts w:ascii="Times New Roman" w:hAnsi="Times New Roman" w:cs="Times New Roman"/>
          <w:sz w:val="22"/>
        </w:rPr>
        <w:t xml:space="preserve">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8E38C7">
        <w:rPr>
          <w:rFonts w:ascii="Times New Roman" w:eastAsiaTheme="minorEastAsia" w:hAnsi="Times New Roman" w:cs="Times New Roman"/>
          <w:sz w:val="22"/>
        </w:rPr>
        <w:t xml:space="preserve"> on the </w:t>
      </w:r>
      <w:r w:rsidR="00EF435C">
        <w:rPr>
          <w:rFonts w:ascii="Times New Roman" w:eastAsiaTheme="minorEastAsia" w:hAnsi="Times New Roman" w:cs="Times New Roman"/>
          <w:sz w:val="22"/>
        </w:rPr>
        <w:t>updated</w:t>
      </w:r>
      <w:r w:rsidR="008E38C7">
        <w:rPr>
          <w:rFonts w:ascii="Times New Roman" w:eastAsiaTheme="minorEastAsia" w:hAnsi="Times New Roman" w:cs="Times New Roman"/>
          <w:sz w:val="22"/>
        </w:rPr>
        <w:t xml:space="preserve"> multiscale grid. </w:t>
      </w:r>
    </w:p>
    <w:p w14:paraId="1C8EA306" w14:textId="77777777" w:rsidR="00EF435C" w:rsidRDefault="00EF435C" w:rsidP="00786BB7">
      <w:pPr>
        <w:rPr>
          <w:rFonts w:ascii="Times New Roman" w:eastAsiaTheme="minorEastAsia" w:hAnsi="Times New Roman" w:cs="Times New Roman"/>
          <w:sz w:val="22"/>
        </w:rPr>
      </w:pPr>
    </w:p>
    <w:p w14:paraId="7AB40375" w14:textId="279837F3" w:rsidR="000D75DB" w:rsidRPr="00EF435C" w:rsidRDefault="00A106DC" w:rsidP="00786BB7">
      <w:pPr>
        <w:rPr>
          <w:rFonts w:ascii="Times New Roman" w:eastAsiaTheme="minorEastAsia" w:hAnsi="Times New Roman" w:cs="Times New Roman"/>
          <w:sz w:val="22"/>
        </w:rPr>
      </w:pPr>
      <w:r>
        <w:rPr>
          <w:rFonts w:ascii="Times New Roman" w:eastAsiaTheme="minorEastAsia" w:hAnsi="Times New Roman" w:cs="Times New Roman"/>
          <w:sz w:val="22"/>
        </w:rPr>
        <w:t xml:space="preserve">The information content associated with both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Pr="00A106DC">
        <w:rPr>
          <w:rFonts w:ascii="Times New Roman" w:eastAsiaTheme="minorEastAsia" w:hAnsi="Times New Roman" w:cs="Times New Roman"/>
          <w:sz w:val="22"/>
        </w:rPr>
        <w:t xml:space="preserve"> and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Pr>
          <w:rFonts w:ascii="Times New Roman" w:eastAsiaTheme="minorEastAsia" w:hAnsi="Times New Roman" w:cs="Times New Roman"/>
          <w:sz w:val="22"/>
        </w:rPr>
        <w:t xml:space="preserve"> includes contributions from prior emissions estimates, the observations, and the forward model. As a result, t</w:t>
      </w:r>
      <w:r w:rsidR="008E38C7">
        <w:rPr>
          <w:rFonts w:ascii="Times New Roman" w:eastAsiaTheme="minorEastAsia" w:hAnsi="Times New Roman" w:cs="Times New Roman"/>
          <w:sz w:val="22"/>
        </w:rPr>
        <w:t xml:space="preserve">he leading directions of </w:t>
      </w:r>
      <w:r w:rsidR="001D109A">
        <w:rPr>
          <w:rFonts w:ascii="Times New Roman" w:eastAsiaTheme="minorEastAsia" w:hAnsi="Times New Roman" w:cs="Times New Roman"/>
          <w:sz w:val="22"/>
        </w:rPr>
        <w:t xml:space="preserve">information content </w:t>
      </w:r>
      <w:r w:rsidR="005B32C5">
        <w:rPr>
          <w:rFonts w:ascii="Times New Roman" w:eastAsiaTheme="minorEastAsia" w:hAnsi="Times New Roman" w:cs="Times New Roman"/>
          <w:sz w:val="22"/>
        </w:rPr>
        <w:t xml:space="preserve">associated with the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5B32C5">
        <w:rPr>
          <w:rFonts w:ascii="Times New Roman" w:eastAsiaTheme="minorEastAsia" w:hAnsi="Times New Roman" w:cs="Times New Roman"/>
          <w:sz w:val="22"/>
        </w:rPr>
        <w:t xml:space="preserve"> are largely the same as </w:t>
      </w:r>
      <w:r w:rsidR="001D6AE7">
        <w:rPr>
          <w:rFonts w:ascii="Times New Roman" w:eastAsiaTheme="minorEastAsia" w:hAnsi="Times New Roman" w:cs="Times New Roman"/>
          <w:sz w:val="22"/>
        </w:rPr>
        <w:t xml:space="preserve">those </w:t>
      </w:r>
      <w:r w:rsidR="005B32C5">
        <w:rPr>
          <w:rFonts w:ascii="Times New Roman" w:eastAsiaTheme="minorEastAsia" w:hAnsi="Times New Roman" w:cs="Times New Roman"/>
          <w:sz w:val="22"/>
        </w:rPr>
        <w:t xml:space="preserve">associated with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250BCE">
        <w:rPr>
          <w:rFonts w:ascii="Times New Roman" w:eastAsiaTheme="minorEastAsia" w:hAnsi="Times New Roman" w:cs="Times New Roman"/>
          <w:sz w:val="22"/>
        </w:rPr>
        <w:t>.</w:t>
      </w:r>
      <w:r w:rsidR="008616D4">
        <w:rPr>
          <w:rFonts w:ascii="Times New Roman" w:eastAsiaTheme="minorEastAsia" w:hAnsi="Times New Roman" w:cs="Times New Roman"/>
          <w:sz w:val="22"/>
        </w:rPr>
        <w:t xml:space="preserve"> F</w:t>
      </w:r>
      <w:r w:rsidR="00250BCE">
        <w:rPr>
          <w:rFonts w:ascii="Times New Roman" w:eastAsiaTheme="minorEastAsia" w:hAnsi="Times New Roman" w:cs="Times New Roman"/>
          <w:sz w:val="22"/>
        </w:rPr>
        <w:t>u</w:t>
      </w:r>
      <w:r w:rsidR="005B32C5">
        <w:rPr>
          <w:rFonts w:ascii="Times New Roman" w:eastAsiaTheme="minorEastAsia" w:hAnsi="Times New Roman" w:cs="Times New Roman"/>
          <w:sz w:val="22"/>
        </w:rPr>
        <w:t xml:space="preserve">rther </w:t>
      </w:r>
      <w:r w:rsidR="00250BCE">
        <w:rPr>
          <w:rFonts w:ascii="Times New Roman" w:eastAsiaTheme="minorEastAsia" w:hAnsi="Times New Roman" w:cs="Times New Roman"/>
          <w:sz w:val="22"/>
        </w:rPr>
        <w:t xml:space="preserve">iterations </w:t>
      </w:r>
      <w:r w:rsidR="005B32C5">
        <w:rPr>
          <w:rFonts w:ascii="Times New Roman" w:eastAsiaTheme="minorEastAsia" w:hAnsi="Times New Roman" w:cs="Times New Roman"/>
          <w:sz w:val="22"/>
        </w:rPr>
        <w:t xml:space="preserve">would improve the </w:t>
      </w:r>
      <w:r w:rsidR="00627DB3">
        <w:rPr>
          <w:rFonts w:ascii="Times New Roman" w:eastAsiaTheme="minorEastAsia" w:hAnsi="Times New Roman" w:cs="Times New Roman"/>
          <w:sz w:val="22"/>
        </w:rPr>
        <w:t>characterization of</w:t>
      </w:r>
      <w:r w:rsidR="008616D4">
        <w:rPr>
          <w:rFonts w:ascii="Times New Roman" w:eastAsiaTheme="minorEastAsia" w:hAnsi="Times New Roman" w:cs="Times New Roman"/>
          <w:sz w:val="22"/>
        </w:rPr>
        <w:t xml:space="preserve"> the</w:t>
      </w:r>
      <w:r w:rsidR="00627DB3">
        <w:rPr>
          <w:rFonts w:ascii="Times New Roman" w:eastAsiaTheme="minorEastAsia" w:hAnsi="Times New Roman" w:cs="Times New Roman"/>
          <w:sz w:val="22"/>
        </w:rPr>
        <w:t xml:space="preserve"> </w:t>
      </w:r>
      <w:r w:rsidR="00250BCE">
        <w:rPr>
          <w:rFonts w:ascii="Times New Roman" w:eastAsiaTheme="minorEastAsia" w:hAnsi="Times New Roman" w:cs="Times New Roman"/>
          <w:sz w:val="22"/>
        </w:rPr>
        <w:t xml:space="preserve">patterns of </w:t>
      </w:r>
      <w:r w:rsidR="008616D4">
        <w:rPr>
          <w:rFonts w:ascii="Times New Roman" w:eastAsiaTheme="minorEastAsia" w:hAnsi="Times New Roman" w:cs="Times New Roman"/>
          <w:sz w:val="22"/>
        </w:rPr>
        <w:t xml:space="preserve">low </w:t>
      </w:r>
      <w:r w:rsidR="00250BCE">
        <w:rPr>
          <w:rFonts w:ascii="Times New Roman" w:eastAsiaTheme="minorEastAsia" w:hAnsi="Times New Roman" w:cs="Times New Roman"/>
          <w:sz w:val="22"/>
        </w:rPr>
        <w:t>information content</w:t>
      </w:r>
      <w:r w:rsidR="008616D4">
        <w:rPr>
          <w:rFonts w:ascii="Times New Roman" w:eastAsiaTheme="minorEastAsia" w:hAnsi="Times New Roman" w:cs="Times New Roman"/>
          <w:sz w:val="22"/>
        </w:rPr>
        <w:t xml:space="preserve"> relative to the true patterns, but these eigenvectors would</w:t>
      </w:r>
      <w:r w:rsidR="00250BCE">
        <w:rPr>
          <w:rFonts w:ascii="Times New Roman" w:eastAsiaTheme="minorEastAsia" w:hAnsi="Times New Roman" w:cs="Times New Roman"/>
          <w:sz w:val="22"/>
        </w:rPr>
        <w:t xml:space="preserve"> </w:t>
      </w:r>
      <w:r w:rsidR="008616D4">
        <w:rPr>
          <w:rFonts w:ascii="Times New Roman" w:eastAsiaTheme="minorEastAsia" w:hAnsi="Times New Roman" w:cs="Times New Roman"/>
          <w:sz w:val="22"/>
        </w:rPr>
        <w:t>not change the multiscale grid.</w:t>
      </w:r>
      <w:r w:rsidR="00F304D1">
        <w:rPr>
          <w:rFonts w:ascii="Times New Roman" w:hAnsi="Times New Roman" w:cs="Times New Roman"/>
          <w:sz w:val="22"/>
        </w:rPr>
        <w:t xml:space="preserve"> We therefore take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F304D1">
        <w:rPr>
          <w:rFonts w:ascii="Times New Roman" w:eastAsiaTheme="minorEastAsia" w:hAnsi="Times New Roman" w:cs="Times New Roman"/>
          <w:sz w:val="22"/>
        </w:rPr>
        <w:t xml:space="preserve"> as our Jacobian matrix. T</w:t>
      </w:r>
      <w:r w:rsidR="00B93C86">
        <w:rPr>
          <w:rFonts w:ascii="Times New Roman" w:hAnsi="Times New Roman" w:cs="Times New Roman"/>
          <w:sz w:val="22"/>
        </w:rPr>
        <w:t xml:space="preserve">he analytic inversion </w:t>
      </w:r>
      <w:r w:rsidR="008616D4">
        <w:rPr>
          <w:rFonts w:ascii="Times New Roman" w:hAnsi="Times New Roman" w:cs="Times New Roman"/>
          <w:sz w:val="22"/>
        </w:rPr>
        <w:t xml:space="preserve">can </w:t>
      </w:r>
      <w:proofErr w:type="spellStart"/>
      <w:r w:rsidR="00F304D1">
        <w:rPr>
          <w:rFonts w:ascii="Times New Roman" w:hAnsi="Times New Roman" w:cs="Times New Roman"/>
          <w:sz w:val="22"/>
        </w:rPr>
        <w:t>the</w:t>
      </w:r>
      <w:proofErr w:type="spellEnd"/>
      <w:r w:rsidR="00F304D1">
        <w:rPr>
          <w:rFonts w:ascii="Times New Roman" w:hAnsi="Times New Roman" w:cs="Times New Roman"/>
          <w:sz w:val="22"/>
        </w:rPr>
        <w:t xml:space="preserve"> </w:t>
      </w:r>
      <w:r w:rsidR="008616D4">
        <w:rPr>
          <w:rFonts w:ascii="Times New Roman" w:hAnsi="Times New Roman" w:cs="Times New Roman"/>
          <w:sz w:val="22"/>
        </w:rPr>
        <w:t>be solved exactly on</w:t>
      </w:r>
      <w:r w:rsidR="00B93C86">
        <w:rPr>
          <w:rFonts w:ascii="Times New Roman" w:hAnsi="Times New Roman" w:cs="Times New Roman"/>
          <w:sz w:val="22"/>
        </w:rPr>
        <w:t xml:space="preserve"> the multiscale grid.</w:t>
      </w:r>
      <w:r w:rsidR="005F5ACA">
        <w:rPr>
          <w:rFonts w:ascii="Times New Roman" w:hAnsi="Times New Roman" w:cs="Times New Roman"/>
          <w:sz w:val="22"/>
        </w:rPr>
        <w:t xml:space="preserve"> </w:t>
      </w:r>
      <w:r w:rsidR="008616D4">
        <w:rPr>
          <w:rFonts w:ascii="Times New Roman" w:hAnsi="Times New Roman" w:cs="Times New Roman"/>
          <w:sz w:val="22"/>
        </w:rPr>
        <w:t xml:space="preserve">In order to interpret the inverse results at the original state vector resolution, </w:t>
      </w:r>
      <w:r w:rsidR="00B93C86">
        <w:rPr>
          <w:rFonts w:ascii="Times New Roman" w:hAnsi="Times New Roman" w:cs="Times New Roman"/>
          <w:sz w:val="22"/>
        </w:rPr>
        <w:t xml:space="preserve">additional information must be introduced to allocate the posterior solution </w:t>
      </w:r>
      <w:r w:rsidR="008616D4">
        <w:rPr>
          <w:rFonts w:ascii="Times New Roman" w:hAnsi="Times New Roman" w:cs="Times New Roman"/>
          <w:sz w:val="22"/>
        </w:rPr>
        <w:t>to the original grid</w:t>
      </w:r>
      <w:r w:rsidR="00B93C86">
        <w:rPr>
          <w:rFonts w:ascii="Times New Roman" w:hAnsi="Times New Roman" w:cs="Times New Roman"/>
          <w:sz w:val="22"/>
        </w:rPr>
        <w:t xml:space="preserve">. </w:t>
      </w:r>
      <w:r w:rsidR="008616D4">
        <w:rPr>
          <w:rFonts w:ascii="Times New Roman" w:hAnsi="Times New Roman" w:cs="Times New Roman"/>
          <w:sz w:val="22"/>
        </w:rPr>
        <w:t xml:space="preserve">The weights could, for example, be given by </w:t>
      </w:r>
      <w:r w:rsidR="00E31C2F">
        <w:rPr>
          <w:rFonts w:ascii="Times New Roman" w:hAnsi="Times New Roman" w:cs="Times New Roman"/>
          <w:sz w:val="22"/>
        </w:rPr>
        <w:t xml:space="preserve">the </w:t>
      </w:r>
      <w:r w:rsidR="008616D4">
        <w:rPr>
          <w:rFonts w:ascii="Times New Roman" w:hAnsi="Times New Roman" w:cs="Times New Roman"/>
          <w:sz w:val="22"/>
        </w:rPr>
        <w:t>prior emissions</w:t>
      </w:r>
      <w:r w:rsidR="00E31C2F">
        <w:rPr>
          <w:rFonts w:ascii="Times New Roman" w:hAnsi="Times New Roman" w:cs="Times New Roman"/>
          <w:sz w:val="22"/>
        </w:rPr>
        <w:t xml:space="preserve"> estimate</w:t>
      </w:r>
      <w:r w:rsidR="008616D4">
        <w:rPr>
          <w:rFonts w:ascii="Times New Roman" w:hAnsi="Times New Roman" w:cs="Times New Roman"/>
          <w:sz w:val="22"/>
        </w:rPr>
        <w:t xml:space="preserve">. However, </w:t>
      </w:r>
      <w:r w:rsidR="008519EA">
        <w:rPr>
          <w:rFonts w:ascii="Times New Roman" w:hAnsi="Times New Roman" w:cs="Times New Roman"/>
          <w:sz w:val="22"/>
        </w:rPr>
        <w:t>this introduces additional error. To solve the inversion at the original state vector resolution, it is necessary to reduce the rank and not the dimension of the inverse system.</w:t>
      </w:r>
    </w:p>
    <w:p w14:paraId="5617B519" w14:textId="2083F041" w:rsidR="001F05C6" w:rsidRDefault="001F05C6" w:rsidP="00786BB7">
      <w:pPr>
        <w:rPr>
          <w:rFonts w:ascii="Times New Roman" w:hAnsi="Times New Roman" w:cs="Times New Roman"/>
          <w:sz w:val="22"/>
        </w:rPr>
      </w:pPr>
    </w:p>
    <w:p w14:paraId="4566C756" w14:textId="7CD15038" w:rsidR="00F24890" w:rsidRDefault="001F05C6" w:rsidP="00F24890">
      <w:pPr>
        <w:rPr>
          <w:rFonts w:ascii="Times New Roman" w:hAnsi="Times New Roman" w:cs="Times New Roman"/>
          <w:sz w:val="22"/>
        </w:rPr>
      </w:pPr>
      <w:r>
        <w:rPr>
          <w:rFonts w:ascii="Times New Roman" w:hAnsi="Times New Roman" w:cs="Times New Roman"/>
          <w:b/>
          <w:sz w:val="22"/>
        </w:rPr>
        <w:t>Section 2.</w:t>
      </w:r>
      <w:r w:rsidR="00F24890">
        <w:rPr>
          <w:rFonts w:ascii="Times New Roman" w:hAnsi="Times New Roman" w:cs="Times New Roman"/>
          <w:b/>
          <w:sz w:val="22"/>
        </w:rPr>
        <w:t>3</w:t>
      </w:r>
      <w:r>
        <w:rPr>
          <w:rFonts w:ascii="Times New Roman" w:hAnsi="Times New Roman" w:cs="Times New Roman"/>
          <w:b/>
          <w:sz w:val="22"/>
        </w:rPr>
        <w:t xml:space="preserve">: </w:t>
      </w:r>
      <w:r w:rsidR="00F24890">
        <w:rPr>
          <w:rFonts w:ascii="Times New Roman" w:hAnsi="Times New Roman" w:cs="Times New Roman"/>
          <w:b/>
          <w:sz w:val="22"/>
        </w:rPr>
        <w:t xml:space="preserve">Constructing a </w:t>
      </w:r>
      <w:r w:rsidR="00ED356F">
        <w:rPr>
          <w:rFonts w:ascii="Times New Roman" w:hAnsi="Times New Roman" w:cs="Times New Roman"/>
          <w:b/>
          <w:sz w:val="22"/>
        </w:rPr>
        <w:t>Reduced</w:t>
      </w:r>
      <w:r w:rsidR="00F24890">
        <w:rPr>
          <w:rFonts w:ascii="Times New Roman" w:hAnsi="Times New Roman" w:cs="Times New Roman"/>
          <w:b/>
          <w:sz w:val="22"/>
        </w:rPr>
        <w:t>-Rank Approximation of the Jacobian Matrix</w:t>
      </w:r>
    </w:p>
    <w:p w14:paraId="130E2086" w14:textId="77777777" w:rsidR="00CF7156" w:rsidRDefault="00CF7156" w:rsidP="007A4AD3">
      <w:pPr>
        <w:rPr>
          <w:rFonts w:ascii="Times New Roman" w:hAnsi="Times New Roman" w:cs="Times New Roman"/>
          <w:sz w:val="22"/>
        </w:rPr>
      </w:pPr>
    </w:p>
    <w:p w14:paraId="725C0558" w14:textId="625B7B50" w:rsidR="008A2BE5" w:rsidRDefault="00496B4B" w:rsidP="008A2BE5">
      <w:pPr>
        <w:rPr>
          <w:rFonts w:ascii="Times New Roman" w:eastAsiaTheme="minorEastAsia" w:hAnsi="Times New Roman" w:cs="Times New Roman"/>
          <w:sz w:val="22"/>
        </w:rPr>
      </w:pPr>
      <w:r>
        <w:rPr>
          <w:rFonts w:ascii="Times New Roman" w:hAnsi="Times New Roman" w:cs="Times New Roman"/>
          <w:sz w:val="22"/>
        </w:rPr>
        <w:t xml:space="preserve">A </w:t>
      </w:r>
      <w:r w:rsidR="00ED356F">
        <w:rPr>
          <w:rFonts w:ascii="Times New Roman" w:hAnsi="Times New Roman" w:cs="Times New Roman"/>
          <w:sz w:val="22"/>
        </w:rPr>
        <w:t>reduced</w:t>
      </w:r>
      <w:r>
        <w:rPr>
          <w:rFonts w:ascii="Times New Roman" w:hAnsi="Times New Roman" w:cs="Times New Roman"/>
          <w:sz w:val="22"/>
        </w:rPr>
        <w:t xml:space="preserve">-rank Jacobian </w:t>
      </w:r>
      <w:r w:rsidR="00E1559C">
        <w:rPr>
          <w:rFonts w:ascii="Times New Roman" w:hAnsi="Times New Roman" w:cs="Times New Roman"/>
          <w:sz w:val="22"/>
        </w:rPr>
        <w:t>matrix characterizes</w:t>
      </w:r>
      <w:r>
        <w:rPr>
          <w:rFonts w:ascii="Times New Roman" w:hAnsi="Times New Roman" w:cs="Times New Roman"/>
          <w:sz w:val="22"/>
        </w:rPr>
        <w:t xml:space="preserve"> the linear relationship between emissions and observations in </w:t>
      </w:r>
      <w:r w:rsidR="00E1559C">
        <w:rPr>
          <w:rFonts w:ascii="Times New Roman" w:hAnsi="Times New Roman" w:cs="Times New Roman"/>
          <w:sz w:val="22"/>
        </w:rPr>
        <w:t>the directions that best represent</w:t>
      </w:r>
      <w:r w:rsidR="00B138B4">
        <w:rPr>
          <w:rFonts w:ascii="Times New Roman" w:hAnsi="Times New Roman" w:cs="Times New Roman"/>
          <w:sz w:val="22"/>
        </w:rPr>
        <w:t xml:space="preserve"> </w:t>
      </w:r>
      <w:r w:rsidR="00E1559C">
        <w:rPr>
          <w:rFonts w:ascii="Times New Roman" w:hAnsi="Times New Roman" w:cs="Times New Roman"/>
          <w:sz w:val="22"/>
        </w:rPr>
        <w:t>the</w:t>
      </w:r>
      <w:r w:rsidR="00B138B4">
        <w:rPr>
          <w:rFonts w:ascii="Times New Roman" w:hAnsi="Times New Roman" w:cs="Times New Roman"/>
          <w:sz w:val="22"/>
        </w:rPr>
        <w:t xml:space="preserve"> information content</w:t>
      </w:r>
      <w:r w:rsidR="00E1559C">
        <w:rPr>
          <w:rFonts w:ascii="Times New Roman" w:hAnsi="Times New Roman" w:cs="Times New Roman"/>
          <w:sz w:val="22"/>
        </w:rPr>
        <w:t xml:space="preserve"> of the inverse system</w:t>
      </w:r>
      <w:r>
        <w:rPr>
          <w:rFonts w:ascii="Times New Roman" w:hAnsi="Times New Roman" w:cs="Times New Roman"/>
          <w:sz w:val="22"/>
        </w:rPr>
        <w:t xml:space="preserve">. </w:t>
      </w:r>
      <w:r w:rsidR="00C01FCF">
        <w:rPr>
          <w:rFonts w:ascii="Times New Roman" w:hAnsi="Times New Roman" w:cs="Times New Roman"/>
          <w:sz w:val="22"/>
        </w:rPr>
        <w:t>To understand what a reduced-rank Jacobian matrix represents, consider first a</w:t>
      </w:r>
      <w:r w:rsidR="00423DFB">
        <w:rPr>
          <w:rFonts w:ascii="Times New Roman" w:hAnsi="Times New Roman" w:cs="Times New Roman"/>
          <w:sz w:val="22"/>
        </w:rPr>
        <w:t>n inverse</w:t>
      </w:r>
      <w:r w:rsidR="00C01FCF">
        <w:rPr>
          <w:rFonts w:ascii="Times New Roman" w:hAnsi="Times New Roman" w:cs="Times New Roman"/>
          <w:sz w:val="22"/>
        </w:rPr>
        <w:t xml:space="preserve"> system with a </w:t>
      </w:r>
      <w:r w:rsidR="00423DFB">
        <w:rPr>
          <w:rFonts w:ascii="Times New Roman" w:hAnsi="Times New Roman" w:cs="Times New Roman"/>
          <w:sz w:val="22"/>
        </w:rPr>
        <w:t>known</w:t>
      </w:r>
      <w:r w:rsidR="00C01FCF">
        <w:rPr>
          <w:rFonts w:ascii="Times New Roman" w:hAnsi="Times New Roman" w:cs="Times New Roman"/>
          <w:sz w:val="22"/>
        </w:rPr>
        <w:t xml:space="preserve"> Jacobian matrix </w:t>
      </w:r>
      <w:r w:rsidR="00C01FCF">
        <w:rPr>
          <w:rFonts w:ascii="Times New Roman" w:hAnsi="Times New Roman" w:cs="Times New Roman"/>
          <w:b/>
          <w:sz w:val="22"/>
        </w:rPr>
        <w:t>K</w:t>
      </w:r>
      <w:r w:rsidR="00C01FCF" w:rsidRPr="00C01FCF">
        <w:rPr>
          <w:rFonts w:ascii="Times New Roman" w:hAnsi="Times New Roman" w:cs="Times New Roman"/>
          <w:sz w:val="22"/>
        </w:rPr>
        <w:t xml:space="preserve"> </w:t>
      </w:r>
      <w:r w:rsidR="00C01FCF">
        <w:rPr>
          <w:rFonts w:ascii="Times New Roman" w:hAnsi="Times New Roman" w:cs="Times New Roman"/>
          <w:sz w:val="22"/>
        </w:rPr>
        <w:t>and</w:t>
      </w:r>
      <w:r w:rsidR="00742FCF">
        <w:rPr>
          <w:rFonts w:ascii="Times New Roman" w:hAnsi="Times New Roman" w:cs="Times New Roman"/>
          <w:sz w:val="22"/>
        </w:rPr>
        <w:t xml:space="preserve"> </w:t>
      </w:r>
      <w:r w:rsidR="00C01FCF">
        <w:rPr>
          <w:rFonts w:ascii="Times New Roman" w:hAnsi="Times New Roman" w:cs="Times New Roman"/>
          <w:sz w:val="22"/>
        </w:rPr>
        <w:t xml:space="preserve">the corresponding averaging kernel matrix </w:t>
      </w:r>
      <w:r w:rsidR="00C01FCF">
        <w:rPr>
          <w:rFonts w:ascii="Times New Roman" w:hAnsi="Times New Roman" w:cs="Times New Roman"/>
          <w:b/>
          <w:sz w:val="22"/>
        </w:rPr>
        <w:t>A</w:t>
      </w:r>
      <w:r w:rsidR="00C01FCF" w:rsidRPr="00C01FCF">
        <w:rPr>
          <w:rFonts w:ascii="Times New Roman" w:hAnsi="Times New Roman" w:cs="Times New Roman"/>
          <w:sz w:val="22"/>
        </w:rPr>
        <w:t>.</w:t>
      </w:r>
      <w:r w:rsidR="00C01FCF">
        <w:rPr>
          <w:rFonts w:ascii="Times New Roman" w:hAnsi="Times New Roman" w:cs="Times New Roman"/>
          <w:sz w:val="22"/>
        </w:rPr>
        <w:t xml:space="preserve"> We showed earlier that the </w:t>
      </w:r>
      <w:r w:rsidR="00B138B4">
        <w:rPr>
          <w:rFonts w:ascii="Times New Roman" w:hAnsi="Times New Roman" w:cs="Times New Roman"/>
          <w:sz w:val="22"/>
        </w:rPr>
        <w:t>patterns of information content, given by the eigenvectors</w:t>
      </w:r>
      <w:r w:rsidR="00F304D1">
        <w:rPr>
          <w:rFonts w:ascii="Times New Roman" w:hAnsi="Times New Roman" w:cs="Times New Roman"/>
          <w:sz w:val="22"/>
        </w:rPr>
        <w:t xml:space="preserve"> of</w:t>
      </w:r>
      <w:r w:rsidR="00B138B4">
        <w:rPr>
          <w:rFonts w:ascii="Times New Roman" w:hAnsi="Times New Roman" w:cs="Times New Roman"/>
          <w:sz w:val="22"/>
        </w:rPr>
        <w:t xml:space="preserve"> </w:t>
      </w:r>
      <w:r w:rsidR="00E1559C">
        <w:rPr>
          <w:rFonts w:ascii="Times New Roman" w:hAnsi="Times New Roman" w:cs="Times New Roman"/>
          <w:b/>
          <w:sz w:val="22"/>
        </w:rPr>
        <w:t>A</w:t>
      </w:r>
      <w:r w:rsidR="00E1559C">
        <w:rPr>
          <w:rFonts w:ascii="Times New Roman" w:hAnsi="Times New Roman" w:cs="Times New Roman"/>
          <w:sz w:val="22"/>
        </w:rPr>
        <w:t xml:space="preserve"> or, equivalently, </w:t>
      </w:r>
      <w:r w:rsidR="00C01FCF">
        <w:rPr>
          <w:rFonts w:ascii="Times New Roman" w:hAnsi="Times New Roman" w:cs="Times New Roman"/>
          <w:sz w:val="22"/>
        </w:rPr>
        <w:t xml:space="preserve">by </w:t>
      </w:r>
      <w:r w:rsidR="00E1559C">
        <w:rPr>
          <w:rFonts w:ascii="Times New Roman" w:hAnsi="Times New Roman" w:cs="Times New Roman"/>
          <w:sz w:val="22"/>
        </w:rPr>
        <w:t>the columns of the dimension-r</w:t>
      </w:r>
      <w:r w:rsidR="0024053C">
        <w:rPr>
          <w:rFonts w:ascii="Times New Roman" w:hAnsi="Times New Roman" w:cs="Times New Roman"/>
          <w:sz w:val="22"/>
        </w:rPr>
        <w:t>e</w:t>
      </w:r>
      <w:r w:rsidR="00E1559C">
        <w:rPr>
          <w:rFonts w:ascii="Times New Roman" w:hAnsi="Times New Roman" w:cs="Times New Roman"/>
          <w:sz w:val="22"/>
        </w:rPr>
        <w:t xml:space="preserve">storing transformation </w:t>
      </w:r>
      <w:r w:rsidR="00E1559C">
        <w:rPr>
          <w:rFonts w:ascii="Times New Roman" w:hAnsi="Times New Roman" w:cs="Times New Roman"/>
          <w:b/>
          <w:sz w:val="22"/>
        </w:rPr>
        <w:t>P</w:t>
      </w:r>
      <w:r w:rsidR="00B138B4" w:rsidRPr="00BE4A64">
        <w:rPr>
          <w:rFonts w:ascii="Times New Roman" w:eastAsiaTheme="minorEastAsia" w:hAnsi="Times New Roman" w:cs="Times New Roman"/>
          <w:sz w:val="22"/>
        </w:rPr>
        <w:t>,</w:t>
      </w:r>
      <w:r w:rsidR="00B138B4">
        <w:rPr>
          <w:rFonts w:ascii="Times New Roman" w:eastAsiaTheme="minorEastAsia" w:hAnsi="Times New Roman" w:cs="Times New Roman"/>
          <w:b/>
          <w:sz w:val="22"/>
        </w:rPr>
        <w:t xml:space="preserve"> </w:t>
      </w:r>
      <w:r w:rsidR="00B138B4">
        <w:rPr>
          <w:rFonts w:ascii="Times New Roman" w:hAnsi="Times New Roman" w:cs="Times New Roman"/>
          <w:sz w:val="22"/>
        </w:rPr>
        <w:t xml:space="preserve">form an </w:t>
      </w:r>
      <w:r w:rsidR="00C01FCF">
        <w:rPr>
          <w:rFonts w:ascii="Times New Roman" w:hAnsi="Times New Roman" w:cs="Times New Roman"/>
          <w:sz w:val="22"/>
        </w:rPr>
        <w:t>orthogonal</w:t>
      </w:r>
      <w:r w:rsidR="00B138B4">
        <w:rPr>
          <w:rFonts w:ascii="Times New Roman" w:hAnsi="Times New Roman" w:cs="Times New Roman"/>
          <w:sz w:val="22"/>
        </w:rPr>
        <w:t xml:space="preserve"> basis </w:t>
      </w:r>
      <w:r w:rsidR="00C01FCF">
        <w:rPr>
          <w:rFonts w:ascii="Times New Roman" w:hAnsi="Times New Roman" w:cs="Times New Roman"/>
          <w:sz w:val="22"/>
        </w:rPr>
        <w:t>for the information content of</w:t>
      </w:r>
      <w:r w:rsidR="00B138B4">
        <w:rPr>
          <w:rFonts w:ascii="Times New Roman" w:hAnsi="Times New Roman" w:cs="Times New Roman"/>
          <w:sz w:val="22"/>
        </w:rPr>
        <w:t xml:space="preserve"> the inverse system</w:t>
      </w:r>
      <w:r w:rsidR="00C01FCF">
        <w:rPr>
          <w:rFonts w:ascii="Times New Roman" w:hAnsi="Times New Roman" w:cs="Times New Roman"/>
          <w:sz w:val="22"/>
        </w:rPr>
        <w:t>.</w:t>
      </w:r>
      <w:r w:rsidR="00742FCF">
        <w:rPr>
          <w:rFonts w:ascii="Times New Roman" w:hAnsi="Times New Roman" w:cs="Times New Roman"/>
          <w:sz w:val="22"/>
        </w:rPr>
        <w:t xml:space="preserve"> </w:t>
      </w:r>
      <w:r w:rsidR="001E24DB">
        <w:rPr>
          <w:rFonts w:ascii="Times New Roman" w:hAnsi="Times New Roman" w:cs="Times New Roman"/>
          <w:sz w:val="22"/>
        </w:rPr>
        <w:t>The</w:t>
      </w:r>
      <w:r w:rsidR="008621DF">
        <w:rPr>
          <w:rFonts w:ascii="Times New Roman" w:hAnsi="Times New Roman" w:cs="Times New Roman"/>
          <w:sz w:val="22"/>
        </w:rPr>
        <w:t xml:space="preserve"> </w:t>
      </w:r>
      <w:r w:rsidR="001E24DB">
        <w:rPr>
          <w:rFonts w:ascii="Times New Roman" w:hAnsi="Times New Roman" w:cs="Times New Roman"/>
          <w:sz w:val="22"/>
        </w:rPr>
        <w:t xml:space="preserve">eigenvectors with the largest </w:t>
      </w:r>
      <w:r w:rsidR="00742FCF">
        <w:rPr>
          <w:rFonts w:ascii="Times New Roman" w:hAnsi="Times New Roman" w:cs="Times New Roman"/>
          <w:sz w:val="22"/>
        </w:rPr>
        <w:t>corresponding eigenvalue</w:t>
      </w:r>
      <w:r w:rsidR="004629A8">
        <w:rPr>
          <w:rFonts w:ascii="Times New Roman" w:hAnsi="Times New Roman" w:cs="Times New Roman"/>
          <w:sz w:val="22"/>
        </w:rPr>
        <w:t xml:space="preserve">s </w:t>
      </w:r>
      <w:r w:rsidR="00DD6640">
        <w:rPr>
          <w:rFonts w:ascii="Times New Roman" w:hAnsi="Times New Roman" w:cs="Times New Roman"/>
          <w:sz w:val="22"/>
        </w:rPr>
        <w:t xml:space="preserve">explain </w:t>
      </w:r>
      <w:r w:rsidR="001E24DB">
        <w:rPr>
          <w:rFonts w:ascii="Times New Roman" w:hAnsi="Times New Roman" w:cs="Times New Roman"/>
          <w:sz w:val="22"/>
        </w:rPr>
        <w:t>the largest fraction</w:t>
      </w:r>
      <w:r w:rsidR="008621DF">
        <w:rPr>
          <w:rFonts w:ascii="Times New Roman" w:hAnsi="Times New Roman" w:cs="Times New Roman"/>
          <w:sz w:val="22"/>
        </w:rPr>
        <w:t>s</w:t>
      </w:r>
      <w:r w:rsidR="001E24DB">
        <w:rPr>
          <w:rFonts w:ascii="Times New Roman" w:hAnsi="Times New Roman" w:cs="Times New Roman"/>
          <w:sz w:val="22"/>
        </w:rPr>
        <w:t xml:space="preserve"> of the variance in the information content. </w:t>
      </w:r>
      <w:r w:rsidR="00726BA3">
        <w:rPr>
          <w:rFonts w:ascii="Times New Roman" w:hAnsi="Times New Roman" w:cs="Times New Roman"/>
          <w:sz w:val="22"/>
        </w:rPr>
        <w:t xml:space="preserve">For any </w:t>
      </w:r>
      <w:r w:rsidR="00726BA3" w:rsidRPr="00726BA3">
        <w:rPr>
          <w:rFonts w:ascii="Times New Roman" w:hAnsi="Times New Roman" w:cs="Times New Roman"/>
          <w:i/>
          <w:sz w:val="22"/>
        </w:rPr>
        <w:t>k</w:t>
      </w:r>
      <w:r w:rsidR="00726BA3">
        <w:rPr>
          <w:rFonts w:ascii="Times New Roman" w:hAnsi="Times New Roman" w:cs="Times New Roman"/>
          <w:sz w:val="22"/>
        </w:rPr>
        <w:t xml:space="preserve">, the </w:t>
      </w:r>
      <w:r w:rsidR="008621DF" w:rsidRPr="00726BA3">
        <w:rPr>
          <w:rFonts w:ascii="Times New Roman" w:hAnsi="Times New Roman" w:cs="Times New Roman"/>
          <w:i/>
          <w:sz w:val="22"/>
        </w:rPr>
        <w:t>k</w:t>
      </w:r>
      <w:r w:rsidR="008621DF">
        <w:rPr>
          <w:rFonts w:ascii="Times New Roman" w:hAnsi="Times New Roman" w:cs="Times New Roman"/>
          <w:sz w:val="22"/>
        </w:rPr>
        <w:t xml:space="preserve"> leading eigenvectors span a rank </w:t>
      </w:r>
      <w:r w:rsidR="008621DF">
        <w:rPr>
          <w:rFonts w:ascii="Times New Roman" w:hAnsi="Times New Roman" w:cs="Times New Roman"/>
          <w:i/>
          <w:sz w:val="22"/>
        </w:rPr>
        <w:t>k</w:t>
      </w:r>
      <w:r w:rsidR="008621DF">
        <w:rPr>
          <w:rFonts w:ascii="Times New Roman" w:hAnsi="Times New Roman" w:cs="Times New Roman"/>
          <w:sz w:val="22"/>
        </w:rPr>
        <w:t xml:space="preserve">, dimension </w:t>
      </w:r>
      <w:r w:rsidR="008621DF">
        <w:rPr>
          <w:rFonts w:ascii="Times New Roman" w:hAnsi="Times New Roman" w:cs="Times New Roman"/>
          <w:i/>
          <w:sz w:val="22"/>
        </w:rPr>
        <w:t xml:space="preserve">n </w:t>
      </w:r>
      <w:r w:rsidR="008621DF">
        <w:rPr>
          <w:rFonts w:ascii="Times New Roman" w:hAnsi="Times New Roman" w:cs="Times New Roman"/>
          <w:sz w:val="22"/>
        </w:rPr>
        <w:t xml:space="preserve">subspace of the original information content space. A Jacobian matrix </w:t>
      </w:r>
      <w:r w:rsidR="00726BA3">
        <w:rPr>
          <w:rFonts w:ascii="Times New Roman" w:hAnsi="Times New Roman" w:cs="Times New Roman"/>
          <w:sz w:val="22"/>
        </w:rPr>
        <w:t xml:space="preserve">can be constructed within this space by calculating the model response to </w:t>
      </w:r>
      <w:r w:rsidR="00BE4A64">
        <w:rPr>
          <w:rFonts w:ascii="Times New Roman" w:hAnsi="Times New Roman" w:cs="Times New Roman"/>
          <w:sz w:val="22"/>
        </w:rPr>
        <w:t>perturbations</w:t>
      </w:r>
      <w:r w:rsidR="00726BA3">
        <w:rPr>
          <w:rFonts w:ascii="Times New Roman" w:hAnsi="Times New Roman" w:cs="Times New Roman"/>
          <w:sz w:val="22"/>
        </w:rPr>
        <w:t xml:space="preserve"> given by these eigenvectors. </w:t>
      </w:r>
      <w:r w:rsidR="008A2BE5">
        <w:rPr>
          <w:rFonts w:ascii="Times New Roman" w:eastAsiaTheme="minorEastAsia" w:hAnsi="Times New Roman" w:cs="Times New Roman"/>
          <w:sz w:val="22"/>
        </w:rPr>
        <w:t xml:space="preserve">The response of a forward model F to the </w:t>
      </w:r>
      <w:proofErr w:type="spellStart"/>
      <w:r w:rsidR="008A2BE5">
        <w:rPr>
          <w:rFonts w:ascii="Times New Roman" w:eastAsiaTheme="minorEastAsia" w:hAnsi="Times New Roman" w:cs="Times New Roman"/>
          <w:i/>
          <w:sz w:val="22"/>
        </w:rPr>
        <w:t>j</w:t>
      </w:r>
      <w:r w:rsidR="008A2BE5">
        <w:rPr>
          <w:rFonts w:ascii="Times New Roman" w:eastAsiaTheme="minorEastAsia" w:hAnsi="Times New Roman" w:cs="Times New Roman"/>
          <w:sz w:val="22"/>
        </w:rPr>
        <w:t>th</w:t>
      </w:r>
      <w:proofErr w:type="spellEnd"/>
      <w:r w:rsidR="008A2BE5">
        <w:rPr>
          <w:rFonts w:ascii="Times New Roman" w:eastAsiaTheme="minorEastAsia" w:hAnsi="Times New Roman" w:cs="Times New Roman"/>
          <w:sz w:val="22"/>
        </w:rPr>
        <w:t xml:space="preserve"> eigenvector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p</m:t>
            </m:r>
          </m:e>
          <m:sub>
            <m:r>
              <w:rPr>
                <w:rFonts w:ascii="Cambria Math" w:eastAsiaTheme="minorEastAsia" w:hAnsi="Cambria Math" w:cs="Times New Roman"/>
                <w:sz w:val="22"/>
              </w:rPr>
              <m:t>j</m:t>
            </m:r>
            <m:ctrlPr>
              <w:rPr>
                <w:rFonts w:ascii="Cambria Math" w:hAnsi="Cambria Math" w:cs="Times New Roman"/>
                <w:i/>
                <w:sz w:val="22"/>
              </w:rPr>
            </m:ctrlPr>
          </m:sub>
        </m:sSub>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e>
          <m:sup>
            <m:r>
              <w:rPr>
                <w:rFonts w:ascii="Cambria Math" w:eastAsiaTheme="minorEastAsia" w:hAnsi="Cambria Math" w:cs="Times New Roman"/>
                <w:sz w:val="22"/>
              </w:rPr>
              <m:t>n</m:t>
            </m:r>
          </m:sup>
        </m:sSup>
      </m:oMath>
      <w:r w:rsidR="008A2BE5">
        <w:rPr>
          <w:rFonts w:ascii="Times New Roman" w:eastAsiaTheme="minorEastAsia" w:hAnsi="Times New Roman" w:cs="Times New Roman"/>
          <w:sz w:val="22"/>
        </w:rPr>
        <w:t xml:space="preserve">, given by the </w:t>
      </w:r>
      <w:proofErr w:type="spellStart"/>
      <w:r w:rsidR="008A2BE5">
        <w:rPr>
          <w:rFonts w:ascii="Times New Roman" w:hAnsi="Times New Roman" w:cs="Times New Roman"/>
          <w:i/>
          <w:sz w:val="22"/>
        </w:rPr>
        <w:t>j</w:t>
      </w:r>
      <w:r w:rsidR="008A2BE5">
        <w:rPr>
          <w:rFonts w:ascii="Times New Roman" w:hAnsi="Times New Roman" w:cs="Times New Roman"/>
          <w:sz w:val="22"/>
        </w:rPr>
        <w:t>th</w:t>
      </w:r>
      <w:proofErr w:type="spellEnd"/>
      <w:r w:rsidR="008A2BE5" w:rsidRPr="00BA375E">
        <w:rPr>
          <w:rFonts w:ascii="Times New Roman" w:hAnsi="Times New Roman" w:cs="Times New Roman"/>
          <w:sz w:val="22"/>
        </w:rPr>
        <w:t xml:space="preserve"> </w:t>
      </w:r>
      <w:r w:rsidR="008A2BE5">
        <w:rPr>
          <w:rFonts w:ascii="Times New Roman" w:hAnsi="Times New Roman" w:cs="Times New Roman"/>
          <w:sz w:val="22"/>
        </w:rPr>
        <w:t xml:space="preserve">column of </w:t>
      </w:r>
      <m:oMath>
        <m:r>
          <m:rPr>
            <m:sty m:val="b"/>
          </m:rPr>
          <w:rPr>
            <w:rFonts w:ascii="Cambria Math" w:hAnsi="Cambria Math" w:cs="Times New Roman"/>
            <w:sz w:val="22"/>
          </w:rPr>
          <m:t>P</m:t>
        </m:r>
      </m:oMath>
      <w:r w:rsidR="008A2BE5">
        <w:rPr>
          <w:rFonts w:ascii="Times New Roman" w:eastAsiaTheme="minorEastAsia" w:hAnsi="Times New Roman" w:cs="Times New Roman"/>
          <w:sz w:val="22"/>
        </w:rPr>
        <w:t xml:space="preserve">, is </w:t>
      </w:r>
    </w:p>
    <w:p w14:paraId="4F45EE97" w14:textId="77777777" w:rsidR="008A2BE5" w:rsidRDefault="008A2BE5" w:rsidP="008A2BE5">
      <w:pPr>
        <w:rPr>
          <w:rFonts w:ascii="Times New Roman" w:eastAsiaTheme="minorEastAsia" w:hAnsi="Times New Roman" w:cs="Times New Roman"/>
          <w:sz w:val="22"/>
        </w:rPr>
      </w:pPr>
    </w:p>
    <w:p w14:paraId="48DEE6CE" w14:textId="4CE4DDDF" w:rsidR="008A2BE5" w:rsidRPr="008C390F" w:rsidRDefault="009D6FDF" w:rsidP="008A2BE5">
      <w:pPr>
        <w:rPr>
          <w:rFonts w:ascii="Times New Roman" w:eastAsiaTheme="minorEastAsia" w:hAnsi="Times New Roman" w:cs="Times New Roman"/>
          <w:b/>
          <w:sz w:val="22"/>
        </w:rPr>
      </w:pPr>
      <m:oMathPara>
        <m:oMath>
          <m:eqArr>
            <m:eqArrPr>
              <m:maxDist m:val="1"/>
              <m:ctrlPr>
                <w:rPr>
                  <w:rFonts w:ascii="Cambria Math" w:eastAsiaTheme="minorEastAsia" w:hAnsi="Cambria Math" w:cs="Times New Roman"/>
                  <w:i/>
                  <w:sz w:val="22"/>
                </w:rPr>
              </m:ctrlPr>
            </m:eqArrPr>
            <m:e>
              <m:sSub>
                <m:sSubPr>
                  <m:ctrlPr>
                    <w:rPr>
                      <w:rFonts w:ascii="Cambria Math" w:hAnsi="Cambria Math" w:cs="Times New Roman"/>
                      <w:b/>
                      <w:sz w:val="22"/>
                    </w:rPr>
                  </m:ctrlPr>
                </m:sSub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hAnsi="Cambria Math" w:cs="Times New Roman"/>
                      <w:i/>
                      <w:sz w:val="22"/>
                    </w:rPr>
                  </m:ctrlP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A</m:t>
                          </m:r>
                        </m:sub>
                      </m:sSub>
                      <m:r>
                        <w:rPr>
                          <w:rFonts w:ascii="Cambria Math" w:eastAsiaTheme="minorEastAsia" w:hAnsi="Cambria Math" w:cs="Times New Roman"/>
                          <w:sz w:val="22"/>
                        </w:rPr>
                        <m:t>+α</m:t>
                      </m:r>
                      <m:sSub>
                        <m:sSubPr>
                          <m:ctrlPr>
                            <w:rPr>
                              <w:rFonts w:ascii="Cambria Math" w:hAnsi="Cambria Math" w:cs="Times New Roman"/>
                              <w:b/>
                              <w:sz w:val="22"/>
                            </w:rPr>
                          </m:ctrlPr>
                        </m:sSubPr>
                        <m:e>
                          <m:r>
                            <m:rPr>
                              <m:sty m:val="b"/>
                            </m:rPr>
                            <w:rPr>
                              <w:rFonts w:ascii="Cambria Math" w:eastAsiaTheme="minorEastAsia" w:hAnsi="Cambria Math" w:cs="Times New Roman"/>
                              <w:sz w:val="22"/>
                            </w:rPr>
                            <m:t>p</m:t>
                          </m:r>
                        </m:e>
                        <m:sub>
                          <m:r>
                            <w:rPr>
                              <w:rFonts w:ascii="Cambria Math" w:eastAsiaTheme="minorEastAsia" w:hAnsi="Cambria Math" w:cs="Times New Roman"/>
                              <w:sz w:val="22"/>
                            </w:rPr>
                            <m:t>j</m:t>
                          </m:r>
                          <m:ctrlPr>
                            <w:rPr>
                              <w:rFonts w:ascii="Cambria Math" w:hAnsi="Cambria Math" w:cs="Times New Roman"/>
                              <w:i/>
                              <w:sz w:val="22"/>
                            </w:rPr>
                          </m:ctrlPr>
                        </m:sub>
                      </m:sSub>
                      <m:ctrlPr>
                        <w:rPr>
                          <w:rFonts w:ascii="Cambria Math" w:eastAsiaTheme="minorEastAsia" w:hAnsi="Cambria Math" w:cs="Times New Roman"/>
                          <w:i/>
                          <w:sz w:val="22"/>
                        </w:rPr>
                      </m:ctrlPr>
                    </m:e>
                  </m:d>
                  <m:r>
                    <w:rPr>
                      <w:rFonts w:ascii="Cambria Math" w:eastAsiaTheme="minorEastAsia" w:hAnsi="Cambria Math" w:cs="Times New Roman"/>
                      <w:sz w:val="22"/>
                    </w:rPr>
                    <m:t>-</m:t>
                  </m:r>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ctrlPr>
                        <w:rPr>
                          <w:rFonts w:ascii="Cambria Math" w:eastAsiaTheme="minorEastAsia" w:hAnsi="Cambria Math" w:cs="Times New Roman"/>
                          <w:i/>
                          <w:sz w:val="22"/>
                        </w:rPr>
                      </m:ctrlPr>
                    </m:e>
                  </m:d>
                </m:num>
                <m:den>
                  <m:r>
                    <w:rPr>
                      <w:rFonts w:ascii="Cambria Math" w:eastAsiaTheme="minorEastAsia" w:hAnsi="Cambria Math" w:cs="Times New Roman"/>
                      <w:sz w:val="22"/>
                    </w:rPr>
                    <m:t>α</m:t>
                  </m:r>
                </m:den>
              </m:f>
              <m:r>
                <m:rPr>
                  <m:sty m:val="bi"/>
                </m:rPr>
                <w:rPr>
                  <w:rFonts w:ascii="Cambria Math" w:hAnsi="Cambria Math" w:cs="Times New Roman"/>
                  <w:sz w:val="22"/>
                </w:rPr>
                <m:t>#</m:t>
              </m:r>
              <m:d>
                <m:dPr>
                  <m:ctrlPr>
                    <w:rPr>
                      <w:rFonts w:ascii="Cambria Math" w:eastAsiaTheme="minorEastAsia" w:hAnsi="Cambria Math" w:cs="Times New Roman"/>
                      <w:i/>
                      <w:sz w:val="22"/>
                    </w:rPr>
                  </m:ctrlPr>
                </m:dPr>
                <m:e>
                  <m:r>
                    <w:rPr>
                      <w:rFonts w:ascii="Cambria Math" w:eastAsiaTheme="minorEastAsia" w:hAnsi="Cambria Math" w:cs="Times New Roman"/>
                      <w:sz w:val="22"/>
                    </w:rPr>
                    <m:t>9</m:t>
                  </m:r>
                </m:e>
              </m:d>
              <m:ctrlPr>
                <w:rPr>
                  <w:rFonts w:ascii="Cambria Math" w:hAnsi="Cambria Math" w:cs="Times New Roman"/>
                  <w:b/>
                  <w:i/>
                  <w:sz w:val="22"/>
                </w:rPr>
              </m:ctrlPr>
            </m:e>
          </m:eqArr>
        </m:oMath>
      </m:oMathPara>
    </w:p>
    <w:p w14:paraId="03208AC8" w14:textId="77777777" w:rsidR="008C390F" w:rsidRPr="008C390F" w:rsidRDefault="008C390F" w:rsidP="008A2BE5">
      <w:pPr>
        <w:rPr>
          <w:rFonts w:ascii="Times New Roman" w:eastAsiaTheme="minorEastAsia" w:hAnsi="Times New Roman" w:cs="Times New Roman"/>
          <w:sz w:val="22"/>
        </w:rPr>
      </w:pPr>
    </w:p>
    <w:p w14:paraId="57125910" w14:textId="3ABFBFAE" w:rsidR="008A2BE5" w:rsidRDefault="008A2BE5" w:rsidP="008A2BE5">
      <w:pPr>
        <w:rPr>
          <w:rFonts w:ascii="Times New Roman" w:eastAsiaTheme="minorEastAsia" w:hAnsi="Times New Roman" w:cs="Times New Roman"/>
          <w:sz w:val="22"/>
        </w:rPr>
      </w:pPr>
      <w:r>
        <w:rPr>
          <w:rFonts w:ascii="Times New Roman" w:eastAsiaTheme="minorEastAsia" w:hAnsi="Times New Roman" w:cs="Times New Roman"/>
          <w:sz w:val="22"/>
        </w:rPr>
        <w:lastRenderedPageBreak/>
        <w:t xml:space="preserve">where </w:t>
      </w:r>
      <m:oMath>
        <m:r>
          <w:rPr>
            <w:rFonts w:ascii="Cambria Math" w:eastAsiaTheme="minorEastAsia" w:hAnsi="Cambria Math" w:cs="Times New Roman"/>
            <w:sz w:val="22"/>
          </w:rPr>
          <m:t>α</m:t>
        </m:r>
      </m:oMath>
      <w:r>
        <w:rPr>
          <w:rFonts w:ascii="Times New Roman" w:eastAsiaTheme="minorEastAsia" w:hAnsi="Times New Roman" w:cs="Times New Roman"/>
          <w:sz w:val="22"/>
        </w:rPr>
        <w:t xml:space="preserve"> is a scaling factor applied to ensure numerical </w:t>
      </w:r>
      <w:proofErr w:type="gramStart"/>
      <w:r>
        <w:rPr>
          <w:rFonts w:ascii="Times New Roman" w:eastAsiaTheme="minorEastAsia" w:hAnsi="Times New Roman" w:cs="Times New Roman"/>
          <w:sz w:val="22"/>
        </w:rPr>
        <w:t>stability.</w:t>
      </w:r>
      <w:proofErr w:type="gramEnd"/>
      <w:r>
        <w:rPr>
          <w:rFonts w:ascii="Times New Roman" w:eastAsiaTheme="minorEastAsia" w:hAnsi="Times New Roman" w:cs="Times New Roman"/>
          <w:sz w:val="22"/>
        </w:rPr>
        <w:t xml:space="preserve"> The model responses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hAnsi="Cambria Math" w:cs="Times New Roman"/>
                <w:i/>
                <w:sz w:val="22"/>
              </w:rPr>
            </m:ctrlPr>
          </m:sub>
        </m:sSub>
        <m:r>
          <m:rPr>
            <m:sty m:val="p"/>
          </m:rPr>
          <w:rPr>
            <w:rFonts w:ascii="Cambria Math" w:eastAsiaTheme="minorEastAsia" w:hAnsi="Cambria Math" w:cs="Times New Roman"/>
            <w:sz w:val="22"/>
          </w:rPr>
          <m:t xml:space="preserve">, </m:t>
        </m:r>
        <m:r>
          <w:rPr>
            <w:rFonts w:ascii="Cambria Math" w:eastAsiaTheme="minorEastAsia" w:hAnsi="Cambria Math" w:cs="Times New Roman"/>
            <w:sz w:val="22"/>
          </w:rPr>
          <m:t>j∈</m:t>
        </m:r>
        <m:d>
          <m:dPr>
            <m:begChr m:val="{"/>
            <m:endChr m:val="}"/>
            <m:ctrlPr>
              <w:rPr>
                <w:rFonts w:ascii="Cambria Math" w:eastAsiaTheme="minorEastAsia" w:hAnsi="Cambria Math" w:cs="Times New Roman"/>
                <w:i/>
                <w:sz w:val="22"/>
              </w:rPr>
            </m:ctrlPr>
          </m:dPr>
          <m:e>
            <m:r>
              <w:rPr>
                <w:rFonts w:ascii="Cambria Math" w:eastAsiaTheme="minorEastAsia" w:hAnsi="Cambria Math" w:cs="Times New Roman"/>
                <w:sz w:val="22"/>
              </w:rPr>
              <m:t>1, …, k</m:t>
            </m:r>
          </m:e>
        </m:d>
      </m:oMath>
      <w:r>
        <w:rPr>
          <w:rFonts w:ascii="Times New Roman" w:eastAsiaTheme="minorEastAsia" w:hAnsi="Times New Roman" w:cs="Times New Roman"/>
          <w:sz w:val="22"/>
        </w:rPr>
        <w:t xml:space="preserve"> form the columns of the matrix</w:t>
      </w:r>
      <w:r w:rsidRPr="0096564F">
        <w:rPr>
          <w:rFonts w:ascii="Times New Roman" w:eastAsiaTheme="minorEastAsia" w:hAnsi="Times New Roman" w:cs="Times New Roman"/>
          <w:b/>
          <w:sz w:val="22"/>
        </w:rPr>
        <w:t xml:space="preserve">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r>
          <m:rPr>
            <m:sty m:val="p"/>
          </m:rP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ctrlPr>
              <w:rPr>
                <w:rFonts w:ascii="Cambria Math" w:eastAsiaTheme="minorEastAsia" w:hAnsi="Cambria Math" w:cs="Times New Roman"/>
                <w:sz w:val="22"/>
              </w:rPr>
            </m:ctrlPr>
          </m:e>
          <m:sup>
            <m:r>
              <w:rPr>
                <w:rFonts w:ascii="Cambria Math" w:eastAsiaTheme="minorEastAsia" w:hAnsi="Cambria Math" w:cs="Times New Roman"/>
                <w:sz w:val="22"/>
              </w:rPr>
              <m:t>m × k</m:t>
            </m:r>
          </m:sup>
        </m:sSup>
      </m:oMath>
      <w:r w:rsidR="008C5D74">
        <w:rPr>
          <w:rFonts w:ascii="Times New Roman" w:eastAsiaTheme="minorEastAsia" w:hAnsi="Times New Roman" w:cs="Times New Roman"/>
          <w:sz w:val="22"/>
        </w:rPr>
        <w:t xml:space="preserve">, which is the Jacobian for an inverse system with a reduced-dimension state space spanned by the first </w:t>
      </w:r>
      <w:r w:rsidR="008C5D74">
        <w:rPr>
          <w:rFonts w:ascii="Times New Roman" w:eastAsiaTheme="minorEastAsia" w:hAnsi="Times New Roman" w:cs="Times New Roman"/>
          <w:i/>
          <w:sz w:val="22"/>
        </w:rPr>
        <w:t>k</w:t>
      </w:r>
      <w:r w:rsidR="008C5D74" w:rsidRPr="008C5D74">
        <w:rPr>
          <w:rFonts w:ascii="Times New Roman" w:eastAsiaTheme="minorEastAsia" w:hAnsi="Times New Roman" w:cs="Times New Roman"/>
          <w:sz w:val="22"/>
        </w:rPr>
        <w:t xml:space="preserve"> </w:t>
      </w:r>
      <w:r w:rsidR="008C5D74">
        <w:rPr>
          <w:rFonts w:ascii="Times New Roman" w:eastAsiaTheme="minorEastAsia" w:hAnsi="Times New Roman" w:cs="Times New Roman"/>
          <w:sz w:val="22"/>
        </w:rPr>
        <w:t>eigenvectors</w:t>
      </w:r>
      <w:r w:rsidR="008C390F">
        <w:rPr>
          <w:rFonts w:ascii="Times New Roman" w:eastAsiaTheme="minorEastAsia" w:hAnsi="Times New Roman" w:cs="Times New Roman"/>
          <w:sz w:val="22"/>
        </w:rPr>
        <w:t xml:space="preserve"> of the information content</w:t>
      </w:r>
      <w:r>
        <w:rPr>
          <w:rFonts w:ascii="Times New Roman" w:eastAsiaTheme="minorEastAsia" w:hAnsi="Times New Roman" w:cs="Times New Roman"/>
          <w:sz w:val="22"/>
        </w:rPr>
        <w:t xml:space="preserve">. </w:t>
      </w:r>
      <w:r w:rsidR="008C5D74">
        <w:rPr>
          <w:rFonts w:ascii="Times New Roman" w:eastAsiaTheme="minorEastAsia" w:hAnsi="Times New Roman" w:cs="Times New Roman"/>
          <w:sz w:val="22"/>
        </w:rPr>
        <w:t xml:space="preserve">This reduced-dimension Jacobian must be transformed to the original state dimension for use in analytic inversions. </w:t>
      </w:r>
      <w:r>
        <w:rPr>
          <w:rFonts w:ascii="Times New Roman" w:eastAsiaTheme="minorEastAsia" w:hAnsi="Times New Roman" w:cs="Times New Roman"/>
          <w:sz w:val="22"/>
        </w:rPr>
        <w:t xml:space="preserve">If the forward model is linear, F can be written as </w:t>
      </w:r>
      <m:oMath>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oMath>
      <w:r>
        <w:rPr>
          <w:rFonts w:ascii="Times New Roman" w:eastAsiaTheme="minorEastAsia" w:hAnsi="Times New Roman" w:cs="Times New Roman"/>
          <w:sz w:val="22"/>
        </w:rPr>
        <w:t xml:space="preserve"> and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oMath>
      <w:r>
        <w:rPr>
          <w:rFonts w:ascii="Times New Roman" w:eastAsiaTheme="minorEastAsia" w:hAnsi="Times New Roman" w:cs="Times New Roman"/>
          <w:sz w:val="22"/>
        </w:rPr>
        <w:t xml:space="preserve"> as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P</m:t>
        </m:r>
      </m:oMath>
      <w:r>
        <w:rPr>
          <w:rFonts w:ascii="Times New Roman" w:eastAsiaTheme="minorEastAsia" w:hAnsi="Times New Roman" w:cs="Times New Roman"/>
          <w:sz w:val="22"/>
        </w:rPr>
        <w:t xml:space="preserve">. </w:t>
      </w:r>
      <w:proofErr w:type="spellStart"/>
      <w:r w:rsidRPr="00E772C0">
        <w:rPr>
          <w:rFonts w:ascii="Times New Roman" w:eastAsiaTheme="minorEastAsia" w:hAnsi="Times New Roman" w:cs="Times New Roman"/>
          <w:sz w:val="22"/>
        </w:rPr>
        <w:t>Bousserez</w:t>
      </w:r>
      <w:proofErr w:type="spellEnd"/>
      <w:r>
        <w:rPr>
          <w:rFonts w:ascii="Times New Roman" w:eastAsiaTheme="minorEastAsia" w:hAnsi="Times New Roman" w:cs="Times New Roman"/>
          <w:sz w:val="22"/>
        </w:rPr>
        <w:t xml:space="preserve"> et al. (2018) show that the </w:t>
      </w:r>
      <w:r w:rsidR="00504A79">
        <w:rPr>
          <w:rFonts w:ascii="Times New Roman" w:eastAsiaTheme="minorEastAsia" w:hAnsi="Times New Roman" w:cs="Times New Roman"/>
          <w:sz w:val="22"/>
        </w:rPr>
        <w:t>reduced</w:t>
      </w:r>
      <w:r>
        <w:rPr>
          <w:rFonts w:ascii="Times New Roman" w:eastAsiaTheme="minorEastAsia" w:hAnsi="Times New Roman" w:cs="Times New Roman"/>
          <w:sz w:val="22"/>
        </w:rPr>
        <w:t xml:space="preserve">-rank Jacobian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sub>
        </m:sSub>
      </m:oMath>
      <w:r>
        <w:rPr>
          <w:rFonts w:ascii="Times New Roman" w:eastAsiaTheme="minorEastAsia" w:hAnsi="Times New Roman" w:cs="Times New Roman"/>
          <w:sz w:val="22"/>
        </w:rPr>
        <w:t xml:space="preserve"> is given by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Π=</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PR</m:t>
        </m:r>
        <m:r>
          <w:rPr>
            <w:rFonts w:ascii="Cambria Math" w:eastAsiaTheme="minorEastAsia" w:hAnsi="Cambria Math" w:cs="Times New Roman"/>
            <w:sz w:val="22"/>
          </w:rPr>
          <m:t>.</m:t>
        </m:r>
      </m:oMath>
      <w:r>
        <w:rPr>
          <w:rFonts w:ascii="Times New Roman" w:eastAsiaTheme="minorEastAsia" w:hAnsi="Times New Roman" w:cs="Times New Roman"/>
          <w:sz w:val="22"/>
        </w:rPr>
        <w:t xml:space="preserve"> The</w:t>
      </w:r>
      <w:r w:rsidR="00504A79">
        <w:rPr>
          <w:rFonts w:ascii="Times New Roman" w:eastAsiaTheme="minorEastAsia" w:hAnsi="Times New Roman" w:cs="Times New Roman"/>
          <w:sz w:val="22"/>
        </w:rPr>
        <w:t>n,</w:t>
      </w:r>
      <w:r>
        <w:rPr>
          <w:rFonts w:ascii="Times New Roman" w:eastAsiaTheme="minorEastAsia" w:hAnsi="Times New Roman" w:cs="Times New Roman"/>
          <w:sz w:val="22"/>
        </w:rPr>
        <w:t xml:space="preserve"> </w:t>
      </w:r>
      <w:r w:rsidR="00F304D1">
        <w:rPr>
          <w:rFonts w:ascii="Times New Roman" w:eastAsiaTheme="minorEastAsia" w:hAnsi="Times New Roman" w:cs="Times New Roman"/>
          <w:sz w:val="22"/>
        </w:rPr>
        <w:t xml:space="preserve">the </w:t>
      </w:r>
      <w:r w:rsidR="00504A79">
        <w:rPr>
          <w:rFonts w:ascii="Times New Roman" w:eastAsiaTheme="minorEastAsia" w:hAnsi="Times New Roman" w:cs="Times New Roman"/>
          <w:sz w:val="22"/>
        </w:rPr>
        <w:t>reduced</w:t>
      </w:r>
      <w:r>
        <w:rPr>
          <w:rFonts w:ascii="Times New Roman" w:eastAsiaTheme="minorEastAsia" w:hAnsi="Times New Roman" w:cs="Times New Roman"/>
          <w:sz w:val="22"/>
        </w:rPr>
        <w:t xml:space="preserve">-rank </w:t>
      </w:r>
      <w:r w:rsidR="00504A79">
        <w:rPr>
          <w:rFonts w:ascii="Times New Roman" w:eastAsiaTheme="minorEastAsia" w:hAnsi="Times New Roman" w:cs="Times New Roman"/>
          <w:sz w:val="22"/>
        </w:rPr>
        <w:t>Jacobian can be calculated from the reduced-dimension Jacobian by</w:t>
      </w:r>
      <w:r>
        <w:rPr>
          <w:rFonts w:ascii="Times New Roman" w:eastAsiaTheme="minorEastAsia" w:hAnsi="Times New Roman" w:cs="Times New Roman"/>
          <w:sz w:val="22"/>
        </w:rPr>
        <w:t xml:space="preserve"> </w:t>
      </w:r>
      <m:oMath>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hAnsi="Cambria Math" w:cs="Times New Roman"/>
                <w:sz w:val="22"/>
              </w:rPr>
            </m:ctrlPr>
          </m:sub>
        </m:sSub>
        <m:r>
          <m:rPr>
            <m:sty m:val="b"/>
          </m:rPr>
          <w:rPr>
            <w:rFonts w:ascii="Cambria Math" w:eastAsiaTheme="minorEastAsia" w:hAnsi="Cambria Math" w:cs="Times New Roman"/>
            <w:sz w:val="22"/>
          </w:rPr>
          <m:t xml:space="preserve">= </m:t>
        </m:r>
        <m:sSub>
          <m:sSubPr>
            <m:ctrlPr>
              <w:rPr>
                <w:rFonts w:ascii="Cambria Math"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hAnsi="Cambria Math" w:cs="Times New Roman"/>
                <w:sz w:val="22"/>
              </w:rPr>
            </m:ctrlPr>
          </m:sub>
        </m:sSub>
        <m:r>
          <m:rPr>
            <m:sty m:val="b"/>
          </m:rPr>
          <w:rPr>
            <w:rFonts w:ascii="Cambria Math" w:eastAsiaTheme="minorEastAsia" w:hAnsi="Cambria Math" w:cs="Times New Roman"/>
            <w:sz w:val="22"/>
          </w:rPr>
          <m:t>R</m:t>
        </m:r>
      </m:oMath>
      <w:r>
        <w:rPr>
          <w:rFonts w:ascii="Times New Roman" w:eastAsiaTheme="minorEastAsia" w:hAnsi="Times New Roman" w:cs="Times New Roman"/>
          <w:sz w:val="22"/>
        </w:rPr>
        <w:t>.</w:t>
      </w:r>
      <w:r w:rsidR="008C5D74">
        <w:rPr>
          <w:rFonts w:ascii="Times New Roman" w:eastAsiaTheme="minorEastAsia" w:hAnsi="Times New Roman" w:cs="Times New Roman"/>
          <w:sz w:val="22"/>
        </w:rPr>
        <w:t xml:space="preserve"> The resulting Jacobian has dimension </w:t>
      </w:r>
      <m:oMath>
        <m:r>
          <w:rPr>
            <w:rFonts w:ascii="Cambria Math" w:eastAsiaTheme="minorEastAsia" w:hAnsi="Cambria Math" w:cs="Times New Roman"/>
            <w:sz w:val="22"/>
          </w:rPr>
          <m:t>m×n</m:t>
        </m:r>
      </m:oMath>
      <w:r w:rsidR="008C5D74">
        <w:rPr>
          <w:rFonts w:ascii="Times New Roman" w:eastAsiaTheme="minorEastAsia" w:hAnsi="Times New Roman" w:cs="Times New Roman"/>
          <w:sz w:val="22"/>
        </w:rPr>
        <w:t xml:space="preserve"> and rank </w:t>
      </w:r>
      <m:oMath>
        <m:r>
          <w:rPr>
            <w:rFonts w:ascii="Cambria Math" w:eastAsiaTheme="minorEastAsia" w:hAnsi="Cambria Math" w:cs="Times New Roman"/>
            <w:sz w:val="22"/>
          </w:rPr>
          <m:t>k</m:t>
        </m:r>
      </m:oMath>
      <w:r w:rsidR="008C5D74">
        <w:rPr>
          <w:rFonts w:ascii="Times New Roman" w:eastAsiaTheme="minorEastAsia" w:hAnsi="Times New Roman" w:cs="Times New Roman"/>
          <w:sz w:val="22"/>
        </w:rPr>
        <w:t>.</w:t>
      </w:r>
    </w:p>
    <w:p w14:paraId="4D47152C" w14:textId="66D80F55" w:rsidR="00726BA3" w:rsidRDefault="00726BA3" w:rsidP="007A4AD3">
      <w:pPr>
        <w:rPr>
          <w:rFonts w:ascii="Times New Roman" w:hAnsi="Times New Roman" w:cs="Times New Roman"/>
          <w:sz w:val="22"/>
        </w:rPr>
      </w:pPr>
    </w:p>
    <w:p w14:paraId="3B8EBE81" w14:textId="7CD6C671" w:rsidR="00F304D1" w:rsidRDefault="00726BA3" w:rsidP="007A4AD3">
      <w:pPr>
        <w:rPr>
          <w:rFonts w:ascii="Times New Roman" w:eastAsiaTheme="minorEastAsia" w:hAnsi="Times New Roman" w:cs="Times New Roman"/>
          <w:sz w:val="22"/>
        </w:rPr>
      </w:pPr>
      <w:r>
        <w:rPr>
          <w:rFonts w:ascii="Times New Roman" w:hAnsi="Times New Roman" w:cs="Times New Roman"/>
          <w:sz w:val="22"/>
        </w:rPr>
        <w:t xml:space="preserve">In an inverse system without a </w:t>
      </w:r>
      <w:r w:rsidR="00F304D1">
        <w:rPr>
          <w:rFonts w:ascii="Times New Roman" w:hAnsi="Times New Roman" w:cs="Times New Roman"/>
          <w:sz w:val="22"/>
        </w:rPr>
        <w:t>known</w:t>
      </w:r>
      <w:r>
        <w:rPr>
          <w:rFonts w:ascii="Times New Roman" w:hAnsi="Times New Roman" w:cs="Times New Roman"/>
          <w:sz w:val="22"/>
        </w:rPr>
        <w:t xml:space="preserve"> Jacobian matrix, the reduced-rank </w:t>
      </w:r>
      <w:r w:rsidR="00F304D1">
        <w:rPr>
          <w:rFonts w:ascii="Times New Roman" w:hAnsi="Times New Roman" w:cs="Times New Roman"/>
          <w:sz w:val="22"/>
        </w:rPr>
        <w:t xml:space="preserve">Jacobian matrix </w:t>
      </w:r>
      <w:r>
        <w:rPr>
          <w:rFonts w:ascii="Times New Roman" w:hAnsi="Times New Roman" w:cs="Times New Roman"/>
          <w:sz w:val="22"/>
        </w:rPr>
        <w:t xml:space="preserve">approximation can be constructed in a two-step update that iteratively improves the patterns of information content used as perturbations. </w:t>
      </w:r>
      <w:r w:rsidR="004B6999">
        <w:rPr>
          <w:rFonts w:ascii="Times New Roman" w:hAnsi="Times New Roman" w:cs="Times New Roman"/>
          <w:sz w:val="22"/>
        </w:rPr>
        <w:t xml:space="preserve">We use the initial estimate of the Jacobian matrix </w:t>
      </w:r>
      <m:oMath>
        <m:sSup>
          <m:sSupPr>
            <m:ctrlPr>
              <w:rPr>
                <w:rFonts w:ascii="Cambria Math" w:hAnsi="Cambria Math" w:cs="Times New Roman"/>
                <w:sz w:val="22"/>
              </w:rPr>
            </m:ctrlPr>
          </m:sSupPr>
          <m:e>
            <m:r>
              <m:rPr>
                <m:sty m:val="b"/>
              </m:rPr>
              <w:rPr>
                <w:rFonts w:ascii="Cambria Math" w:hAnsi="Cambria Math" w:cs="Times New Roman"/>
                <w:sz w:val="22"/>
              </w:rPr>
              <m:t>K</m:t>
            </m:r>
            <m:ctrlPr>
              <w:rPr>
                <w:rFonts w:ascii="Cambria Math" w:hAnsi="Cambria Math" w:cs="Times New Roman"/>
                <w:b/>
                <w:sz w:val="22"/>
              </w:rPr>
            </m:ctrlPr>
          </m:e>
          <m:sup>
            <m:r>
              <m:rPr>
                <m:sty m:val="p"/>
              </m:rPr>
              <w:rPr>
                <w:rFonts w:ascii="Cambria Math" w:hAnsi="Cambria Math" w:cs="Times New Roman"/>
                <w:sz w:val="22"/>
              </w:rPr>
              <m:t>(0)</m:t>
            </m:r>
          </m:sup>
        </m:sSup>
      </m:oMath>
      <w:r w:rsidR="004B6999" w:rsidRPr="00313F9F">
        <w:rPr>
          <w:rFonts w:ascii="Times New Roman" w:eastAsiaTheme="minorEastAsia" w:hAnsi="Times New Roman" w:cs="Times New Roman"/>
          <w:sz w:val="22"/>
        </w:rPr>
        <w:t xml:space="preserve"> </w:t>
      </w:r>
      <w:r w:rsidR="004B6999">
        <w:rPr>
          <w:rFonts w:ascii="Times New Roman" w:eastAsiaTheme="minorEastAsia" w:hAnsi="Times New Roman" w:cs="Times New Roman"/>
          <w:sz w:val="22"/>
        </w:rPr>
        <w:t xml:space="preserve">to </w:t>
      </w:r>
      <w:r w:rsidR="004B6999">
        <w:rPr>
          <w:rFonts w:ascii="Times New Roman" w:hAnsi="Times New Roman" w:cs="Times New Roman"/>
          <w:sz w:val="22"/>
        </w:rPr>
        <w:t xml:space="preserve">calculate an averaging kernel 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sidR="004B6999">
        <w:rPr>
          <w:rFonts w:ascii="Times New Roman" w:eastAsiaTheme="minorEastAsia" w:hAnsi="Times New Roman" w:cs="Times New Roman"/>
          <w:sz w:val="22"/>
        </w:rPr>
        <w:t xml:space="preserve"> and its eigenvectors </w:t>
      </w:r>
      <m:oMath>
        <m:sSup>
          <m:sSupPr>
            <m:ctrlPr>
              <w:rPr>
                <w:rFonts w:ascii="Cambria Math" w:hAnsi="Cambria Math" w:cs="Times New Roman"/>
                <w:sz w:val="22"/>
              </w:rPr>
            </m:ctrlPr>
          </m:sSupPr>
          <m:e>
            <m:r>
              <m:rPr>
                <m:sty m:val="b"/>
              </m:rPr>
              <w:rPr>
                <w:rFonts w:ascii="Cambria Math" w:hAnsi="Cambria Math" w:cs="Times New Roman"/>
                <w:sz w:val="22"/>
              </w:rPr>
              <m:t>P</m:t>
            </m:r>
            <m:ctrlPr>
              <w:rPr>
                <w:rFonts w:ascii="Cambria Math" w:hAnsi="Cambria Math" w:cs="Times New Roman"/>
                <w:b/>
                <w:sz w:val="22"/>
              </w:rPr>
            </m:ctrlPr>
          </m:e>
          <m:sup>
            <m:r>
              <m:rPr>
                <m:sty m:val="p"/>
              </m:rPr>
              <w:rPr>
                <w:rFonts w:ascii="Cambria Math" w:hAnsi="Cambria Math" w:cs="Times New Roman"/>
                <w:sz w:val="22"/>
              </w:rPr>
              <m:t>(0)</m:t>
            </m:r>
          </m:sup>
        </m:sSup>
      </m:oMath>
      <w:r w:rsidR="004B6999">
        <w:rPr>
          <w:rFonts w:ascii="Times New Roman" w:eastAsiaTheme="minorEastAsia" w:hAnsi="Times New Roman" w:cs="Times New Roman"/>
          <w:sz w:val="22"/>
        </w:rPr>
        <w:t>.</w:t>
      </w:r>
      <w:r w:rsidR="0036440B">
        <w:rPr>
          <w:rFonts w:ascii="Times New Roman" w:hAnsi="Times New Roman" w:cs="Times New Roman"/>
          <w:sz w:val="22"/>
        </w:rPr>
        <w:t xml:space="preserve"> </w:t>
      </w:r>
      <w:r w:rsidR="002453B4">
        <w:rPr>
          <w:rFonts w:ascii="Times New Roman" w:eastAsiaTheme="minorEastAsia" w:hAnsi="Times New Roman" w:cs="Times New Roman"/>
          <w:sz w:val="22"/>
        </w:rPr>
        <w:t xml:space="preserve">We select the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sidR="002453B4">
        <w:rPr>
          <w:rFonts w:ascii="Times New Roman" w:eastAsiaTheme="minorEastAsia" w:hAnsi="Times New Roman" w:cs="Times New Roman"/>
          <w:sz w:val="22"/>
        </w:rPr>
        <w:t xml:space="preserve"> eigenvectors that have a signal-to-noise ratio greater than or equal to one</w:t>
      </w:r>
      <w:r w:rsidR="008C390F">
        <w:rPr>
          <w:rFonts w:ascii="Times New Roman" w:eastAsiaTheme="minorEastAsia" w:hAnsi="Times New Roman" w:cs="Times New Roman"/>
          <w:sz w:val="22"/>
        </w:rPr>
        <w:t xml:space="preserve"> and calculate the model response to each of the eigenvectors using equation (9). We transform the resulting reduced-dimension Jacobian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oMath>
      <w:r w:rsidR="008C390F">
        <w:rPr>
          <w:rFonts w:ascii="Times New Roman" w:eastAsiaTheme="minorEastAsia" w:hAnsi="Times New Roman" w:cs="Times New Roman"/>
          <w:sz w:val="22"/>
        </w:rPr>
        <w:t xml:space="preserve"> to the </w:t>
      </w:r>
      <w:r w:rsidR="00EF4CCA">
        <w:rPr>
          <w:rFonts w:ascii="Times New Roman" w:eastAsiaTheme="minorEastAsia" w:hAnsi="Times New Roman" w:cs="Times New Roman"/>
          <w:sz w:val="22"/>
        </w:rPr>
        <w:t xml:space="preserve">full-dimension state space with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(1)</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R</m:t>
            </m:r>
          </m:e>
          <m:sup>
            <m:r>
              <m:rPr>
                <m:sty m:val="bi"/>
              </m:rPr>
              <w:rPr>
                <w:rFonts w:ascii="Cambria Math" w:eastAsiaTheme="minorEastAsia" w:hAnsi="Cambria Math" w:cs="Times New Roman"/>
                <w:sz w:val="22"/>
              </w:rPr>
              <m:t>(</m:t>
            </m:r>
            <m:r>
              <w:rPr>
                <w:rFonts w:ascii="Cambria Math" w:eastAsiaTheme="minorEastAsia" w:hAnsi="Cambria Math" w:cs="Times New Roman"/>
                <w:sz w:val="22"/>
              </w:rPr>
              <m:t>0</m:t>
            </m:r>
            <m:r>
              <m:rPr>
                <m:sty m:val="bi"/>
              </m:rPr>
              <w:rPr>
                <w:rFonts w:ascii="Cambria Math" w:eastAsiaTheme="minorEastAsia" w:hAnsi="Cambria Math" w:cs="Times New Roman"/>
                <w:sz w:val="22"/>
              </w:rPr>
              <m:t>)</m:t>
            </m:r>
          </m:sup>
        </m:sSup>
      </m:oMath>
      <w:r w:rsidR="000A2849">
        <w:rPr>
          <w:rFonts w:ascii="Times New Roman" w:eastAsiaTheme="minorEastAsia" w:hAnsi="Times New Roman" w:cs="Times New Roman"/>
          <w:sz w:val="22"/>
        </w:rPr>
        <w:t xml:space="preserve">, generating a rank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r>
          <m:rPr>
            <m:sty m:val="p"/>
          </m:rPr>
          <w:rPr>
            <w:rFonts w:ascii="Cambria Math" w:hAnsi="Cambria Math" w:cs="Times New Roman"/>
            <w:sz w:val="22"/>
          </w:rPr>
          <m:t xml:space="preserve"> </m:t>
        </m:r>
      </m:oMath>
      <w:r w:rsidR="000A2849">
        <w:rPr>
          <w:rFonts w:ascii="Times New Roman" w:eastAsiaTheme="minorEastAsia" w:hAnsi="Times New Roman" w:cs="Times New Roman"/>
          <w:sz w:val="22"/>
        </w:rPr>
        <w:t>approximation of the Jacobian on the basis of the</w:t>
      </w:r>
      <w:r w:rsidR="00F304D1">
        <w:rPr>
          <w:rFonts w:ascii="Times New Roman" w:eastAsiaTheme="minorEastAsia" w:hAnsi="Times New Roman" w:cs="Times New Roman"/>
          <w:sz w:val="22"/>
        </w:rPr>
        <w:t xml:space="preserve"> initial </w:t>
      </w:r>
      <w:r w:rsidR="000A2849">
        <w:rPr>
          <w:rFonts w:ascii="Times New Roman" w:eastAsiaTheme="minorEastAsia" w:hAnsi="Times New Roman" w:cs="Times New Roman"/>
          <w:sz w:val="22"/>
        </w:rPr>
        <w:t xml:space="preserve">eigenvectors </w:t>
      </w:r>
      <w:r w:rsidR="003F62FA">
        <w:rPr>
          <w:rFonts w:ascii="Times New Roman" w:eastAsiaTheme="minorEastAsia" w:hAnsi="Times New Roman" w:cs="Times New Roman"/>
          <w:sz w:val="22"/>
        </w:rPr>
        <w:t>of information content.</w:t>
      </w:r>
      <w:r w:rsidR="00F304D1">
        <w:rPr>
          <w:rFonts w:ascii="Times New Roman" w:eastAsiaTheme="minorEastAsia" w:hAnsi="Times New Roman" w:cs="Times New Roman"/>
          <w:sz w:val="22"/>
        </w:rPr>
        <w:t xml:space="preserve"> </w:t>
      </w:r>
    </w:p>
    <w:p w14:paraId="15AFC2F9" w14:textId="77777777" w:rsidR="00F304D1" w:rsidRDefault="00F304D1" w:rsidP="007A4AD3">
      <w:pPr>
        <w:rPr>
          <w:rFonts w:ascii="Times New Roman" w:eastAsiaTheme="minorEastAsia" w:hAnsi="Times New Roman" w:cs="Times New Roman"/>
          <w:sz w:val="22"/>
        </w:rPr>
      </w:pPr>
    </w:p>
    <w:p w14:paraId="0B2D44AA" w14:textId="2AF002CD" w:rsidR="0036440B" w:rsidRPr="00F304D1" w:rsidRDefault="00F304D1" w:rsidP="007A4AD3">
      <w:pPr>
        <w:rPr>
          <w:rFonts w:ascii="Times New Roman" w:eastAsiaTheme="minorEastAsia" w:hAnsi="Times New Roman" w:cs="Times New Roman"/>
          <w:i/>
          <w:sz w:val="22"/>
        </w:rPr>
      </w:pPr>
      <w:r>
        <w:rPr>
          <w:rFonts w:ascii="Times New Roman" w:eastAsiaTheme="minorEastAsia" w:hAnsi="Times New Roman" w:cs="Times New Roman"/>
          <w:sz w:val="22"/>
        </w:rPr>
        <w:t xml:space="preserve">The reduced-rank Jacobian matrix approximation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(1)</m:t>
            </m:r>
          </m:sup>
        </m:sSubSup>
      </m:oMath>
      <w:r>
        <w:rPr>
          <w:rFonts w:ascii="Times New Roman" w:eastAsiaTheme="minorEastAsia" w:hAnsi="Times New Roman" w:cs="Times New Roman"/>
          <w:sz w:val="22"/>
        </w:rPr>
        <w:t xml:space="preserve"> introduces information from the forward model to the inverse system. We calculate the associated averaging kernel 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and its eigenvectors </w:t>
      </w:r>
      <m:oMath>
        <m:sSup>
          <m:sSupPr>
            <m:ctrlPr>
              <w:rPr>
                <w:rFonts w:ascii="Cambria Math" w:hAnsi="Cambria Math" w:cs="Times New Roman"/>
                <w:sz w:val="22"/>
              </w:rPr>
            </m:ctrlPr>
          </m:sSupPr>
          <m:e>
            <m:r>
              <m:rPr>
                <m:sty m:val="b"/>
              </m:rPr>
              <w:rPr>
                <w:rFonts w:ascii="Cambria Math" w:hAnsi="Cambria Math" w:cs="Times New Roman"/>
                <w:sz w:val="22"/>
              </w:rPr>
              <m:t>P</m:t>
            </m:r>
            <m:ctrlPr>
              <w:rPr>
                <w:rFonts w:ascii="Cambria Math" w:hAnsi="Cambria Math" w:cs="Times New Roman"/>
                <w:b/>
                <w:sz w:val="22"/>
              </w:rPr>
            </m:ctrlP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We use the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eigenvectors that span most of the information content from the initial estimate, as defined by the eigenvalues of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We cannot use the updated information content to determine </w:t>
      </w:r>
      <w:r>
        <w:rPr>
          <w:rFonts w:ascii="Times New Roman" w:eastAsiaTheme="minorEastAsia" w:hAnsi="Times New Roman" w:cs="Times New Roman"/>
          <w:i/>
          <w:sz w:val="22"/>
        </w:rPr>
        <w:t>k</w:t>
      </w:r>
      <w:r w:rsidRPr="00F304D1">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because we reduced the rank of the inverse system, so most of the information content described by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is contained in the first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eigenvectors. However, </w:t>
      </w:r>
      <m:oMath>
        <m:sSup>
          <m:sSupPr>
            <m:ctrlPr>
              <w:rPr>
                <w:rFonts w:ascii="Cambria Math" w:hAnsi="Cambria Math" w:cs="Times New Roman"/>
                <w:sz w:val="22"/>
              </w:rPr>
            </m:ctrlPr>
          </m:sSupPr>
          <m:e>
            <m:r>
              <w:rPr>
                <w:rFonts w:ascii="Cambria Math" w:hAnsi="Cambria Math" w:cs="Times New Roman"/>
                <w:sz w:val="22"/>
              </w:rPr>
              <m:t>k</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underestimates the true rank of the system because information is contained in eigenvectors even when their signal-to-noise ratio is less than one. In contrast, the eigenvalues of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may underestimate the DOFS relative to the “true” inverse system but are likely to accurately capture the spectrum of information content; information content from the forward model is unlikely to change the rate at which information content decreases with increasing eigenvector index. Then, on the basis of the first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(1)</m:t>
            </m:r>
          </m:sup>
        </m:sSup>
      </m:oMath>
      <w:r>
        <w:rPr>
          <w:rFonts w:ascii="Times New Roman" w:eastAsiaTheme="minorEastAsia" w:hAnsi="Times New Roman" w:cs="Times New Roman"/>
          <w:sz w:val="22"/>
        </w:rPr>
        <w:t xml:space="preserve"> eigenvectors of information content, we construct an updated reduced-rank Jacobian matrix a</w:t>
      </w:r>
      <w:proofErr w:type="spellStart"/>
      <w:r>
        <w:rPr>
          <w:rFonts w:ascii="Times New Roman" w:eastAsiaTheme="minorEastAsia" w:hAnsi="Times New Roman" w:cs="Times New Roman"/>
          <w:sz w:val="22"/>
        </w:rPr>
        <w:t>pproximation</w:t>
      </w:r>
      <w:proofErr w:type="spellEnd"/>
      <w:r>
        <w:rPr>
          <w:rFonts w:ascii="Times New Roman" w:eastAsiaTheme="minorEastAsia" w:hAnsi="Times New Roman" w:cs="Times New Roman"/>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(2)</m:t>
            </m:r>
          </m:sup>
        </m:sSubSup>
        <m:r>
          <m:rPr>
            <m:sty m:val="p"/>
          </m:rPr>
          <w:rPr>
            <w:rFonts w:ascii="Cambria Math" w:eastAsiaTheme="minorEastAsia" w:hAnsi="Cambria Math" w:cs="Times New Roman"/>
            <w:sz w:val="22"/>
          </w:rPr>
          <m:t xml:space="preserve"> </m:t>
        </m:r>
      </m:oMath>
      <w:r>
        <w:rPr>
          <w:rFonts w:ascii="Times New Roman" w:eastAsiaTheme="minorEastAsia" w:hAnsi="Times New Roman" w:cs="Times New Roman"/>
          <w:sz w:val="22"/>
        </w:rPr>
        <w:t>as above.</w:t>
      </w:r>
    </w:p>
    <w:p w14:paraId="3962C122" w14:textId="00A7D114" w:rsidR="00FC4945" w:rsidRDefault="00FC4945" w:rsidP="007A4AD3">
      <w:pPr>
        <w:rPr>
          <w:rFonts w:ascii="Times New Roman" w:eastAsiaTheme="minorEastAsia" w:hAnsi="Times New Roman" w:cs="Times New Roman"/>
          <w:sz w:val="22"/>
        </w:rPr>
      </w:pPr>
    </w:p>
    <w:p w14:paraId="410C8DC2" w14:textId="1C9AA17B" w:rsidR="00FC4945" w:rsidRDefault="00FC4945" w:rsidP="007A4AD3">
      <w:pPr>
        <w:rPr>
          <w:rFonts w:ascii="Times New Roman" w:eastAsiaTheme="minorEastAsia" w:hAnsi="Times New Roman" w:cs="Times New Roman"/>
          <w:sz w:val="22"/>
        </w:rPr>
      </w:pPr>
      <w:r>
        <w:rPr>
          <w:rFonts w:ascii="Times New Roman" w:eastAsiaTheme="minorEastAsia" w:hAnsi="Times New Roman" w:cs="Times New Roman"/>
          <w:sz w:val="22"/>
        </w:rPr>
        <w:t>The resulting Jacobian</w:t>
      </w:r>
      <w:r w:rsidR="00F304D1">
        <w:rPr>
          <w:rFonts w:ascii="Times New Roman" w:eastAsiaTheme="minorEastAsia" w:hAnsi="Times New Roman" w:cs="Times New Roman"/>
          <w:sz w:val="22"/>
        </w:rPr>
        <w:t xml:space="preserve"> matrix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w:rPr>
                <w:rFonts w:ascii="Cambria Math" w:eastAsiaTheme="minorEastAsia" w:hAnsi="Cambria Math" w:cs="Times New Roman"/>
                <w:sz w:val="22"/>
              </w:rPr>
              <m:t>(2)</m:t>
            </m:r>
          </m:sup>
        </m:sSubSup>
      </m:oMath>
      <w:r>
        <w:rPr>
          <w:rFonts w:ascii="Times New Roman" w:eastAsiaTheme="minorEastAsia" w:hAnsi="Times New Roman" w:cs="Times New Roman"/>
          <w:sz w:val="22"/>
        </w:rPr>
        <w:t xml:space="preserve"> is a rank </w:t>
      </w:r>
      <m:oMath>
        <m:sSup>
          <m:sSupPr>
            <m:ctrlPr>
              <w:rPr>
                <w:rFonts w:ascii="Cambria Math" w:hAnsi="Cambria Math" w:cs="Times New Roman"/>
                <w:b/>
                <w:sz w:val="22"/>
              </w:rPr>
            </m:ctrlPr>
          </m:sSupPr>
          <m:e>
            <m:r>
              <w:rPr>
                <w:rFonts w:ascii="Cambria Math" w:hAnsi="Cambria Math" w:cs="Times New Roman"/>
                <w:sz w:val="22"/>
              </w:rPr>
              <m:t>k</m:t>
            </m:r>
          </m:e>
          <m:sup>
            <m:r>
              <m:rPr>
                <m:sty m:val="p"/>
              </m:rPr>
              <w:rPr>
                <w:rFonts w:ascii="Cambria Math" w:hAnsi="Cambria Math" w:cs="Times New Roman"/>
                <w:sz w:val="22"/>
              </w:rPr>
              <m:t>(2)</m:t>
            </m:r>
          </m:sup>
        </m:sSup>
      </m:oMath>
      <w:r w:rsidR="00F304D1">
        <w:rPr>
          <w:rFonts w:ascii="Times New Roman" w:eastAsiaTheme="minorEastAsia" w:hAnsi="Times New Roman" w:cs="Times New Roman"/>
          <w:sz w:val="22"/>
        </w:rPr>
        <w:t xml:space="preserve"> </w:t>
      </w:r>
      <w:r>
        <w:rPr>
          <w:rFonts w:ascii="Times New Roman" w:eastAsiaTheme="minorEastAsia" w:hAnsi="Times New Roman" w:cs="Times New Roman"/>
          <w:sz w:val="22"/>
        </w:rPr>
        <w:t>approximation of the linear forward model. It accurately quantifies the forward model where the inverse system has high information content</w:t>
      </w:r>
      <w:r w:rsidR="00F304D1">
        <w:rPr>
          <w:rFonts w:ascii="Times New Roman" w:eastAsiaTheme="minorEastAsia" w:hAnsi="Times New Roman" w:cs="Times New Roman"/>
          <w:sz w:val="22"/>
        </w:rPr>
        <w:t xml:space="preserve"> as</w:t>
      </w:r>
      <w:r>
        <w:rPr>
          <w:rFonts w:ascii="Times New Roman" w:eastAsiaTheme="minorEastAsia" w:hAnsi="Times New Roman" w:cs="Times New Roman"/>
          <w:sz w:val="22"/>
        </w:rPr>
        <w:t xml:space="preserve"> and loses accuracy in areas with lower information content.</w:t>
      </w:r>
      <w:r w:rsidR="00504A79">
        <w:rPr>
          <w:rFonts w:ascii="Times New Roman" w:eastAsiaTheme="minorEastAsia" w:hAnsi="Times New Roman" w:cs="Times New Roman"/>
          <w:sz w:val="22"/>
        </w:rPr>
        <w:t xml:space="preserve"> </w:t>
      </w:r>
      <w:r w:rsidR="00F304D1">
        <w:rPr>
          <w:rFonts w:ascii="Times New Roman" w:eastAsiaTheme="minorEastAsia" w:hAnsi="Times New Roman" w:cs="Times New Roman"/>
          <w:sz w:val="22"/>
        </w:rPr>
        <w:t>The resulting posterior emissions and error are similarly biased. In areas with lower information content, the posterior emissions estimate tends toward the prior emissions estimate. To eliminate outliers and reduce error in the inverse solution, w</w:t>
      </w:r>
      <w:r w:rsidR="00504A79">
        <w:rPr>
          <w:rFonts w:ascii="Times New Roman" w:eastAsiaTheme="minorEastAsia" w:hAnsi="Times New Roman" w:cs="Times New Roman"/>
          <w:sz w:val="22"/>
        </w:rPr>
        <w:t xml:space="preserve">e </w:t>
      </w:r>
      <w:r w:rsidR="00F304D1">
        <w:rPr>
          <w:rFonts w:ascii="Times New Roman" w:eastAsiaTheme="minorEastAsia" w:hAnsi="Times New Roman" w:cs="Times New Roman"/>
          <w:sz w:val="22"/>
        </w:rPr>
        <w:t>set</w:t>
      </w:r>
      <w:r w:rsidR="00E6716A">
        <w:rPr>
          <w:rFonts w:ascii="Times New Roman" w:eastAsiaTheme="minorEastAsia" w:hAnsi="Times New Roman" w:cs="Times New Roman"/>
          <w:sz w:val="22"/>
        </w:rPr>
        <w:t xml:space="preserve"> the posterior </w:t>
      </w:r>
      <w:r w:rsidR="00F304D1">
        <w:rPr>
          <w:rFonts w:ascii="Times New Roman" w:eastAsiaTheme="minorEastAsia" w:hAnsi="Times New Roman" w:cs="Times New Roman"/>
          <w:sz w:val="22"/>
        </w:rPr>
        <w:t>emissions estimate</w:t>
      </w:r>
      <w:r w:rsidR="00E6716A">
        <w:rPr>
          <w:rFonts w:ascii="Times New Roman" w:eastAsiaTheme="minorEastAsia" w:hAnsi="Times New Roman" w:cs="Times New Roman"/>
          <w:sz w:val="22"/>
        </w:rPr>
        <w:t xml:space="preserve"> to the prior value in grid cells where the </w:t>
      </w:r>
      <w:r w:rsidR="00F304D1">
        <w:rPr>
          <w:rFonts w:ascii="Times New Roman" w:eastAsiaTheme="minorEastAsia" w:hAnsi="Times New Roman" w:cs="Times New Roman"/>
          <w:sz w:val="22"/>
        </w:rPr>
        <w:t xml:space="preserve">trace of the </w:t>
      </w:r>
      <w:r w:rsidR="00E6716A">
        <w:rPr>
          <w:rFonts w:ascii="Times New Roman" w:eastAsiaTheme="minorEastAsia" w:hAnsi="Times New Roman" w:cs="Times New Roman"/>
          <w:sz w:val="22"/>
        </w:rPr>
        <w:t xml:space="preserve">averaging kernel </w:t>
      </w:r>
      <w:r w:rsidR="00F304D1">
        <w:rPr>
          <w:rFonts w:ascii="Times New Roman" w:eastAsiaTheme="minorEastAsia" w:hAnsi="Times New Roman" w:cs="Times New Roman"/>
          <w:sz w:val="22"/>
        </w:rPr>
        <w:t xml:space="preserve">matrix </w:t>
      </w:r>
      <m:oMath>
        <m:sSup>
          <m:sSupPr>
            <m:ctrlPr>
              <w:rPr>
                <w:rFonts w:ascii="Cambria Math" w:hAnsi="Cambria Math" w:cs="Times New Roman"/>
                <w:sz w:val="22"/>
              </w:rPr>
            </m:ctrlPr>
          </m:sSupPr>
          <m:e>
            <m:r>
              <m:rPr>
                <m:sty m:val="b"/>
              </m:rPr>
              <w:rPr>
                <w:rFonts w:ascii="Cambria Math" w:hAnsi="Cambria Math" w:cs="Times New Roman"/>
                <w:sz w:val="22"/>
              </w:rPr>
              <m:t>A</m:t>
            </m:r>
            <m:ctrlPr>
              <w:rPr>
                <w:rFonts w:ascii="Cambria Math" w:hAnsi="Cambria Math" w:cs="Times New Roman"/>
                <w:b/>
                <w:sz w:val="22"/>
              </w:rPr>
            </m:ctrlPr>
          </m:e>
          <m:sup>
            <m:r>
              <m:rPr>
                <m:sty m:val="p"/>
              </m:rPr>
              <w:rPr>
                <w:rFonts w:ascii="Cambria Math" w:hAnsi="Cambria Math" w:cs="Times New Roman"/>
                <w:sz w:val="22"/>
              </w:rPr>
              <m:t>(2)</m:t>
            </m:r>
          </m:sup>
        </m:sSup>
        <m:r>
          <m:rPr>
            <m:sty m:val="p"/>
          </m:rPr>
          <w:rPr>
            <w:rFonts w:ascii="Cambria Math" w:hAnsi="Cambria Math" w:cs="Times New Roman"/>
            <w:sz w:val="22"/>
          </w:rPr>
          <m:t xml:space="preserve"> </m:t>
        </m:r>
      </m:oMath>
      <w:r w:rsidR="00E6716A">
        <w:rPr>
          <w:rFonts w:ascii="Times New Roman" w:eastAsiaTheme="minorEastAsia" w:hAnsi="Times New Roman" w:cs="Times New Roman"/>
          <w:sz w:val="22"/>
        </w:rPr>
        <w:t>is small</w:t>
      </w:r>
      <w:r w:rsidR="00F304D1">
        <w:rPr>
          <w:rFonts w:ascii="Times New Roman" w:eastAsiaTheme="minorEastAsia" w:hAnsi="Times New Roman" w:cs="Times New Roman"/>
          <w:sz w:val="22"/>
        </w:rPr>
        <w:t xml:space="preserve">. We discuss the selection of the threshold for information content in Section 3, where we demonstrate the reduced-dimension and reduced-rank approaches as they apply to an inversion of </w:t>
      </w:r>
      <w:r w:rsidR="00F304D1">
        <w:rPr>
          <w:rFonts w:ascii="Times New Roman" w:hAnsi="Times New Roman" w:cs="Times New Roman"/>
          <w:sz w:val="22"/>
        </w:rPr>
        <w:t>atmospheric methane columns observed by the GOSAT satellite over North America in July 2009.</w:t>
      </w:r>
    </w:p>
    <w:p w14:paraId="2AD2F7A9" w14:textId="2A18BCA1" w:rsidR="00E772C0" w:rsidRDefault="00E772C0" w:rsidP="007A4AD3">
      <w:pPr>
        <w:rPr>
          <w:rFonts w:ascii="Times New Roman" w:eastAsiaTheme="minorEastAsia" w:hAnsi="Times New Roman" w:cs="Times New Roman"/>
          <w:sz w:val="22"/>
        </w:rPr>
      </w:pPr>
    </w:p>
    <w:p w14:paraId="01214D35" w14:textId="34403929" w:rsidR="009D2F5C" w:rsidRDefault="00257EEA" w:rsidP="0092104F">
      <w:pPr>
        <w:rPr>
          <w:rFonts w:ascii="Times New Roman" w:hAnsi="Times New Roman" w:cs="Times New Roman"/>
          <w:b/>
          <w:sz w:val="22"/>
        </w:rPr>
      </w:pPr>
      <w:r w:rsidRPr="00257EEA">
        <w:rPr>
          <w:rFonts w:ascii="Times New Roman" w:hAnsi="Times New Roman" w:cs="Times New Roman"/>
          <w:b/>
          <w:sz w:val="22"/>
        </w:rPr>
        <w:t>Section 3: Results</w:t>
      </w:r>
      <w:r w:rsidR="00F40BA8">
        <w:rPr>
          <w:rFonts w:ascii="Times New Roman" w:hAnsi="Times New Roman" w:cs="Times New Roman"/>
          <w:b/>
          <w:sz w:val="22"/>
        </w:rPr>
        <w:t xml:space="preserve"> and Discussion</w:t>
      </w:r>
    </w:p>
    <w:p w14:paraId="60C3DBE6" w14:textId="343D8E0D" w:rsidR="00257EEA" w:rsidRPr="00257EEA" w:rsidRDefault="00257EEA" w:rsidP="0092104F">
      <w:pPr>
        <w:rPr>
          <w:rFonts w:ascii="Times New Roman" w:hAnsi="Times New Roman" w:cs="Times New Roman"/>
          <w:sz w:val="22"/>
        </w:rPr>
      </w:pPr>
    </w:p>
    <w:p w14:paraId="5ED23DED" w14:textId="3F9BBE16" w:rsidR="00FC4945" w:rsidRDefault="00257EEA" w:rsidP="0092104F">
      <w:pPr>
        <w:rPr>
          <w:rFonts w:ascii="Times New Roman" w:hAnsi="Times New Roman" w:cs="Times New Roman"/>
          <w:sz w:val="22"/>
        </w:rPr>
      </w:pPr>
      <w:r>
        <w:rPr>
          <w:rFonts w:ascii="Times New Roman" w:hAnsi="Times New Roman" w:cs="Times New Roman"/>
          <w:sz w:val="22"/>
        </w:rPr>
        <w:t xml:space="preserve">We demonstrate both the reduced-dimension and </w:t>
      </w:r>
      <w:r w:rsidR="00CC2E8C">
        <w:rPr>
          <w:rFonts w:ascii="Times New Roman" w:hAnsi="Times New Roman" w:cs="Times New Roman"/>
          <w:sz w:val="22"/>
        </w:rPr>
        <w:t>reduced</w:t>
      </w:r>
      <w:r>
        <w:rPr>
          <w:rFonts w:ascii="Times New Roman" w:hAnsi="Times New Roman" w:cs="Times New Roman"/>
          <w:sz w:val="22"/>
        </w:rPr>
        <w:t>-rank Jacobian</w:t>
      </w:r>
      <w:r w:rsidR="00CC2E8C">
        <w:rPr>
          <w:rFonts w:ascii="Times New Roman" w:hAnsi="Times New Roman" w:cs="Times New Roman"/>
          <w:sz w:val="22"/>
        </w:rPr>
        <w:t xml:space="preserve"> matric construction</w:t>
      </w:r>
      <w:r>
        <w:rPr>
          <w:rFonts w:ascii="Times New Roman" w:hAnsi="Times New Roman" w:cs="Times New Roman"/>
          <w:sz w:val="22"/>
        </w:rPr>
        <w:t xml:space="preserve"> approaches in an analytic Bayesian inversion of atmospheric methane columns observed by the GOSAT satellite over North America in July 2009. </w:t>
      </w:r>
      <w:r w:rsidR="00FC4945">
        <w:rPr>
          <w:rFonts w:ascii="Times New Roman" w:hAnsi="Times New Roman" w:cs="Times New Roman"/>
          <w:sz w:val="22"/>
        </w:rPr>
        <w:t xml:space="preserve">We construct </w:t>
      </w:r>
      <w:r w:rsidR="005D433D">
        <w:rPr>
          <w:rFonts w:ascii="Times New Roman" w:hAnsi="Times New Roman" w:cs="Times New Roman"/>
          <w:sz w:val="22"/>
        </w:rPr>
        <w:t xml:space="preserve">a </w:t>
      </w:r>
      <w:r w:rsidR="00CC2E8C">
        <w:rPr>
          <w:rFonts w:ascii="Times New Roman" w:hAnsi="Times New Roman" w:cs="Times New Roman"/>
          <w:sz w:val="22"/>
        </w:rPr>
        <w:t xml:space="preserve">true </w:t>
      </w:r>
      <w:r w:rsidR="00FC4945">
        <w:rPr>
          <w:rFonts w:ascii="Times New Roman" w:hAnsi="Times New Roman" w:cs="Times New Roman"/>
          <w:sz w:val="22"/>
        </w:rPr>
        <w:t xml:space="preserve">Jacobian </w:t>
      </w:r>
      <w:r w:rsidR="00CC2E8C">
        <w:rPr>
          <w:rFonts w:ascii="Times New Roman" w:hAnsi="Times New Roman" w:cs="Times New Roman"/>
          <w:sz w:val="22"/>
        </w:rPr>
        <w:t xml:space="preserve">matrix </w:t>
      </w:r>
      <w:r w:rsidR="00FC4945">
        <w:rPr>
          <w:rFonts w:ascii="Times New Roman" w:hAnsi="Times New Roman" w:cs="Times New Roman"/>
          <w:sz w:val="22"/>
        </w:rPr>
        <w:t>at 1º x 1.25º resolution, a reduced-dimension Jacobian</w:t>
      </w:r>
      <w:r w:rsidR="00CC2E8C">
        <w:rPr>
          <w:rFonts w:ascii="Times New Roman" w:hAnsi="Times New Roman" w:cs="Times New Roman"/>
          <w:sz w:val="22"/>
        </w:rPr>
        <w:t xml:space="preserve"> matrix</w:t>
      </w:r>
      <w:r w:rsidR="00FC4945">
        <w:rPr>
          <w:rFonts w:ascii="Times New Roman" w:hAnsi="Times New Roman" w:cs="Times New Roman"/>
          <w:sz w:val="22"/>
        </w:rPr>
        <w:t xml:space="preserve"> with ~300 state vector elements, and a rank </w:t>
      </w:r>
      <w:r w:rsidR="005D433D">
        <w:rPr>
          <w:rFonts w:ascii="Times New Roman" w:hAnsi="Times New Roman" w:cs="Times New Roman"/>
          <w:sz w:val="22"/>
        </w:rPr>
        <w:t xml:space="preserve">200 </w:t>
      </w:r>
      <w:r w:rsidR="00FC4945">
        <w:rPr>
          <w:rFonts w:ascii="Times New Roman" w:hAnsi="Times New Roman" w:cs="Times New Roman"/>
          <w:sz w:val="22"/>
        </w:rPr>
        <w:t>Jacobian</w:t>
      </w:r>
      <w:r w:rsidR="00CC2E8C">
        <w:rPr>
          <w:rFonts w:ascii="Times New Roman" w:hAnsi="Times New Roman" w:cs="Times New Roman"/>
          <w:sz w:val="22"/>
        </w:rPr>
        <w:t xml:space="preserve"> matrix</w:t>
      </w:r>
      <w:r w:rsidR="00FC4945">
        <w:rPr>
          <w:rFonts w:ascii="Times New Roman" w:hAnsi="Times New Roman" w:cs="Times New Roman"/>
          <w:sz w:val="22"/>
        </w:rPr>
        <w:t>.</w:t>
      </w:r>
      <w:r w:rsidR="005D433D">
        <w:rPr>
          <w:rFonts w:ascii="Times New Roman" w:hAnsi="Times New Roman" w:cs="Times New Roman"/>
          <w:sz w:val="22"/>
        </w:rPr>
        <w:t xml:space="preserve"> We also construct a reduced-dimension Jacobian</w:t>
      </w:r>
      <w:r w:rsidR="00CC2E8C">
        <w:rPr>
          <w:rFonts w:ascii="Times New Roman" w:hAnsi="Times New Roman" w:cs="Times New Roman"/>
          <w:sz w:val="22"/>
        </w:rPr>
        <w:t xml:space="preserve"> matrix</w:t>
      </w:r>
      <w:r w:rsidR="005D433D">
        <w:rPr>
          <w:rFonts w:ascii="Times New Roman" w:hAnsi="Times New Roman" w:cs="Times New Roman"/>
          <w:sz w:val="22"/>
        </w:rPr>
        <w:t xml:space="preserve"> following the Gaussian mixture model (GMM) method </w:t>
      </w:r>
      <w:r w:rsidR="005D433D">
        <w:rPr>
          <w:rFonts w:ascii="Times New Roman" w:hAnsi="Times New Roman" w:cs="Times New Roman"/>
          <w:sz w:val="22"/>
        </w:rPr>
        <w:lastRenderedPageBreak/>
        <w:t>described by Turner and Jacob (2015). We use those Jacobian</w:t>
      </w:r>
      <w:r w:rsidR="00CC2E8C">
        <w:rPr>
          <w:rFonts w:ascii="Times New Roman" w:hAnsi="Times New Roman" w:cs="Times New Roman"/>
          <w:sz w:val="22"/>
        </w:rPr>
        <w:t xml:space="preserve"> matrices</w:t>
      </w:r>
      <w:r w:rsidR="005D433D">
        <w:rPr>
          <w:rFonts w:ascii="Times New Roman" w:hAnsi="Times New Roman" w:cs="Times New Roman"/>
          <w:sz w:val="22"/>
        </w:rPr>
        <w:t xml:space="preserve"> within the inverse framework described by </w:t>
      </w:r>
      <w:proofErr w:type="spellStart"/>
      <w:r w:rsidR="005D433D">
        <w:rPr>
          <w:rFonts w:ascii="Times New Roman" w:hAnsi="Times New Roman" w:cs="Times New Roman"/>
          <w:sz w:val="22"/>
        </w:rPr>
        <w:t>Maasakkers</w:t>
      </w:r>
      <w:proofErr w:type="spellEnd"/>
      <w:r w:rsidR="005D433D">
        <w:rPr>
          <w:rFonts w:ascii="Times New Roman" w:hAnsi="Times New Roman" w:cs="Times New Roman"/>
          <w:sz w:val="22"/>
        </w:rPr>
        <w:t xml:space="preserve"> et al. (2019), adapted from the global system to the North American domain</w:t>
      </w:r>
      <w:r w:rsidR="00A147E6">
        <w:rPr>
          <w:rFonts w:ascii="Times New Roman" w:hAnsi="Times New Roman" w:cs="Times New Roman"/>
          <w:sz w:val="22"/>
        </w:rPr>
        <w:t>. We solve for posterior scaling factors</w:t>
      </w:r>
      <w:r w:rsidR="005D433D">
        <w:rPr>
          <w:rFonts w:ascii="Times New Roman" w:hAnsi="Times New Roman" w:cs="Times New Roman"/>
          <w:sz w:val="22"/>
        </w:rPr>
        <w:t xml:space="preserve"> and compare results. [Insert summary of results.]</w:t>
      </w:r>
    </w:p>
    <w:p w14:paraId="1D916A9D" w14:textId="77777777" w:rsidR="00FC4945" w:rsidRDefault="00FC4945" w:rsidP="0092104F">
      <w:pPr>
        <w:rPr>
          <w:rFonts w:ascii="Times New Roman" w:hAnsi="Times New Roman" w:cs="Times New Roman"/>
          <w:sz w:val="22"/>
        </w:rPr>
      </w:pPr>
    </w:p>
    <w:p w14:paraId="2587C298" w14:textId="3B3F49BC" w:rsidR="00CE1208" w:rsidRDefault="00B55BBB" w:rsidP="0092104F">
      <w:pPr>
        <w:rPr>
          <w:rFonts w:ascii="Times New Roman" w:hAnsi="Times New Roman" w:cs="Times New Roman"/>
          <w:sz w:val="22"/>
        </w:rPr>
      </w:pPr>
      <w:r>
        <w:rPr>
          <w:rFonts w:ascii="Times New Roman" w:hAnsi="Times New Roman" w:cs="Times New Roman"/>
          <w:sz w:val="22"/>
        </w:rPr>
        <w:t>In all inversions,</w:t>
      </w:r>
      <w:r w:rsidR="00257EEA">
        <w:rPr>
          <w:rFonts w:ascii="Times New Roman" w:hAnsi="Times New Roman" w:cs="Times New Roman"/>
          <w:sz w:val="22"/>
        </w:rPr>
        <w:t xml:space="preserve"> </w:t>
      </w:r>
      <w:r>
        <w:rPr>
          <w:rFonts w:ascii="Times New Roman" w:hAnsi="Times New Roman" w:cs="Times New Roman"/>
          <w:sz w:val="22"/>
        </w:rPr>
        <w:t>w</w:t>
      </w:r>
      <w:r w:rsidR="00257EEA">
        <w:rPr>
          <w:rFonts w:ascii="Times New Roman" w:hAnsi="Times New Roman" w:cs="Times New Roman"/>
          <w:sz w:val="22"/>
        </w:rPr>
        <w:t xml:space="preserve">e use the </w:t>
      </w:r>
      <w:r w:rsidR="0053483B">
        <w:rPr>
          <w:rFonts w:ascii="Times New Roman" w:hAnsi="Times New Roman" w:cs="Times New Roman"/>
          <w:sz w:val="22"/>
        </w:rPr>
        <w:t xml:space="preserve">nested North American </w:t>
      </w:r>
      <w:r w:rsidR="00257EEA">
        <w:rPr>
          <w:rFonts w:ascii="Times New Roman" w:hAnsi="Times New Roman" w:cs="Times New Roman"/>
          <w:sz w:val="22"/>
        </w:rPr>
        <w:t>GEOS-</w:t>
      </w:r>
      <w:proofErr w:type="spellStart"/>
      <w:r w:rsidR="00257EEA">
        <w:rPr>
          <w:rFonts w:ascii="Times New Roman" w:hAnsi="Times New Roman" w:cs="Times New Roman"/>
          <w:sz w:val="22"/>
        </w:rPr>
        <w:t>Chem</w:t>
      </w:r>
      <w:proofErr w:type="spellEnd"/>
      <w:r w:rsidR="00257EEA">
        <w:rPr>
          <w:rFonts w:ascii="Times New Roman" w:hAnsi="Times New Roman" w:cs="Times New Roman"/>
          <w:sz w:val="22"/>
        </w:rPr>
        <w:t xml:space="preserve"> CTM </w:t>
      </w:r>
      <w:r w:rsidR="009F7374">
        <w:rPr>
          <w:rFonts w:ascii="Times New Roman" w:hAnsi="Times New Roman" w:cs="Times New Roman"/>
          <w:sz w:val="22"/>
        </w:rPr>
        <w:t xml:space="preserve">version 12.4.0 </w:t>
      </w:r>
      <w:r w:rsidR="00257EEA">
        <w:rPr>
          <w:rFonts w:ascii="Times New Roman" w:hAnsi="Times New Roman" w:cs="Times New Roman"/>
          <w:sz w:val="22"/>
        </w:rPr>
        <w:t>as forward model to simulate atmospheric methane column concentrations</w:t>
      </w:r>
      <w:r w:rsidR="0053483B">
        <w:rPr>
          <w:rFonts w:ascii="Times New Roman" w:hAnsi="Times New Roman" w:cs="Times New Roman"/>
          <w:sz w:val="22"/>
        </w:rPr>
        <w:t xml:space="preserve"> at</w:t>
      </w:r>
      <w:r w:rsidR="00852156">
        <w:rPr>
          <w:rFonts w:ascii="Times New Roman" w:hAnsi="Times New Roman" w:cs="Times New Roman"/>
          <w:sz w:val="22"/>
        </w:rPr>
        <w:t xml:space="preserve"> </w:t>
      </w:r>
      <w:r w:rsidR="002D2EF2">
        <w:rPr>
          <w:rFonts w:ascii="Times New Roman" w:hAnsi="Times New Roman" w:cs="Times New Roman"/>
          <w:sz w:val="22"/>
        </w:rPr>
        <w:t xml:space="preserve">0.5º x 0.625º </w:t>
      </w:r>
      <w:r w:rsidR="0053483B">
        <w:rPr>
          <w:rFonts w:ascii="Times New Roman" w:hAnsi="Times New Roman" w:cs="Times New Roman"/>
          <w:sz w:val="22"/>
        </w:rPr>
        <w:t>resolution</w:t>
      </w:r>
      <w:r w:rsidR="00257EEA">
        <w:rPr>
          <w:rFonts w:ascii="Times New Roman" w:hAnsi="Times New Roman" w:cs="Times New Roman"/>
          <w:sz w:val="22"/>
        </w:rPr>
        <w:t xml:space="preserve">. </w:t>
      </w:r>
      <w:r w:rsidR="002E4704">
        <w:rPr>
          <w:rFonts w:ascii="Times New Roman" w:hAnsi="Times New Roman" w:cs="Times New Roman"/>
          <w:sz w:val="22"/>
        </w:rPr>
        <w:t>The model is driven with MERRA-2 meteorological fields (</w:t>
      </w:r>
      <w:proofErr w:type="spellStart"/>
      <w:r w:rsidR="002E4704">
        <w:rPr>
          <w:rFonts w:ascii="Times New Roman" w:hAnsi="Times New Roman" w:cs="Times New Roman"/>
          <w:sz w:val="22"/>
        </w:rPr>
        <w:t>Bosilovich</w:t>
      </w:r>
      <w:proofErr w:type="spellEnd"/>
      <w:r w:rsidR="002E4704">
        <w:rPr>
          <w:rFonts w:ascii="Times New Roman" w:hAnsi="Times New Roman" w:cs="Times New Roman"/>
          <w:sz w:val="22"/>
        </w:rPr>
        <w:t xml:space="preserve"> et al., 2016) from the NASA Global Modeling and Assimilation Office (GMAO). </w:t>
      </w:r>
      <w:r w:rsidR="0053483B">
        <w:rPr>
          <w:rFonts w:ascii="Times New Roman" w:hAnsi="Times New Roman" w:cs="Times New Roman"/>
          <w:sz w:val="22"/>
        </w:rPr>
        <w:t xml:space="preserve">We use boundary conditions </w:t>
      </w:r>
      <w:r w:rsidR="002E4704">
        <w:rPr>
          <w:rFonts w:ascii="Times New Roman" w:hAnsi="Times New Roman" w:cs="Times New Roman"/>
          <w:sz w:val="22"/>
        </w:rPr>
        <w:t xml:space="preserve">and initial conditions [check this] </w:t>
      </w:r>
      <w:r w:rsidR="0053483B">
        <w:rPr>
          <w:rFonts w:ascii="Times New Roman" w:hAnsi="Times New Roman" w:cs="Times New Roman"/>
          <w:sz w:val="22"/>
        </w:rPr>
        <w:t xml:space="preserve">from </w:t>
      </w:r>
      <w:r w:rsidR="002E4704">
        <w:rPr>
          <w:rFonts w:ascii="Times New Roman" w:hAnsi="Times New Roman" w:cs="Times New Roman"/>
          <w:sz w:val="22"/>
        </w:rPr>
        <w:t>a global GEOS-</w:t>
      </w:r>
      <w:proofErr w:type="spellStart"/>
      <w:r w:rsidR="002E4704">
        <w:rPr>
          <w:rFonts w:ascii="Times New Roman" w:hAnsi="Times New Roman" w:cs="Times New Roman"/>
          <w:sz w:val="22"/>
        </w:rPr>
        <w:t>Chem</w:t>
      </w:r>
      <w:proofErr w:type="spellEnd"/>
      <w:r w:rsidR="002E4704">
        <w:rPr>
          <w:rFonts w:ascii="Times New Roman" w:hAnsi="Times New Roman" w:cs="Times New Roman"/>
          <w:sz w:val="22"/>
        </w:rPr>
        <w:t xml:space="preserve"> 4º x 5º</w:t>
      </w:r>
      <w:r w:rsidR="009F7374">
        <w:rPr>
          <w:rFonts w:ascii="Times New Roman" w:hAnsi="Times New Roman" w:cs="Times New Roman"/>
          <w:sz w:val="22"/>
        </w:rPr>
        <w:t xml:space="preserve"> </w:t>
      </w:r>
      <w:r w:rsidR="002E4704">
        <w:rPr>
          <w:rFonts w:ascii="Times New Roman" w:hAnsi="Times New Roman" w:cs="Times New Roman"/>
          <w:sz w:val="22"/>
        </w:rPr>
        <w:t>simulation for July 200</w:t>
      </w:r>
      <w:r w:rsidR="000D099C">
        <w:rPr>
          <w:rFonts w:ascii="Times New Roman" w:hAnsi="Times New Roman" w:cs="Times New Roman"/>
          <w:sz w:val="22"/>
        </w:rPr>
        <w:t xml:space="preserve">9 driven by </w:t>
      </w:r>
      <w:r w:rsidR="00435870">
        <w:rPr>
          <w:rFonts w:ascii="Times New Roman" w:hAnsi="Times New Roman" w:cs="Times New Roman"/>
          <w:sz w:val="22"/>
        </w:rPr>
        <w:t>prior emissions with posterior scaling factors applied</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All inversions also use the prior emissions, prior error</w:t>
      </w:r>
      <w:r w:rsidR="00192EE9">
        <w:rPr>
          <w:rFonts w:ascii="Times New Roman" w:hAnsi="Times New Roman" w:cs="Times New Roman"/>
          <w:sz w:val="22"/>
        </w:rPr>
        <w:t xml:space="preserve"> covariances,</w:t>
      </w:r>
      <w:r w:rsidR="002E4704">
        <w:rPr>
          <w:rFonts w:ascii="Times New Roman" w:hAnsi="Times New Roman" w:cs="Times New Roman"/>
          <w:sz w:val="22"/>
        </w:rPr>
        <w:t xml:space="preserve"> observations, and observation</w:t>
      </w:r>
      <w:r w:rsidR="00192EE9">
        <w:rPr>
          <w:rFonts w:ascii="Times New Roman" w:hAnsi="Times New Roman" w:cs="Times New Roman"/>
          <w:sz w:val="22"/>
        </w:rPr>
        <w:t>al error covariances</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In particular, we use the University of Leicester version 7 CO</w:t>
      </w:r>
      <w:r w:rsidR="002E4704">
        <w:rPr>
          <w:rFonts w:ascii="Times New Roman" w:hAnsi="Times New Roman" w:cs="Times New Roman"/>
          <w:sz w:val="22"/>
          <w:vertAlign w:val="subscript"/>
        </w:rPr>
        <w:t>2</w:t>
      </w:r>
      <w:r w:rsidR="002E4704">
        <w:rPr>
          <w:rFonts w:ascii="Times New Roman" w:hAnsi="Times New Roman" w:cs="Times New Roman"/>
          <w:sz w:val="22"/>
        </w:rPr>
        <w:t xml:space="preserve"> proxy retrieval over land (Parker et al. 2011, 2015) for July 2009, excluding glint data and observations north of 60ºN. </w:t>
      </w:r>
      <w:r w:rsidR="00CE1208">
        <w:rPr>
          <w:rFonts w:ascii="Times New Roman" w:hAnsi="Times New Roman" w:cs="Times New Roman"/>
          <w:sz w:val="22"/>
        </w:rPr>
        <w:t>F</w:t>
      </w:r>
      <w:r w:rsidR="002E4704">
        <w:rPr>
          <w:rFonts w:ascii="Times New Roman" w:hAnsi="Times New Roman" w:cs="Times New Roman"/>
          <w:sz w:val="22"/>
        </w:rPr>
        <w:t xml:space="preserve">igure </w:t>
      </w:r>
      <w:r w:rsidR="008A3280">
        <w:rPr>
          <w:rFonts w:ascii="Times New Roman" w:hAnsi="Times New Roman" w:cs="Times New Roman"/>
          <w:sz w:val="22"/>
        </w:rPr>
        <w:t>1</w:t>
      </w:r>
      <w:r w:rsidR="002E4704">
        <w:rPr>
          <w:rFonts w:ascii="Times New Roman" w:hAnsi="Times New Roman" w:cs="Times New Roman"/>
          <w:sz w:val="22"/>
        </w:rPr>
        <w:t xml:space="preserve"> shows the GOSAT data used by all inversions.</w:t>
      </w:r>
      <w:r w:rsidR="00CE1208">
        <w:rPr>
          <w:rFonts w:ascii="Times New Roman" w:hAnsi="Times New Roman" w:cs="Times New Roman"/>
          <w:sz w:val="22"/>
        </w:rPr>
        <w:t xml:space="preserve"> </w:t>
      </w:r>
    </w:p>
    <w:p w14:paraId="5B0D17C0" w14:textId="5942F37A" w:rsidR="00CE1208" w:rsidRDefault="00CE1208" w:rsidP="0092104F">
      <w:pPr>
        <w:rPr>
          <w:rFonts w:ascii="Times New Roman" w:hAnsi="Times New Roman" w:cs="Times New Roman"/>
          <w:sz w:val="22"/>
        </w:rPr>
      </w:pPr>
    </w:p>
    <w:p w14:paraId="7883736C" w14:textId="635CB39E" w:rsidR="008A3280" w:rsidRDefault="008A3280" w:rsidP="008A3280">
      <w:pPr>
        <w:jc w:val="center"/>
        <w:rPr>
          <w:rFonts w:ascii="Times New Roman" w:hAnsi="Times New Roman" w:cs="Times New Roman"/>
          <w:sz w:val="22"/>
        </w:rPr>
      </w:pPr>
      <w:r>
        <w:rPr>
          <w:noProof/>
          <w:sz w:val="22"/>
        </w:rPr>
        <w:drawing>
          <wp:inline distT="0" distB="0" distL="0" distR="0" wp14:anchorId="1030CAEC" wp14:editId="0C3011E4">
            <wp:extent cx="3699141" cy="2249424"/>
            <wp:effectExtent l="0" t="0" r="0" b="0"/>
            <wp:docPr id="6" name="Picture 6" descr="/var/folders/hl/0mslsrps5n1cdw1qjfny_vd40000gn/T/com.microsoft.Word/Content.MSO/80674A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l/0mslsrps5n1cdw1qjfny_vd40000gn/T/com.microsoft.Word/Content.MSO/80674A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9835" cy="2255927"/>
                    </a:xfrm>
                    <a:prstGeom prst="rect">
                      <a:avLst/>
                    </a:prstGeom>
                    <a:noFill/>
                    <a:ln>
                      <a:noFill/>
                    </a:ln>
                  </pic:spPr>
                </pic:pic>
              </a:graphicData>
            </a:graphic>
          </wp:inline>
        </w:drawing>
      </w:r>
    </w:p>
    <w:p w14:paraId="766399D9" w14:textId="4DCB1D28" w:rsidR="008A3280" w:rsidRDefault="008A3280" w:rsidP="00C20F06">
      <w:pPr>
        <w:ind w:firstLine="720"/>
        <w:rPr>
          <w:rFonts w:ascii="Times New Roman" w:hAnsi="Times New Roman" w:cs="Times New Roman"/>
          <w:sz w:val="22"/>
        </w:rPr>
      </w:pPr>
      <w:r>
        <w:rPr>
          <w:rFonts w:ascii="Times New Roman" w:hAnsi="Times New Roman" w:cs="Times New Roman"/>
          <w:sz w:val="22"/>
        </w:rPr>
        <w:t>Figure 1: GOSAT atmospheric methane column retrievals for July 2009</w:t>
      </w:r>
    </w:p>
    <w:p w14:paraId="04A0C0D6" w14:textId="77777777" w:rsidR="008A3280" w:rsidRDefault="008A3280" w:rsidP="0092104F">
      <w:pPr>
        <w:rPr>
          <w:rFonts w:ascii="Times New Roman" w:hAnsi="Times New Roman" w:cs="Times New Roman"/>
          <w:sz w:val="22"/>
        </w:rPr>
      </w:pPr>
    </w:p>
    <w:p w14:paraId="4E254F0E" w14:textId="32CAE104" w:rsidR="002E4704" w:rsidRDefault="00CE1208" w:rsidP="0092104F">
      <w:pPr>
        <w:rPr>
          <w:rFonts w:ascii="Times New Roman" w:hAnsi="Times New Roman" w:cs="Times New Roman"/>
          <w:sz w:val="22"/>
        </w:rPr>
      </w:pPr>
      <w:r>
        <w:rPr>
          <w:rFonts w:ascii="Times New Roman" w:hAnsi="Times New Roman" w:cs="Times New Roman"/>
          <w:sz w:val="22"/>
        </w:rPr>
        <w:t xml:space="preserve">Figure </w:t>
      </w:r>
      <w:r w:rsidR="008A3280">
        <w:rPr>
          <w:rFonts w:ascii="Times New Roman" w:hAnsi="Times New Roman" w:cs="Times New Roman"/>
          <w:sz w:val="22"/>
        </w:rPr>
        <w:t>2</w:t>
      </w:r>
      <w:r>
        <w:rPr>
          <w:rFonts w:ascii="Times New Roman" w:hAnsi="Times New Roman" w:cs="Times New Roman"/>
          <w:sz w:val="22"/>
        </w:rPr>
        <w:t xml:space="preserve"> shows the information content of the true system, as given by the diagonal elements of the averaging kernel. </w:t>
      </w:r>
      <w:r w:rsidR="00435870">
        <w:rPr>
          <w:rFonts w:ascii="Times New Roman" w:hAnsi="Times New Roman" w:cs="Times New Roman"/>
          <w:sz w:val="22"/>
        </w:rPr>
        <w:t xml:space="preserve">Grid boxes with large (close to one) values have more information content, or a stronger ability to constrain emissions. Grid boxes with small (close to zero) values have less ability to constrain emissions. </w:t>
      </w:r>
      <w:r>
        <w:rPr>
          <w:rFonts w:ascii="Times New Roman" w:hAnsi="Times New Roman" w:cs="Times New Roman"/>
          <w:sz w:val="22"/>
        </w:rPr>
        <w:t>The information content displays significant spatial variability</w:t>
      </w:r>
      <w:r w:rsidR="00435870">
        <w:rPr>
          <w:rFonts w:ascii="Times New Roman" w:hAnsi="Times New Roman" w:cs="Times New Roman"/>
          <w:sz w:val="22"/>
        </w:rPr>
        <w:t>. Notably, all grid boxes have relatively low averaging kernel values because of the limited number of observations incorporated into the inversion. Introducing more observations may change the distribution of the information content but the spatial variability would likely be preserved. This spatial variability justifies the reduced-dimension and low-rank Jacobian approaches.</w:t>
      </w:r>
    </w:p>
    <w:p w14:paraId="2C27371D" w14:textId="0818076F" w:rsidR="00874DD6" w:rsidRDefault="00874DD6" w:rsidP="0092104F">
      <w:pPr>
        <w:rPr>
          <w:rFonts w:ascii="Times New Roman" w:hAnsi="Times New Roman" w:cs="Times New Roman"/>
          <w:sz w:val="22"/>
        </w:rPr>
      </w:pPr>
    </w:p>
    <w:p w14:paraId="1CE1EA9F" w14:textId="18ED996D" w:rsidR="00874DD6" w:rsidRDefault="00874DD6" w:rsidP="0092104F">
      <w:pPr>
        <w:rPr>
          <w:rFonts w:ascii="Times New Roman" w:hAnsi="Times New Roman" w:cs="Times New Roman"/>
          <w:sz w:val="22"/>
        </w:rPr>
      </w:pPr>
      <w:r>
        <w:rPr>
          <w:rFonts w:ascii="Times New Roman" w:eastAsiaTheme="minorEastAsia" w:hAnsi="Times New Roman" w:cs="Times New Roman"/>
          <w:sz w:val="22"/>
        </w:rPr>
        <w:t>The wind speed, length scale, and pressure can either be assumed constant or generated by a single model run.??</w:t>
      </w:r>
    </w:p>
    <w:p w14:paraId="15A22767" w14:textId="5E67D063" w:rsidR="008A3280" w:rsidRDefault="008A3280" w:rsidP="0092104F">
      <w:pPr>
        <w:rPr>
          <w:rFonts w:ascii="Times New Roman" w:hAnsi="Times New Roman" w:cs="Times New Roman"/>
          <w:sz w:val="22"/>
        </w:rPr>
      </w:pPr>
    </w:p>
    <w:p w14:paraId="4FB24EDD" w14:textId="45515AE7" w:rsidR="008A3280" w:rsidRDefault="008A3280" w:rsidP="008A3280">
      <w:pPr>
        <w:jc w:val="center"/>
        <w:rPr>
          <w:rFonts w:ascii="Times New Roman" w:hAnsi="Times New Roman" w:cs="Times New Roman"/>
          <w:sz w:val="22"/>
        </w:rPr>
      </w:pPr>
      <w:r>
        <w:rPr>
          <w:noProof/>
          <w:sz w:val="22"/>
        </w:rPr>
        <w:lastRenderedPageBreak/>
        <w:drawing>
          <wp:inline distT="0" distB="0" distL="0" distR="0" wp14:anchorId="0A15B233" wp14:editId="4C364374">
            <wp:extent cx="3703320" cy="2169045"/>
            <wp:effectExtent l="0" t="0" r="0" b="3175"/>
            <wp:docPr id="7" name="Picture 7" descr="/var/folders/hl/0mslsrps5n1cdw1qjfny_vd40000gn/T/com.microsoft.Word/Content.MSO/643253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l/0mslsrps5n1cdw1qjfny_vd40000gn/T/com.microsoft.Word/Content.MSO/643253E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3320" cy="2169045"/>
                    </a:xfrm>
                    <a:prstGeom prst="rect">
                      <a:avLst/>
                    </a:prstGeom>
                    <a:noFill/>
                    <a:ln>
                      <a:noFill/>
                    </a:ln>
                  </pic:spPr>
                </pic:pic>
              </a:graphicData>
            </a:graphic>
          </wp:inline>
        </w:drawing>
      </w:r>
    </w:p>
    <w:p w14:paraId="5D19185F" w14:textId="20623691" w:rsidR="008A3280" w:rsidRDefault="008A3280" w:rsidP="00C20F06">
      <w:pPr>
        <w:ind w:left="720"/>
        <w:rPr>
          <w:rFonts w:ascii="Times New Roman" w:hAnsi="Times New Roman" w:cs="Times New Roman"/>
          <w:sz w:val="22"/>
        </w:rPr>
      </w:pPr>
      <w:r>
        <w:rPr>
          <w:rFonts w:ascii="Times New Roman" w:hAnsi="Times New Roman" w:cs="Times New Roman"/>
          <w:sz w:val="22"/>
        </w:rPr>
        <w:t xml:space="preserve">Figure 2: Information content of the true inverse system, as given by the diagonal elements of the averaging kernels. </w:t>
      </w:r>
      <w:r w:rsidR="00C20F06">
        <w:rPr>
          <w:rFonts w:ascii="Times New Roman" w:hAnsi="Times New Roman" w:cs="Times New Roman"/>
          <w:sz w:val="22"/>
        </w:rPr>
        <w:t>The inversion can better constrain emissions in g</w:t>
      </w:r>
      <w:r>
        <w:rPr>
          <w:rFonts w:ascii="Times New Roman" w:hAnsi="Times New Roman" w:cs="Times New Roman"/>
          <w:sz w:val="22"/>
        </w:rPr>
        <w:t xml:space="preserve">rid boxes with large (closer to one) </w:t>
      </w:r>
      <w:r w:rsidR="00C20F06">
        <w:rPr>
          <w:rFonts w:ascii="Times New Roman" w:hAnsi="Times New Roman" w:cs="Times New Roman"/>
          <w:sz w:val="22"/>
        </w:rPr>
        <w:t>averaging kernel values.</w:t>
      </w:r>
    </w:p>
    <w:p w14:paraId="376AB6B6" w14:textId="1B06E80C" w:rsidR="002E4704" w:rsidRDefault="002E4704" w:rsidP="0092104F">
      <w:pPr>
        <w:rPr>
          <w:rFonts w:ascii="Times New Roman" w:hAnsi="Times New Roman" w:cs="Times New Roman"/>
          <w:sz w:val="22"/>
        </w:rPr>
      </w:pPr>
    </w:p>
    <w:p w14:paraId="45979FF1" w14:textId="0712BBED" w:rsidR="00C20F06" w:rsidRDefault="002E4704" w:rsidP="0092104F">
      <w:pPr>
        <w:rPr>
          <w:rFonts w:ascii="Times New Roman" w:eastAsiaTheme="minorEastAsia" w:hAnsi="Times New Roman" w:cs="Times New Roman"/>
          <w:sz w:val="22"/>
        </w:rPr>
      </w:pPr>
      <w:r>
        <w:rPr>
          <w:rFonts w:ascii="Times New Roman" w:hAnsi="Times New Roman" w:cs="Times New Roman"/>
          <w:sz w:val="22"/>
        </w:rPr>
        <w:t xml:space="preserve">We use a 1º x 1.25º grid as the base resolution for all Jacobians. </w:t>
      </w:r>
      <w:r w:rsidR="00192EE9">
        <w:rPr>
          <w:rFonts w:ascii="Times New Roman" w:hAnsi="Times New Roman" w:cs="Times New Roman"/>
          <w:sz w:val="22"/>
        </w:rPr>
        <w:t>The true Jacobian is constructed by perturbing aggregated 0.5º x 0.625º grid boxes</w:t>
      </w:r>
      <w:r w:rsidR="002C1838">
        <w:rPr>
          <w:rFonts w:ascii="Times New Roman" w:hAnsi="Times New Roman" w:cs="Times New Roman"/>
          <w:sz w:val="22"/>
        </w:rPr>
        <w:t>, requiring 2,098 model runs</w:t>
      </w:r>
      <w:r w:rsidR="00192EE9">
        <w:rPr>
          <w:rFonts w:ascii="Times New Roman" w:hAnsi="Times New Roman" w:cs="Times New Roman"/>
          <w:sz w:val="22"/>
        </w:rPr>
        <w:t>. The initial estimate for the reduced-dimension and low-rank Jacobians is constructed following the mass balance approach described in Section 2. Figure</w:t>
      </w:r>
      <w:r w:rsidR="00F6332D">
        <w:rPr>
          <w:rFonts w:ascii="Times New Roman" w:hAnsi="Times New Roman" w:cs="Times New Roman"/>
          <w:sz w:val="22"/>
        </w:rPr>
        <w:t xml:space="preserve"> 3</w:t>
      </w:r>
      <w:r w:rsidR="00192EE9">
        <w:rPr>
          <w:rFonts w:ascii="Times New Roman" w:hAnsi="Times New Roman" w:cs="Times New Roman"/>
          <w:sz w:val="22"/>
        </w:rPr>
        <w:t xml:space="preserve"> shows the initial estimate Jacobian elements plotted against the true Jacobian elements. While the elements of the initial estimate are of the same order of magnitude as the true Jacobian, significant scatter exists in the values. However, the patterns of information content,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sidR="00192EE9">
        <w:rPr>
          <w:rFonts w:ascii="Times New Roman" w:eastAsiaTheme="minorEastAsia" w:hAnsi="Times New Roman" w:cs="Times New Roman"/>
          <w:sz w:val="22"/>
        </w:rPr>
        <w:t xml:space="preserve">, are broadly consistent with the true patterns of information content. </w:t>
      </w:r>
      <w:r w:rsidR="00906DA2">
        <w:rPr>
          <w:rFonts w:ascii="Times New Roman" w:eastAsiaTheme="minorEastAsia" w:hAnsi="Times New Roman" w:cs="Times New Roman"/>
          <w:sz w:val="22"/>
        </w:rPr>
        <w:t>As illustration, the</w:t>
      </w:r>
      <w:r w:rsidR="00192EE9">
        <w:rPr>
          <w:rFonts w:ascii="Times New Roman" w:eastAsiaTheme="minorEastAsia" w:hAnsi="Times New Roman" w:cs="Times New Roman"/>
          <w:sz w:val="22"/>
        </w:rPr>
        <w:t xml:space="preserve"> top row of figure </w:t>
      </w:r>
      <w:r w:rsidR="00BF0129">
        <w:rPr>
          <w:rFonts w:ascii="Times New Roman" w:eastAsiaTheme="minorEastAsia" w:hAnsi="Times New Roman" w:cs="Times New Roman"/>
          <w:sz w:val="22"/>
        </w:rPr>
        <w:t>4</w:t>
      </w:r>
      <w:r w:rsidR="00192EE9">
        <w:rPr>
          <w:rFonts w:ascii="Times New Roman" w:eastAsiaTheme="minorEastAsia" w:hAnsi="Times New Roman" w:cs="Times New Roman"/>
          <w:sz w:val="22"/>
        </w:rPr>
        <w:t xml:space="preserve"> shows the first </w:t>
      </w:r>
      <w:r w:rsidR="00906DA2">
        <w:rPr>
          <w:rFonts w:ascii="Times New Roman" w:eastAsiaTheme="minorEastAsia" w:hAnsi="Times New Roman" w:cs="Times New Roman"/>
          <w:sz w:val="22"/>
        </w:rPr>
        <w:t>four</w:t>
      </w:r>
      <w:r w:rsidR="00192EE9">
        <w:rPr>
          <w:rFonts w:ascii="Times New Roman" w:eastAsiaTheme="minorEastAsia" w:hAnsi="Times New Roman" w:cs="Times New Roman"/>
          <w:sz w:val="22"/>
        </w:rPr>
        <w:t xml:space="preserve"> patterns of information content </w:t>
      </w:r>
      <w:r w:rsidR="00CE1208">
        <w:rPr>
          <w:rFonts w:ascii="Times New Roman" w:eastAsiaTheme="minorEastAsia" w:hAnsi="Times New Roman" w:cs="Times New Roman"/>
          <w:sz w:val="22"/>
        </w:rPr>
        <w:t>for the true Jacobian, while the second row shows those patterns for the initial estimate. The third row shows the eigenvalue spectrum for the true and initial Jacobians, illustrating the similarity in the information content explained by each of the eigenvectors for both the true and initial inverse systems.</w:t>
      </w:r>
    </w:p>
    <w:p w14:paraId="21879F69" w14:textId="27624985" w:rsidR="00C20F06" w:rsidRDefault="00C20F06" w:rsidP="0092104F">
      <w:pPr>
        <w:rPr>
          <w:rFonts w:ascii="Times New Roman" w:hAnsi="Times New Roman" w:cs="Times New Roman"/>
          <w:sz w:val="22"/>
        </w:rPr>
      </w:pPr>
    </w:p>
    <w:p w14:paraId="70DA6D55" w14:textId="7F5E7A56" w:rsidR="002C1838" w:rsidRDefault="002C1838" w:rsidP="002C1838">
      <w:pPr>
        <w:rPr>
          <w:rFonts w:ascii="Times New Roman" w:hAnsi="Times New Roman" w:cs="Times New Roman"/>
          <w:sz w:val="22"/>
        </w:rPr>
      </w:pPr>
      <w:r>
        <w:rPr>
          <w:rFonts w:ascii="Times New Roman" w:hAnsi="Times New Roman" w:cs="Times New Roman"/>
          <w:sz w:val="22"/>
        </w:rPr>
        <w:t xml:space="preserve">To demonstrate the efficacy of the reduced-dimension and low-rank Jacobian methods proposed, we construct both Jacobians with the goal of reducing the number of </w:t>
      </w:r>
      <w:proofErr w:type="gramStart"/>
      <w:r>
        <w:rPr>
          <w:rFonts w:ascii="Times New Roman" w:hAnsi="Times New Roman" w:cs="Times New Roman"/>
          <w:sz w:val="22"/>
        </w:rPr>
        <w:t>model</w:t>
      </w:r>
      <w:proofErr w:type="gramEnd"/>
      <w:r>
        <w:rPr>
          <w:rFonts w:ascii="Times New Roman" w:hAnsi="Times New Roman" w:cs="Times New Roman"/>
          <w:sz w:val="22"/>
        </w:rPr>
        <w:t xml:space="preserve"> runs by an order of magnitude, from ~2,000 to ~200-300. </w:t>
      </w:r>
      <w:r w:rsidR="00BF0129">
        <w:rPr>
          <w:rFonts w:ascii="Times New Roman" w:hAnsi="Times New Roman" w:cs="Times New Roman"/>
          <w:sz w:val="22"/>
        </w:rPr>
        <w:t xml:space="preserve">It is worth noting that increasing the number of </w:t>
      </w:r>
      <w:proofErr w:type="gramStart"/>
      <w:r w:rsidR="00BF0129">
        <w:rPr>
          <w:rFonts w:ascii="Times New Roman" w:hAnsi="Times New Roman" w:cs="Times New Roman"/>
          <w:sz w:val="22"/>
        </w:rPr>
        <w:t>model</w:t>
      </w:r>
      <w:proofErr w:type="gramEnd"/>
      <w:r w:rsidR="00BF0129">
        <w:rPr>
          <w:rFonts w:ascii="Times New Roman" w:hAnsi="Times New Roman" w:cs="Times New Roman"/>
          <w:sz w:val="22"/>
        </w:rPr>
        <w:t xml:space="preserve"> runs, particularly in the second iteration of both methods, will always increase the accuracy of the Jacobian relative to the true Jacobian. Generally, then, the number of model runs should be set by computational limits. We consider first the reduced-dimension and then the low-rank Jacobians.</w:t>
      </w:r>
    </w:p>
    <w:p w14:paraId="4C33FA55" w14:textId="0F493A09" w:rsidR="00BF0129" w:rsidRDefault="00BF0129" w:rsidP="002C1838">
      <w:pPr>
        <w:rPr>
          <w:rFonts w:ascii="Times New Roman" w:hAnsi="Times New Roman" w:cs="Times New Roman"/>
          <w:sz w:val="22"/>
        </w:rPr>
      </w:pPr>
    </w:p>
    <w:p w14:paraId="311CEBE8" w14:textId="52F10714" w:rsidR="00BF0129" w:rsidRDefault="002C1838" w:rsidP="002C1838">
      <w:pPr>
        <w:rPr>
          <w:rFonts w:ascii="Times New Roman" w:hAnsi="Times New Roman" w:cs="Times New Roman"/>
          <w:sz w:val="22"/>
        </w:rPr>
      </w:pPr>
      <w:r>
        <w:rPr>
          <w:rFonts w:ascii="Times New Roman" w:hAnsi="Times New Roman" w:cs="Times New Roman"/>
          <w:sz w:val="22"/>
        </w:rPr>
        <w:t>[</w:t>
      </w:r>
      <w:r w:rsidR="00BF0129">
        <w:rPr>
          <w:rFonts w:ascii="Times New Roman" w:hAnsi="Times New Roman" w:cs="Times New Roman"/>
          <w:sz w:val="22"/>
        </w:rPr>
        <w:t>Paragraph about reduced-dimension Jacobian</w:t>
      </w:r>
    </w:p>
    <w:p w14:paraId="46944512" w14:textId="2E9F256E" w:rsidR="00BF0129" w:rsidRDefault="00BF0129" w:rsidP="002C1838">
      <w:pPr>
        <w:rPr>
          <w:rFonts w:ascii="Times New Roman" w:hAnsi="Times New Roman" w:cs="Times New Roman"/>
          <w:sz w:val="22"/>
        </w:rPr>
      </w:pPr>
      <w:r>
        <w:rPr>
          <w:rFonts w:ascii="Times New Roman" w:hAnsi="Times New Roman" w:cs="Times New Roman"/>
          <w:sz w:val="22"/>
        </w:rPr>
        <w:t>Note: I don’t currently have this paragraph completed</w:t>
      </w:r>
      <w:r w:rsidR="00A147E6">
        <w:rPr>
          <w:rFonts w:ascii="Times New Roman" w:hAnsi="Times New Roman" w:cs="Times New Roman"/>
          <w:sz w:val="22"/>
        </w:rPr>
        <w:t>.</w:t>
      </w:r>
      <w:r>
        <w:rPr>
          <w:rFonts w:ascii="Times New Roman" w:hAnsi="Times New Roman" w:cs="Times New Roman"/>
          <w:sz w:val="22"/>
        </w:rPr>
        <w:t xml:space="preserve"> I need to think of a way to evaluate the accuracy of the reduced-dimension Jacobian. While the posterior solution is exact on the multi-scale grid, it loses significant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w:t>
      </w:r>
    </w:p>
    <w:p w14:paraId="4D5A8A59" w14:textId="05E5A918" w:rsidR="00C20F06" w:rsidRDefault="00C20F06" w:rsidP="00C20F06">
      <w:pPr>
        <w:jc w:val="center"/>
        <w:rPr>
          <w:rFonts w:ascii="Times New Roman" w:hAnsi="Times New Roman" w:cs="Times New Roman"/>
          <w:sz w:val="22"/>
        </w:rPr>
      </w:pPr>
      <w:r w:rsidRPr="00C20F06">
        <w:rPr>
          <w:rFonts w:ascii="Times New Roman" w:hAnsi="Times New Roman" w:cs="Times New Roman"/>
          <w:noProof/>
          <w:sz w:val="22"/>
        </w:rPr>
        <w:lastRenderedPageBreak/>
        <w:drawing>
          <wp:inline distT="0" distB="0" distL="0" distR="0" wp14:anchorId="12AAE6DB" wp14:editId="06B7E5E8">
            <wp:extent cx="2432304" cy="2488294"/>
            <wp:effectExtent l="0" t="0" r="0" b="0"/>
            <wp:docPr id="3" name="Picture 2">
              <a:extLst xmlns:a="http://schemas.openxmlformats.org/drawingml/2006/main">
                <a:ext uri="{FF2B5EF4-FFF2-40B4-BE49-F238E27FC236}">
                  <a16:creationId xmlns:a16="http://schemas.microsoft.com/office/drawing/2014/main" id="{F47FC14F-FFDB-854A-BE49-1A32CD8D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7FC14F-FFDB-854A-BE49-1A32CD8D07BD}"/>
                        </a:ext>
                      </a:extLst>
                    </pic:cNvPr>
                    <pic:cNvPicPr>
                      <a:picLocks noChangeAspect="1"/>
                    </pic:cNvPicPr>
                  </pic:nvPicPr>
                  <pic:blipFill rotWithShape="1">
                    <a:blip r:embed="rId14"/>
                    <a:srcRect r="66769"/>
                    <a:stretch/>
                  </pic:blipFill>
                  <pic:spPr bwMode="auto">
                    <a:xfrm>
                      <a:off x="0" y="0"/>
                      <a:ext cx="2433657" cy="2489678"/>
                    </a:xfrm>
                    <a:prstGeom prst="rect">
                      <a:avLst/>
                    </a:prstGeom>
                    <a:ln>
                      <a:noFill/>
                    </a:ln>
                    <a:extLst>
                      <a:ext uri="{53640926-AAD7-44D8-BBD7-CCE9431645EC}">
                        <a14:shadowObscured xmlns:a14="http://schemas.microsoft.com/office/drawing/2010/main"/>
                      </a:ext>
                    </a:extLst>
                  </pic:spPr>
                </pic:pic>
              </a:graphicData>
            </a:graphic>
          </wp:inline>
        </w:drawing>
      </w:r>
    </w:p>
    <w:p w14:paraId="5694B850" w14:textId="7F5CB5AA" w:rsidR="00F6332D" w:rsidRDefault="00F6332D" w:rsidP="00F6332D">
      <w:pPr>
        <w:ind w:left="720" w:hanging="720"/>
        <w:rPr>
          <w:rFonts w:ascii="Times New Roman" w:hAnsi="Times New Roman" w:cs="Times New Roman"/>
          <w:sz w:val="22"/>
        </w:rPr>
      </w:pPr>
      <w:r>
        <w:rPr>
          <w:rFonts w:ascii="Times New Roman" w:hAnsi="Times New Roman" w:cs="Times New Roman"/>
          <w:sz w:val="22"/>
        </w:rPr>
        <w:tab/>
        <w:t xml:space="preserve">Figure 3: </w:t>
      </w:r>
      <w:r w:rsidR="00906DA2">
        <w:rPr>
          <w:rFonts w:ascii="Times New Roman" w:hAnsi="Times New Roman" w:cs="Times New Roman"/>
          <w:sz w:val="22"/>
        </w:rPr>
        <w:t>Mass-balance estimated Jacobian plotted element-wise against the true Jacobian. [Note: I’ll get rid of the text in the upper left in the next version of this plot.]</w:t>
      </w:r>
    </w:p>
    <w:p w14:paraId="0E59C676" w14:textId="77777777" w:rsidR="00C20F06" w:rsidRDefault="00C20F06" w:rsidP="00C20F06">
      <w:pPr>
        <w:jc w:val="center"/>
        <w:rPr>
          <w:rFonts w:ascii="Times New Roman" w:hAnsi="Times New Roman" w:cs="Times New Roman"/>
          <w:sz w:val="22"/>
        </w:rPr>
      </w:pPr>
    </w:p>
    <w:p w14:paraId="184206C8" w14:textId="77777777" w:rsidR="00C20F06" w:rsidRDefault="00C20F06" w:rsidP="0092104F">
      <w:pPr>
        <w:rPr>
          <w:rFonts w:ascii="Times New Roman" w:hAnsi="Times New Roman" w:cs="Times New Roman"/>
          <w:sz w:val="22"/>
        </w:rPr>
      </w:pPr>
    </w:p>
    <w:p w14:paraId="11F41274" w14:textId="77777777" w:rsidR="00C20F06" w:rsidRDefault="00C20F06" w:rsidP="0092104F">
      <w:pPr>
        <w:rPr>
          <w:rFonts w:ascii="Times New Roman" w:hAnsi="Times New Roman" w:cs="Times New Roman"/>
          <w:sz w:val="22"/>
        </w:rPr>
      </w:pPr>
      <w:r>
        <w:rPr>
          <w:noProof/>
          <w:sz w:val="22"/>
        </w:rPr>
        <w:drawing>
          <wp:inline distT="0" distB="0" distL="0" distR="0" wp14:anchorId="1A2BF336" wp14:editId="37C9927C">
            <wp:extent cx="5943600" cy="1784985"/>
            <wp:effectExtent l="0" t="0" r="0" b="5715"/>
            <wp:docPr id="8" name="Picture 8" descr="/var/folders/hl/0mslsrps5n1cdw1qjfny_vd40000gn/T/com.microsoft.Word/Content.MSO/F98C56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l/0mslsrps5n1cdw1qjfny_vd40000gn/T/com.microsoft.Word/Content.MSO/F98C562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4723EFC1" w14:textId="77777777" w:rsidR="00906DA2" w:rsidRDefault="00C20F06" w:rsidP="0092104F">
      <w:pPr>
        <w:rPr>
          <w:rFonts w:ascii="Times New Roman" w:hAnsi="Times New Roman" w:cs="Times New Roman"/>
          <w:sz w:val="22"/>
        </w:rPr>
      </w:pPr>
      <w:r>
        <w:rPr>
          <w:noProof/>
          <w:sz w:val="22"/>
        </w:rPr>
        <w:drawing>
          <wp:inline distT="0" distB="0" distL="0" distR="0" wp14:anchorId="427745DF" wp14:editId="2BD44830">
            <wp:extent cx="5294376" cy="1609241"/>
            <wp:effectExtent l="0" t="0" r="1905" b="3810"/>
            <wp:docPr id="9" name="Picture 9" descr="/var/folders/hl/0mslsrps5n1cdw1qjfny_vd40000gn/T/com.microsoft.Word/Content.MSO/FA5619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l/0mslsrps5n1cdw1qjfny_vd40000gn/T/com.microsoft.Word/Content.MSO/FA56191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864" cy="1622155"/>
                    </a:xfrm>
                    <a:prstGeom prst="rect">
                      <a:avLst/>
                    </a:prstGeom>
                    <a:noFill/>
                    <a:ln>
                      <a:noFill/>
                    </a:ln>
                  </pic:spPr>
                </pic:pic>
              </a:graphicData>
            </a:graphic>
          </wp:inline>
        </w:drawing>
      </w:r>
    </w:p>
    <w:p w14:paraId="5FCEBE71" w14:textId="601835EE" w:rsidR="00CE1208" w:rsidRDefault="00906DA2" w:rsidP="00906DA2">
      <w:pPr>
        <w:ind w:left="720" w:hanging="720"/>
        <w:rPr>
          <w:rFonts w:ascii="Times New Roman" w:hAnsi="Times New Roman" w:cs="Times New Roman"/>
          <w:sz w:val="22"/>
        </w:rPr>
      </w:pPr>
      <w:r>
        <w:rPr>
          <w:rFonts w:ascii="Times New Roman" w:hAnsi="Times New Roman" w:cs="Times New Roman"/>
          <w:sz w:val="22"/>
        </w:rPr>
        <w:tab/>
        <w:t xml:space="preserve">Figure 4: Eigenvectors and eigenvalues of the mass-balance estimated Jacobian and true Jacobian. The top row shows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true</m:t>
            </m:r>
          </m:sup>
        </m:sSup>
      </m:oMath>
      <w:r>
        <w:rPr>
          <w:rFonts w:ascii="Times New Roman" w:eastAsiaTheme="minorEastAsia" w:hAnsi="Times New Roman" w:cs="Times New Roman"/>
          <w:sz w:val="22"/>
        </w:rPr>
        <w:t xml:space="preserve"> and the second row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(0)</m:t>
            </m:r>
          </m:sup>
        </m:sSup>
      </m:oMath>
      <w:r>
        <w:rPr>
          <w:rFonts w:ascii="Times New Roman" w:eastAsiaTheme="minorEastAsia" w:hAnsi="Times New Roman" w:cs="Times New Roman"/>
          <w:sz w:val="22"/>
        </w:rPr>
        <w:t xml:space="preserve">. While significant differences exist in the exact patterns, the estimated Jacobian generates patterns of information content that </w:t>
      </w:r>
      <w:r w:rsidR="00EB1375">
        <w:rPr>
          <w:rFonts w:ascii="Times New Roman" w:eastAsiaTheme="minorEastAsia" w:hAnsi="Times New Roman" w:cs="Times New Roman"/>
          <w:sz w:val="22"/>
        </w:rPr>
        <w:t xml:space="preserve">capture the broad regions contained in the true patterns. These similarities persist beyond the first four eigenvectors. The bottom row shows the </w:t>
      </w:r>
      <w:r w:rsidR="002C1838">
        <w:rPr>
          <w:rFonts w:ascii="Times New Roman" w:eastAsiaTheme="minorEastAsia" w:hAnsi="Times New Roman" w:cs="Times New Roman"/>
          <w:sz w:val="22"/>
        </w:rPr>
        <w:t>spectra of the eigenvalues associated with the true Jacobian (black) and the estimated Jacobian (red dashes) [Note: I’ll change the label “Update” to “Initial Estimate.”]</w:t>
      </w:r>
      <w:r>
        <w:rPr>
          <w:rFonts w:ascii="Times New Roman" w:eastAsiaTheme="minorEastAsia" w:hAnsi="Times New Roman" w:cs="Times New Roman"/>
          <w:sz w:val="22"/>
        </w:rPr>
        <w:t xml:space="preserve"> </w:t>
      </w:r>
      <w:r w:rsidR="002C1838">
        <w:rPr>
          <w:rFonts w:ascii="Times New Roman" w:eastAsiaTheme="minorEastAsia" w:hAnsi="Times New Roman" w:cs="Times New Roman"/>
          <w:sz w:val="22"/>
        </w:rPr>
        <w:t>The two spectra are similar, demonstrating that similar fractions of information content are captured by each eigenvector. [Note: I will also make the fonts a consistent size.]</w:t>
      </w:r>
      <w:r w:rsidR="00192EE9">
        <w:rPr>
          <w:rFonts w:ascii="Times New Roman" w:hAnsi="Times New Roman" w:cs="Times New Roman"/>
          <w:sz w:val="22"/>
        </w:rPr>
        <w:br/>
      </w:r>
    </w:p>
    <w:p w14:paraId="032829DC" w14:textId="34E0849F" w:rsidR="00A147E6" w:rsidRDefault="00A147E6" w:rsidP="00A147E6">
      <w:pPr>
        <w:rPr>
          <w:rFonts w:ascii="Times New Roman" w:hAnsi="Times New Roman" w:cs="Times New Roman"/>
          <w:sz w:val="22"/>
        </w:rPr>
      </w:pPr>
      <w:r>
        <w:rPr>
          <w:rFonts w:ascii="Times New Roman" w:hAnsi="Times New Roman" w:cs="Times New Roman"/>
          <w:sz w:val="22"/>
        </w:rPr>
        <w:lastRenderedPageBreak/>
        <w:t>Paragraph about reduced-dimension Jacobian, cont.</w:t>
      </w:r>
    </w:p>
    <w:p w14:paraId="749B45CD" w14:textId="77777777" w:rsidR="00A147E6" w:rsidRDefault="00A147E6" w:rsidP="00A147E6">
      <w:pPr>
        <w:rPr>
          <w:rFonts w:ascii="Times New Roman" w:hAnsi="Times New Roman" w:cs="Times New Roman"/>
          <w:sz w:val="22"/>
        </w:rPr>
      </w:pPr>
    </w:p>
    <w:p w14:paraId="20A18429" w14:textId="706BDA1C" w:rsidR="00A147E6" w:rsidRDefault="00A147E6" w:rsidP="00A147E6">
      <w:pPr>
        <w:rPr>
          <w:rFonts w:ascii="Times New Roman" w:hAnsi="Times New Roman" w:cs="Times New Roman"/>
          <w:sz w:val="22"/>
        </w:rPr>
      </w:pPr>
      <w:r>
        <w:rPr>
          <w:rFonts w:ascii="Times New Roman" w:hAnsi="Times New Roman" w:cs="Times New Roman"/>
          <w:sz w:val="22"/>
        </w:rPr>
        <w:t>Figure 5: Plot showing the delineations of the final multi-scale grid</w:t>
      </w:r>
    </w:p>
    <w:p w14:paraId="590BF333" w14:textId="77777777" w:rsidR="00A147E6" w:rsidRDefault="00A147E6" w:rsidP="00BF0129">
      <w:pPr>
        <w:rPr>
          <w:rFonts w:ascii="Times New Roman" w:hAnsi="Times New Roman" w:cs="Times New Roman"/>
          <w:sz w:val="22"/>
        </w:rPr>
      </w:pPr>
    </w:p>
    <w:p w14:paraId="444E00AE" w14:textId="77777777" w:rsidR="00675A5E" w:rsidRDefault="00BF0129" w:rsidP="00BF0129">
      <w:pPr>
        <w:rPr>
          <w:rFonts w:ascii="Times New Roman" w:hAnsi="Times New Roman" w:cs="Times New Roman"/>
          <w:sz w:val="22"/>
        </w:rPr>
      </w:pPr>
      <w:r>
        <w:rPr>
          <w:rFonts w:ascii="Times New Roman" w:hAnsi="Times New Roman" w:cs="Times New Roman"/>
          <w:sz w:val="22"/>
        </w:rPr>
        <w:t>Figure 6: Plot showing posterior solution on multi-scale grid [left] and the posterior solution – true solution on multi-scale grid [center] and the posterior solution vs. the true solution [right]</w:t>
      </w:r>
    </w:p>
    <w:p w14:paraId="66EE9EB3" w14:textId="77777777" w:rsidR="00675A5E" w:rsidRDefault="00675A5E" w:rsidP="00BF0129">
      <w:pPr>
        <w:rPr>
          <w:rFonts w:ascii="Times New Roman" w:hAnsi="Times New Roman" w:cs="Times New Roman"/>
          <w:sz w:val="22"/>
        </w:rPr>
      </w:pPr>
    </w:p>
    <w:p w14:paraId="6D9C8715" w14:textId="6106BEDE" w:rsidR="00BF0129" w:rsidRDefault="00675A5E" w:rsidP="00BF0129">
      <w:pPr>
        <w:rPr>
          <w:rFonts w:ascii="Times New Roman" w:hAnsi="Times New Roman" w:cs="Times New Roman"/>
          <w:sz w:val="22"/>
        </w:rPr>
      </w:pPr>
      <w:r>
        <w:rPr>
          <w:rFonts w:ascii="Times New Roman" w:hAnsi="Times New Roman" w:cs="Times New Roman"/>
          <w:sz w:val="22"/>
        </w:rPr>
        <w:t>? Figure 7: Plot showing scatter of Jacobian, posterior mean, and posterior variance?</w:t>
      </w:r>
      <w:r w:rsidR="00BF0129">
        <w:rPr>
          <w:rFonts w:ascii="Times New Roman" w:hAnsi="Times New Roman" w:cs="Times New Roman"/>
          <w:sz w:val="22"/>
        </w:rPr>
        <w:t>]</w:t>
      </w:r>
    </w:p>
    <w:p w14:paraId="28F734A8" w14:textId="77777777" w:rsidR="00BF0129" w:rsidRDefault="00BF0129" w:rsidP="00BF0129">
      <w:pPr>
        <w:rPr>
          <w:rFonts w:ascii="Times New Roman" w:hAnsi="Times New Roman" w:cs="Times New Roman"/>
          <w:sz w:val="22"/>
        </w:rPr>
      </w:pPr>
    </w:p>
    <w:p w14:paraId="1BD9D9D5" w14:textId="58A6D8C9" w:rsidR="00BF0129" w:rsidRDefault="00BF0129" w:rsidP="00D81B6C">
      <w:pPr>
        <w:rPr>
          <w:rFonts w:ascii="Times New Roman" w:hAnsi="Times New Roman" w:cs="Times New Roman"/>
          <w:sz w:val="22"/>
        </w:rPr>
      </w:pPr>
      <w:r>
        <w:rPr>
          <w:rFonts w:ascii="Times New Roman" w:hAnsi="Times New Roman" w:cs="Times New Roman"/>
          <w:sz w:val="22"/>
        </w:rPr>
        <w:t xml:space="preserve">The low-rank Jacobian is constructed in two iterations. </w:t>
      </w:r>
      <w:r w:rsidR="00612DFC">
        <w:rPr>
          <w:rFonts w:ascii="Times New Roman" w:hAnsi="Times New Roman" w:cs="Times New Roman"/>
          <w:sz w:val="22"/>
        </w:rPr>
        <w:t xml:space="preserve">Because the averaging kernel corresponding to the mass balance Jacobian </w:t>
      </w:r>
      <w:r w:rsidR="00612DFC">
        <w:rPr>
          <w:rFonts w:ascii="Times New Roman" w:eastAsiaTheme="minorEastAsia" w:hAnsi="Times New Roman" w:cs="Times New Roman"/>
          <w:sz w:val="22"/>
        </w:rPr>
        <w:t xml:space="preserve">lacks contributions from the model and observations, the tailing patterns of information content may not span the same information content space as the “true” tailing patterns. We therefore update the </w:t>
      </w:r>
      <w:r>
        <w:rPr>
          <w:rFonts w:ascii="Times New Roman" w:hAnsi="Times New Roman" w:cs="Times New Roman"/>
          <w:sz w:val="22"/>
        </w:rPr>
        <w:t xml:space="preserve">initial Jacobian </w:t>
      </w:r>
      <w:r w:rsidR="00612DFC">
        <w:rPr>
          <w:rFonts w:ascii="Times New Roman" w:hAnsi="Times New Roman" w:cs="Times New Roman"/>
          <w:sz w:val="22"/>
        </w:rPr>
        <w:t xml:space="preserve">by </w:t>
      </w:r>
      <w:r>
        <w:rPr>
          <w:rFonts w:ascii="Times New Roman" w:hAnsi="Times New Roman" w:cs="Times New Roman"/>
          <w:sz w:val="22"/>
        </w:rPr>
        <w:t xml:space="preserve">perturbing the patterns that correspond to 80% of the information content, requiring </w:t>
      </w:r>
      <w:r w:rsidR="00ED6D7B">
        <w:rPr>
          <w:rFonts w:ascii="Times New Roman" w:hAnsi="Times New Roman" w:cs="Times New Roman"/>
          <w:sz w:val="22"/>
        </w:rPr>
        <w:t>102</w:t>
      </w:r>
      <w:r>
        <w:rPr>
          <w:rFonts w:ascii="Times New Roman" w:hAnsi="Times New Roman" w:cs="Times New Roman"/>
          <w:sz w:val="22"/>
        </w:rPr>
        <w:t xml:space="preserve"> model runs. Figure </w:t>
      </w:r>
      <w:r w:rsidR="00612DFC">
        <w:rPr>
          <w:rFonts w:ascii="Times New Roman" w:hAnsi="Times New Roman" w:cs="Times New Roman"/>
          <w:sz w:val="22"/>
        </w:rPr>
        <w:t>7</w:t>
      </w:r>
      <w:r>
        <w:rPr>
          <w:rFonts w:ascii="Times New Roman" w:hAnsi="Times New Roman" w:cs="Times New Roman"/>
          <w:sz w:val="22"/>
        </w:rPr>
        <w:t xml:space="preserve"> shows the first </w:t>
      </w:r>
      <w:r w:rsidR="00612DFC">
        <w:rPr>
          <w:rFonts w:ascii="Times New Roman" w:hAnsi="Times New Roman" w:cs="Times New Roman"/>
          <w:sz w:val="22"/>
        </w:rPr>
        <w:t>four</w:t>
      </w:r>
      <w:r>
        <w:rPr>
          <w:rFonts w:ascii="Times New Roman" w:hAnsi="Times New Roman" w:cs="Times New Roman"/>
          <w:sz w:val="22"/>
        </w:rPr>
        <w:t xml:space="preserve"> eigenvectors and eigenvalue spectrum for the updated </w:t>
      </w:r>
      <w:r w:rsidR="00612DFC">
        <w:rPr>
          <w:rFonts w:ascii="Times New Roman" w:hAnsi="Times New Roman" w:cs="Times New Roman"/>
          <w:sz w:val="22"/>
        </w:rPr>
        <w:t xml:space="preserve">and true </w:t>
      </w:r>
      <w:r>
        <w:rPr>
          <w:rFonts w:ascii="Times New Roman" w:hAnsi="Times New Roman" w:cs="Times New Roman"/>
          <w:sz w:val="22"/>
        </w:rPr>
        <w:t>Jacobian</w:t>
      </w:r>
      <w:r w:rsidR="00612DFC">
        <w:rPr>
          <w:rFonts w:ascii="Times New Roman" w:hAnsi="Times New Roman" w:cs="Times New Roman"/>
          <w:sz w:val="22"/>
        </w:rPr>
        <w:t>, following the same format as figure 4</w:t>
      </w:r>
      <w:r>
        <w:rPr>
          <w:rFonts w:ascii="Times New Roman" w:hAnsi="Times New Roman" w:cs="Times New Roman"/>
          <w:sz w:val="22"/>
        </w:rPr>
        <w:t xml:space="preserve">. </w:t>
      </w:r>
      <w:r w:rsidR="00612DFC">
        <w:rPr>
          <w:rFonts w:ascii="Times New Roman" w:hAnsi="Times New Roman" w:cs="Times New Roman"/>
          <w:sz w:val="22"/>
        </w:rPr>
        <w:t>T</w:t>
      </w:r>
      <w:r>
        <w:rPr>
          <w:rFonts w:ascii="Times New Roman" w:hAnsi="Times New Roman" w:cs="Times New Roman"/>
          <w:sz w:val="22"/>
        </w:rPr>
        <w:t>he eigenvectors associated with the updated Jacobian better capture the true patterns of information content</w:t>
      </w:r>
      <w:r w:rsidR="00BC3F27">
        <w:rPr>
          <w:rFonts w:ascii="Times New Roman" w:hAnsi="Times New Roman" w:cs="Times New Roman"/>
          <w:sz w:val="22"/>
        </w:rPr>
        <w:t xml:space="preserve"> for approximately the first 100 </w:t>
      </w:r>
      <w:r w:rsidR="00D81B6C">
        <w:rPr>
          <w:rFonts w:ascii="Times New Roman" w:hAnsi="Times New Roman" w:cs="Times New Roman"/>
          <w:sz w:val="22"/>
        </w:rPr>
        <w:t>eigenvectors (the first four are shown here as a demonstration)</w:t>
      </w:r>
      <w:r w:rsidR="00BC3F27">
        <w:rPr>
          <w:rFonts w:ascii="Times New Roman" w:hAnsi="Times New Roman" w:cs="Times New Roman"/>
          <w:sz w:val="22"/>
        </w:rPr>
        <w:t xml:space="preserve">. </w:t>
      </w:r>
      <w:r w:rsidR="00D81B6C">
        <w:rPr>
          <w:rFonts w:ascii="Times New Roman" w:hAnsi="Times New Roman" w:cs="Times New Roman"/>
          <w:sz w:val="22"/>
        </w:rPr>
        <w:t>T</w:t>
      </w:r>
      <w:r>
        <w:rPr>
          <w:rFonts w:ascii="Times New Roman" w:hAnsi="Times New Roman" w:cs="Times New Roman"/>
          <w:sz w:val="22"/>
        </w:rPr>
        <w:t xml:space="preserve">he eigenvalue spectrum exhibits a discontinuity </w:t>
      </w:r>
      <w:r w:rsidR="00D81B6C">
        <w:rPr>
          <w:rFonts w:ascii="Times New Roman" w:hAnsi="Times New Roman" w:cs="Times New Roman"/>
          <w:sz w:val="22"/>
        </w:rPr>
        <w:t>near</w:t>
      </w:r>
      <w:r>
        <w:rPr>
          <w:rFonts w:ascii="Times New Roman" w:hAnsi="Times New Roman" w:cs="Times New Roman"/>
          <w:sz w:val="22"/>
        </w:rPr>
        <w:t xml:space="preserve"> index 100</w:t>
      </w:r>
      <w:r w:rsidR="00D81B6C">
        <w:rPr>
          <w:rFonts w:ascii="Times New Roman" w:hAnsi="Times New Roman" w:cs="Times New Roman"/>
          <w:sz w:val="22"/>
        </w:rPr>
        <w:t>, consistent with a rank 100 approximation. We update the second Jacobian by perturbing the first 204 patterns</w:t>
      </w:r>
      <w:r w:rsidR="00A51D77">
        <w:rPr>
          <w:rFonts w:ascii="Times New Roman" w:hAnsi="Times New Roman" w:cs="Times New Roman"/>
          <w:sz w:val="22"/>
        </w:rPr>
        <w:t xml:space="preserve"> to ensure that we </w:t>
      </w:r>
      <w:r w:rsidR="00D81B6C">
        <w:rPr>
          <w:rFonts w:ascii="Times New Roman" w:hAnsi="Times New Roman" w:cs="Times New Roman"/>
          <w:sz w:val="22"/>
        </w:rPr>
        <w:t>captur</w:t>
      </w:r>
      <w:r w:rsidR="00A51D77">
        <w:rPr>
          <w:rFonts w:ascii="Times New Roman" w:hAnsi="Times New Roman" w:cs="Times New Roman"/>
          <w:sz w:val="22"/>
        </w:rPr>
        <w:t>e</w:t>
      </w:r>
      <w:r w:rsidR="00D81B6C">
        <w:rPr>
          <w:rFonts w:ascii="Times New Roman" w:hAnsi="Times New Roman" w:cs="Times New Roman"/>
          <w:sz w:val="22"/>
        </w:rPr>
        <w:t xml:space="preserve"> the additional </w:t>
      </w:r>
      <w:r w:rsidR="00A51D77">
        <w:rPr>
          <w:rFonts w:ascii="Times New Roman" w:hAnsi="Times New Roman" w:cs="Times New Roman"/>
          <w:sz w:val="22"/>
        </w:rPr>
        <w:t xml:space="preserve">patterns of information content introduced by the first update. </w:t>
      </w:r>
      <w:r w:rsidR="001110E4">
        <w:rPr>
          <w:rFonts w:ascii="Times New Roman" w:hAnsi="Times New Roman" w:cs="Times New Roman"/>
          <w:sz w:val="22"/>
        </w:rPr>
        <w:t>Visual inspection shows that the first several hundred patterns of information content associated with the first and second updates are similar, demonstrating convergence. [Delete previous sentence and insert improved convergence statement: compare averaging kernels of previous and current update.]</w:t>
      </w:r>
    </w:p>
    <w:p w14:paraId="160CCC54" w14:textId="4929259F" w:rsidR="00D81B6C" w:rsidRDefault="00D81B6C" w:rsidP="00D81B6C">
      <w:pPr>
        <w:rPr>
          <w:rFonts w:ascii="Times New Roman" w:hAnsi="Times New Roman" w:cs="Times New Roman"/>
          <w:sz w:val="22"/>
        </w:rPr>
      </w:pPr>
      <w:r>
        <w:rPr>
          <w:rFonts w:ascii="Times New Roman" w:hAnsi="Times New Roman" w:cs="Times New Roman"/>
          <w:sz w:val="22"/>
        </w:rPr>
        <w:t xml:space="preserve"> </w:t>
      </w:r>
    </w:p>
    <w:p w14:paraId="3852CA6F" w14:textId="0B2ECCA5" w:rsidR="00612DFC" w:rsidRDefault="00612DFC" w:rsidP="00906DA2">
      <w:pPr>
        <w:ind w:left="720" w:hanging="720"/>
        <w:rPr>
          <w:rFonts w:ascii="Times New Roman" w:hAnsi="Times New Roman" w:cs="Times New Roman"/>
          <w:sz w:val="22"/>
        </w:rPr>
      </w:pPr>
      <w:r>
        <w:rPr>
          <w:noProof/>
          <w:sz w:val="22"/>
        </w:rPr>
        <w:drawing>
          <wp:inline distT="0" distB="0" distL="0" distR="0" wp14:anchorId="3B834C1E" wp14:editId="61B487A2">
            <wp:extent cx="5943600" cy="1784985"/>
            <wp:effectExtent l="0" t="0" r="0" b="5715"/>
            <wp:docPr id="10" name="Picture 10" descr="/var/folders/hl/0mslsrps5n1cdw1qjfny_vd40000gn/T/com.microsoft.Word/Content.MSO/16D3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l/0mslsrps5n1cdw1qjfny_vd40000gn/T/com.microsoft.Word/Content.MSO/16D362D9.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37097F5C" w14:textId="379A43CA" w:rsidR="00A51D77" w:rsidRDefault="00612DFC" w:rsidP="00A51D77">
      <w:pPr>
        <w:ind w:left="720" w:hanging="720"/>
        <w:rPr>
          <w:rFonts w:ascii="Times New Roman" w:hAnsi="Times New Roman" w:cs="Times New Roman"/>
          <w:sz w:val="22"/>
        </w:rPr>
      </w:pPr>
      <w:r>
        <w:rPr>
          <w:noProof/>
          <w:sz w:val="22"/>
        </w:rPr>
        <w:drawing>
          <wp:inline distT="0" distB="0" distL="0" distR="0" wp14:anchorId="20E99B2F" wp14:editId="25401BDB">
            <wp:extent cx="5294376" cy="1609241"/>
            <wp:effectExtent l="0" t="0" r="1905" b="3810"/>
            <wp:docPr id="11" name="Picture 11" descr="/var/folders/hl/0mslsrps5n1cdw1qjfny_vd40000gn/T/com.microsoft.Word/Content.MSO/27A3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l/0mslsrps5n1cdw1qjfny_vd40000gn/T/com.microsoft.Word/Content.MSO/27A3A34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376" cy="1609241"/>
                    </a:xfrm>
                    <a:prstGeom prst="rect">
                      <a:avLst/>
                    </a:prstGeom>
                    <a:noFill/>
                    <a:ln>
                      <a:noFill/>
                    </a:ln>
                  </pic:spPr>
                </pic:pic>
              </a:graphicData>
            </a:graphic>
          </wp:inline>
        </w:drawing>
      </w:r>
    </w:p>
    <w:p w14:paraId="23C2F2A0" w14:textId="6ECD12E9" w:rsidR="00612DFC" w:rsidRDefault="00612DFC" w:rsidP="00906DA2">
      <w:pPr>
        <w:ind w:left="720" w:hanging="720"/>
        <w:rPr>
          <w:rFonts w:ascii="Times New Roman" w:hAnsi="Times New Roman" w:cs="Times New Roman"/>
          <w:sz w:val="22"/>
        </w:rPr>
      </w:pPr>
      <w:r>
        <w:rPr>
          <w:rFonts w:ascii="Times New Roman" w:hAnsi="Times New Roman" w:cs="Times New Roman"/>
          <w:sz w:val="22"/>
        </w:rPr>
        <w:tab/>
        <w:t xml:space="preserve">Figure 7: </w:t>
      </w:r>
      <w:r w:rsidR="00A51D77">
        <w:rPr>
          <w:rFonts w:ascii="Times New Roman" w:hAnsi="Times New Roman" w:cs="Times New Roman"/>
          <w:sz w:val="22"/>
        </w:rPr>
        <w:t>Eigenvectors and eigenvalues of the first update Jacobian and true Jacobian. The eigenvectors associated with the first update Jacobian better capture the patterns given by the true eigenvectors. Variations in sign are unimportant and variations in order are negligible. The eigenvalue spectrum corresponding to the first update Jacobian exhibits a discontinuity around index 100, consistent with its rank.</w:t>
      </w:r>
    </w:p>
    <w:p w14:paraId="26211C72" w14:textId="752D10BE" w:rsidR="00612DFC" w:rsidRDefault="00612DFC" w:rsidP="00906DA2">
      <w:pPr>
        <w:ind w:left="720" w:hanging="720"/>
        <w:rPr>
          <w:rFonts w:ascii="Times New Roman" w:hAnsi="Times New Roman" w:cs="Times New Roman"/>
          <w:sz w:val="22"/>
        </w:rPr>
      </w:pPr>
    </w:p>
    <w:p w14:paraId="5CE84015" w14:textId="43312629" w:rsidR="001110E4" w:rsidRDefault="0078730D" w:rsidP="008B1713">
      <w:pPr>
        <w:rPr>
          <w:rFonts w:ascii="Times New Roman" w:hAnsi="Times New Roman" w:cs="Times New Roman"/>
          <w:sz w:val="22"/>
        </w:rPr>
      </w:pPr>
      <w:r>
        <w:rPr>
          <w:rFonts w:ascii="Times New Roman" w:hAnsi="Times New Roman" w:cs="Times New Roman"/>
          <w:sz w:val="22"/>
        </w:rPr>
        <w:lastRenderedPageBreak/>
        <w:t>The first row of f</w:t>
      </w:r>
      <w:r w:rsidR="008B1713">
        <w:rPr>
          <w:rFonts w:ascii="Times New Roman" w:hAnsi="Times New Roman" w:cs="Times New Roman"/>
          <w:sz w:val="22"/>
        </w:rPr>
        <w:t xml:space="preserve">igure 8 shows the resulting low-rank Jacobian and the corresponding posterior mean and posterior variance plotted against the true Jacobian, posterior mean, and posterior variance, from left to right. The </w:t>
      </w:r>
      <w:r w:rsidR="00B86F0E">
        <w:rPr>
          <w:rFonts w:ascii="Times New Roman" w:hAnsi="Times New Roman" w:cs="Times New Roman"/>
          <w:sz w:val="22"/>
        </w:rPr>
        <w:t xml:space="preserve">resulting posterior mean, shown in the center panel, corresponds well with the true posterior mean, </w:t>
      </w:r>
      <w:r w:rsidR="00291C5A">
        <w:rPr>
          <w:rFonts w:ascii="Times New Roman" w:hAnsi="Times New Roman" w:cs="Times New Roman"/>
          <w:sz w:val="22"/>
        </w:rPr>
        <w:t xml:space="preserve">with an </w:t>
      </w:r>
      <w:r w:rsidR="00A147E6">
        <w:rPr>
          <w:rFonts w:ascii="Times New Roman" w:hAnsi="Times New Roman" w:cs="Times New Roman"/>
          <w:sz w:val="22"/>
        </w:rPr>
        <w:t>r</w:t>
      </w:r>
      <w:r w:rsidR="00291C5A">
        <w:rPr>
          <w:rFonts w:ascii="Times New Roman" w:hAnsi="Times New Roman" w:cs="Times New Roman"/>
          <w:sz w:val="22"/>
          <w:vertAlign w:val="superscript"/>
        </w:rPr>
        <w:t>2</w:t>
      </w:r>
      <w:r w:rsidR="00291C5A">
        <w:rPr>
          <w:rFonts w:ascii="Times New Roman" w:hAnsi="Times New Roman" w:cs="Times New Roman"/>
          <w:sz w:val="22"/>
        </w:rPr>
        <w:t xml:space="preserve"> of </w:t>
      </w:r>
      <w:r w:rsidR="00A147E6">
        <w:rPr>
          <w:rFonts w:ascii="Times New Roman" w:hAnsi="Times New Roman" w:cs="Times New Roman"/>
          <w:sz w:val="22"/>
        </w:rPr>
        <w:t>0.63. The fit is negatively affected by the cluster of values where the posterior mean associated with the low-rank Jacobian is equal to one. These values occur in grid boxes where the Jacobian does not optimize the posterior</w:t>
      </w:r>
      <w:r w:rsidR="00790D21">
        <w:rPr>
          <w:rFonts w:ascii="Times New Roman" w:hAnsi="Times New Roman" w:cs="Times New Roman"/>
          <w:sz w:val="22"/>
        </w:rPr>
        <w:t xml:space="preserve"> and instead maintains </w:t>
      </w:r>
      <w:r w:rsidR="00A147E6">
        <w:rPr>
          <w:rFonts w:ascii="Times New Roman" w:hAnsi="Times New Roman" w:cs="Times New Roman"/>
          <w:sz w:val="22"/>
        </w:rPr>
        <w:t xml:space="preserve">the prior value. These non-optimized grid boxes correspond to those grid boxes with low information content, as given by the diagonal elements of the averaging kernel associated with the low-rank Jacobian. </w:t>
      </w:r>
      <w:r>
        <w:rPr>
          <w:rFonts w:ascii="Times New Roman" w:hAnsi="Times New Roman" w:cs="Times New Roman"/>
          <w:sz w:val="22"/>
        </w:rPr>
        <w:t>In the second row of figure 8,</w:t>
      </w:r>
      <w:r w:rsidR="00790D21">
        <w:rPr>
          <w:rFonts w:ascii="Times New Roman" w:hAnsi="Times New Roman" w:cs="Times New Roman"/>
          <w:sz w:val="22"/>
        </w:rPr>
        <w:t xml:space="preserve"> we apply a filter and consider only those grid boxes with averaging kernel values greater than 0.005.</w:t>
      </w:r>
      <w:r w:rsidR="00B6780B">
        <w:rPr>
          <w:rFonts w:ascii="Times New Roman" w:hAnsi="Times New Roman" w:cs="Times New Roman"/>
          <w:sz w:val="22"/>
        </w:rPr>
        <w:t xml:space="preserve"> [Note: in the future, I will try simply filtering out the areas where the posterior mean is one (i.e. the prior) rather than using an averaging kernel threshold. And/or come up with a better explanation for 0.005.]</w:t>
      </w:r>
      <w:r w:rsidR="00790D21">
        <w:rPr>
          <w:rFonts w:ascii="Times New Roman" w:hAnsi="Times New Roman" w:cs="Times New Roman"/>
          <w:sz w:val="22"/>
        </w:rPr>
        <w:t xml:space="preserve"> The filter improves the fit of the approximate mean and variance to the true mean and variance, respectively. While this filter decreases the number of optimized grid boxes from 2,098 to 465, the </w:t>
      </w:r>
      <w:r>
        <w:rPr>
          <w:rFonts w:ascii="Times New Roman" w:hAnsi="Times New Roman" w:cs="Times New Roman"/>
          <w:sz w:val="22"/>
        </w:rPr>
        <w:t xml:space="preserve">excluded grid boxes had such limited information content that even the true Jacobian would have limited ability to constrain emissions therein. </w:t>
      </w:r>
      <w:r w:rsidR="00B6780B">
        <w:rPr>
          <w:rFonts w:ascii="Times New Roman" w:hAnsi="Times New Roman" w:cs="Times New Roman"/>
          <w:sz w:val="22"/>
        </w:rPr>
        <w:t>F</w:t>
      </w:r>
      <w:r w:rsidR="0073430B">
        <w:rPr>
          <w:rFonts w:ascii="Times New Roman" w:hAnsi="Times New Roman" w:cs="Times New Roman"/>
          <w:sz w:val="22"/>
        </w:rPr>
        <w:t xml:space="preserve">igure 9 shows the </w:t>
      </w:r>
      <w:r w:rsidR="00B6780B">
        <w:rPr>
          <w:rFonts w:ascii="Times New Roman" w:hAnsi="Times New Roman" w:cs="Times New Roman"/>
          <w:sz w:val="22"/>
        </w:rPr>
        <w:t>approximate posterior mean (left) and the difference between the approximate and true posterior mean (right) plotted over the North American domain. The non-optimized values are greyed out. [Note: in the future, I will use stippling.]</w:t>
      </w:r>
    </w:p>
    <w:p w14:paraId="2CB3491E" w14:textId="50C4DA99" w:rsidR="001110E4" w:rsidRDefault="001110E4">
      <w:pPr>
        <w:rPr>
          <w:rFonts w:ascii="Times New Roman" w:hAnsi="Times New Roman" w:cs="Times New Roman"/>
          <w:sz w:val="22"/>
        </w:rPr>
      </w:pPr>
    </w:p>
    <w:p w14:paraId="05B45745" w14:textId="07CB1152" w:rsidR="0078730D" w:rsidRDefault="001110E4" w:rsidP="0078730D">
      <w:pPr>
        <w:ind w:left="720" w:hanging="720"/>
        <w:rPr>
          <w:rFonts w:ascii="Times New Roman" w:hAnsi="Times New Roman" w:cs="Times New Roman"/>
          <w:sz w:val="22"/>
        </w:rPr>
      </w:pPr>
      <w:r>
        <w:rPr>
          <w:noProof/>
          <w:sz w:val="22"/>
        </w:rPr>
        <w:drawing>
          <wp:inline distT="0" distB="0" distL="0" distR="0" wp14:anchorId="2446D492" wp14:editId="294038B5">
            <wp:extent cx="5943600" cy="1977390"/>
            <wp:effectExtent l="0" t="0" r="0" b="3810"/>
            <wp:docPr id="12" name="Picture 12" descr="/var/folders/hl/0mslsrps5n1cdw1qjfny_vd40000gn/T/com.microsoft.Word/Content.MSO/CC18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l/0mslsrps5n1cdw1qjfny_vd40000gn/T/com.microsoft.Word/Content.MSO/CC18993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146424F3" w14:textId="77777777" w:rsidR="0078730D" w:rsidRDefault="0078730D" w:rsidP="0078730D">
      <w:pPr>
        <w:ind w:left="720" w:hanging="720"/>
        <w:rPr>
          <w:rFonts w:ascii="Times New Roman" w:hAnsi="Times New Roman" w:cs="Times New Roman"/>
          <w:sz w:val="22"/>
        </w:rPr>
      </w:pPr>
    </w:p>
    <w:p w14:paraId="3043F069" w14:textId="22F97D5E" w:rsidR="001110E4" w:rsidRDefault="001110E4" w:rsidP="00906DA2">
      <w:pPr>
        <w:ind w:left="720" w:hanging="720"/>
        <w:rPr>
          <w:rFonts w:ascii="Times New Roman" w:hAnsi="Times New Roman" w:cs="Times New Roman"/>
          <w:sz w:val="22"/>
        </w:rPr>
      </w:pPr>
      <w:r>
        <w:rPr>
          <w:noProof/>
          <w:sz w:val="22"/>
        </w:rPr>
        <w:drawing>
          <wp:inline distT="0" distB="0" distL="0" distR="0" wp14:anchorId="2A536DBE" wp14:editId="724846D0">
            <wp:extent cx="5943600" cy="1977390"/>
            <wp:effectExtent l="0" t="0" r="0" b="3810"/>
            <wp:docPr id="13" name="Picture 13" descr="/var/folders/hl/0mslsrps5n1cdw1qjfny_vd40000gn/T/com.microsoft.Word/Content.MSO/D9FD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l/0mslsrps5n1cdw1qjfny_vd40000gn/T/com.microsoft.Word/Content.MSO/D9FD960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4B867152" w14:textId="7D824222" w:rsidR="0078730D" w:rsidRDefault="0078730D" w:rsidP="0078730D">
      <w:pPr>
        <w:ind w:left="720"/>
        <w:rPr>
          <w:rFonts w:ascii="Times New Roman" w:hAnsi="Times New Roman" w:cs="Times New Roman"/>
          <w:sz w:val="22"/>
        </w:rPr>
      </w:pPr>
      <w:r>
        <w:rPr>
          <w:rFonts w:ascii="Times New Roman" w:hAnsi="Times New Roman" w:cs="Times New Roman"/>
          <w:sz w:val="22"/>
        </w:rPr>
        <w:t xml:space="preserve">Figure 8: The second update low-rank Jacobian and the corresponding posterior mean and variance plotted element-wise against the true Jacobian, posterior mean, and posterior variance, from left to right. The first row shows all elements. The second row applies a filter that excludes grid boxes with averaging kernel </w:t>
      </w:r>
      <w:r w:rsidR="00F304D1">
        <w:rPr>
          <w:rFonts w:ascii="Times New Roman" w:hAnsi="Times New Roman" w:cs="Times New Roman"/>
          <w:sz w:val="22"/>
        </w:rPr>
        <w:t xml:space="preserve">matrix </w:t>
      </w:r>
      <w:r>
        <w:rPr>
          <w:rFonts w:ascii="Times New Roman" w:hAnsi="Times New Roman" w:cs="Times New Roman"/>
          <w:sz w:val="22"/>
        </w:rPr>
        <w:t>diagonal values less than 0.005, improving the fit in all cases but reducing the number of optimized grid cells from 2,098 to 465.</w:t>
      </w:r>
    </w:p>
    <w:p w14:paraId="584B4D86" w14:textId="77777777" w:rsidR="0078730D" w:rsidRDefault="0078730D" w:rsidP="00906DA2">
      <w:pPr>
        <w:ind w:left="720" w:hanging="720"/>
        <w:rPr>
          <w:rFonts w:ascii="Times New Roman" w:hAnsi="Times New Roman" w:cs="Times New Roman"/>
          <w:sz w:val="22"/>
        </w:rPr>
      </w:pPr>
    </w:p>
    <w:p w14:paraId="759ADC93" w14:textId="3A81950A" w:rsidR="001110E4" w:rsidRDefault="00B6780B" w:rsidP="00B6780B">
      <w:pPr>
        <w:jc w:val="center"/>
        <w:rPr>
          <w:rFonts w:ascii="Times New Roman" w:hAnsi="Times New Roman" w:cs="Times New Roman"/>
          <w:sz w:val="22"/>
        </w:rPr>
      </w:pPr>
      <w:r w:rsidRPr="00B6780B">
        <w:rPr>
          <w:rFonts w:ascii="Times New Roman" w:hAnsi="Times New Roman" w:cs="Times New Roman"/>
          <w:noProof/>
          <w:sz w:val="22"/>
        </w:rPr>
        <w:lastRenderedPageBreak/>
        <w:drawing>
          <wp:inline distT="0" distB="0" distL="0" distR="0" wp14:anchorId="6B477360" wp14:editId="7246E530">
            <wp:extent cx="3703320" cy="2436436"/>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320" cy="2436436"/>
                    </a:xfrm>
                    <a:prstGeom prst="rect">
                      <a:avLst/>
                    </a:prstGeom>
                  </pic:spPr>
                </pic:pic>
              </a:graphicData>
            </a:graphic>
          </wp:inline>
        </w:drawing>
      </w:r>
    </w:p>
    <w:p w14:paraId="183F74A1" w14:textId="3452A61C" w:rsidR="00B6780B" w:rsidRDefault="00B6780B" w:rsidP="00B6780B">
      <w:pPr>
        <w:jc w:val="center"/>
        <w:rPr>
          <w:rFonts w:ascii="Times New Roman" w:hAnsi="Times New Roman" w:cs="Times New Roman"/>
          <w:sz w:val="22"/>
        </w:rPr>
      </w:pPr>
      <w:r>
        <w:rPr>
          <w:rFonts w:ascii="Times New Roman" w:hAnsi="Times New Roman" w:cs="Times New Roman"/>
          <w:sz w:val="22"/>
        </w:rPr>
        <w:t>[Note: missing difference plot here.]</w:t>
      </w:r>
    </w:p>
    <w:p w14:paraId="61BB45C7" w14:textId="045E3796" w:rsidR="00B6780B" w:rsidRDefault="00B6780B" w:rsidP="00B6780B">
      <w:pPr>
        <w:ind w:left="720" w:hanging="720"/>
        <w:rPr>
          <w:rFonts w:ascii="Times New Roman" w:hAnsi="Times New Roman" w:cs="Times New Roman"/>
          <w:sz w:val="22"/>
        </w:rPr>
      </w:pPr>
      <w:r>
        <w:rPr>
          <w:rFonts w:ascii="Times New Roman" w:hAnsi="Times New Roman" w:cs="Times New Roman"/>
          <w:sz w:val="22"/>
        </w:rPr>
        <w:tab/>
        <w:t xml:space="preserve">Figure 9: </w:t>
      </w:r>
      <w:r w:rsidR="00CF31FA">
        <w:rPr>
          <w:rFonts w:ascii="Times New Roman" w:hAnsi="Times New Roman" w:cs="Times New Roman"/>
          <w:sz w:val="22"/>
        </w:rPr>
        <w:t xml:space="preserve">The posterior mean associated with the low-rank Jacobian (left) and the difference between the approximate posterior mean and true posterior mean (right). </w:t>
      </w:r>
    </w:p>
    <w:p w14:paraId="2D872838" w14:textId="6FA49FC7" w:rsidR="00BF2908" w:rsidRDefault="00BF2908" w:rsidP="00B6780B">
      <w:pPr>
        <w:ind w:left="720" w:hanging="720"/>
        <w:rPr>
          <w:rFonts w:ascii="Times New Roman" w:hAnsi="Times New Roman" w:cs="Times New Roman"/>
          <w:sz w:val="22"/>
        </w:rPr>
      </w:pPr>
    </w:p>
    <w:p w14:paraId="4CDB3F6A" w14:textId="3694FBF5" w:rsidR="00CF31FA" w:rsidRDefault="00BF2908" w:rsidP="00B80C40">
      <w:pPr>
        <w:rPr>
          <w:rFonts w:ascii="Times New Roman" w:hAnsi="Times New Roman" w:cs="Times New Roman"/>
          <w:sz w:val="22"/>
        </w:rPr>
      </w:pPr>
      <w:r>
        <w:rPr>
          <w:rFonts w:ascii="Times New Roman" w:hAnsi="Times New Roman" w:cs="Times New Roman"/>
          <w:sz w:val="22"/>
        </w:rPr>
        <w:t>The errors</w:t>
      </w:r>
      <w:r w:rsidR="00856232">
        <w:rPr>
          <w:rFonts w:ascii="Times New Roman" w:hAnsi="Times New Roman" w:cs="Times New Roman"/>
          <w:sz w:val="22"/>
        </w:rPr>
        <w:t xml:space="preserve"> in the filtered approximate posterior mean are mostly insignificant. Figure 10 shows</w:t>
      </w:r>
      <w:r w:rsidR="00B80C40">
        <w:rPr>
          <w:rFonts w:ascii="Times New Roman" w:hAnsi="Times New Roman" w:cs="Times New Roman"/>
          <w:sz w:val="22"/>
        </w:rPr>
        <w:t xml:space="preserve"> </w:t>
      </w:r>
      <w:r w:rsidR="00BD633D">
        <w:rPr>
          <w:rFonts w:ascii="Times New Roman" w:hAnsi="Times New Roman" w:cs="Times New Roman"/>
          <w:sz w:val="22"/>
        </w:rPr>
        <w:t>in purple the</w:t>
      </w:r>
      <w:r w:rsidR="00B80C40">
        <w:rPr>
          <w:rFonts w:ascii="Times New Roman" w:hAnsi="Times New Roman" w:cs="Times New Roman"/>
          <w:sz w:val="22"/>
        </w:rPr>
        <w:t xml:space="preserve"> distribution of the </w:t>
      </w:r>
      <w:r w:rsidR="00BD633D">
        <w:rPr>
          <w:rFonts w:ascii="Times New Roman" w:hAnsi="Times New Roman" w:cs="Times New Roman"/>
          <w:sz w:val="22"/>
        </w:rPr>
        <w:t xml:space="preserve">absolute </w:t>
      </w:r>
      <w:r w:rsidR="00B80C40">
        <w:rPr>
          <w:rFonts w:ascii="Times New Roman" w:hAnsi="Times New Roman" w:cs="Times New Roman"/>
          <w:sz w:val="22"/>
        </w:rPr>
        <w:t xml:space="preserve">error in the </w:t>
      </w:r>
      <w:r w:rsidR="00BD633D">
        <w:rPr>
          <w:rFonts w:ascii="Times New Roman" w:hAnsi="Times New Roman" w:cs="Times New Roman"/>
          <w:sz w:val="22"/>
        </w:rPr>
        <w:t xml:space="preserve">approximate posterior mean, as measured against the true posterior mean, and in orange the distribution of the posterior error, as given by the posterior error variance. Most of the errors in the approximate posterior mean are significantly smaller than the posterior error. There are some errors that are larger than the posterior errors; it is worth noting that (1) following the inverse framework of </w:t>
      </w:r>
      <w:proofErr w:type="spellStart"/>
      <w:r w:rsidR="00BD633D">
        <w:rPr>
          <w:rFonts w:ascii="Times New Roman" w:hAnsi="Times New Roman" w:cs="Times New Roman"/>
          <w:sz w:val="22"/>
        </w:rPr>
        <w:t>Maasakers</w:t>
      </w:r>
      <w:proofErr w:type="spellEnd"/>
      <w:r w:rsidR="00BD633D">
        <w:rPr>
          <w:rFonts w:ascii="Times New Roman" w:hAnsi="Times New Roman" w:cs="Times New Roman"/>
          <w:sz w:val="22"/>
        </w:rPr>
        <w:t xml:space="preserve"> et al. (2019), prior errors are capped at 0.</w:t>
      </w:r>
      <w:r w:rsidR="00485308">
        <w:rPr>
          <w:rFonts w:ascii="Times New Roman" w:hAnsi="Times New Roman" w:cs="Times New Roman"/>
          <w:sz w:val="22"/>
        </w:rPr>
        <w:t xml:space="preserve">5, resulting in a similar cap on posterior errors [in the </w:t>
      </w:r>
      <w:proofErr w:type="spellStart"/>
      <w:r w:rsidR="00485308">
        <w:rPr>
          <w:rFonts w:ascii="Times New Roman" w:hAnsi="Times New Roman" w:cs="Times New Roman"/>
          <w:sz w:val="22"/>
        </w:rPr>
        <w:t>furture</w:t>
      </w:r>
      <w:proofErr w:type="spellEnd"/>
      <w:r w:rsidR="00485308">
        <w:rPr>
          <w:rFonts w:ascii="Times New Roman" w:hAnsi="Times New Roman" w:cs="Times New Roman"/>
          <w:sz w:val="22"/>
        </w:rPr>
        <w:t>: check the math here] and (2) posterior errors calculated in an analytic inversion often underestimate the true posterior errors (insert citation). It is therefore likely that even in the limited cases when the error in the approximate mean is larger than the calculated posterior error, the error in the mean is likely negligible.</w:t>
      </w:r>
    </w:p>
    <w:p w14:paraId="2E156D57" w14:textId="77777777" w:rsidR="00856232" w:rsidRDefault="00856232" w:rsidP="00B6780B">
      <w:pPr>
        <w:ind w:left="720" w:hanging="720"/>
        <w:rPr>
          <w:rFonts w:ascii="Times New Roman" w:hAnsi="Times New Roman" w:cs="Times New Roman"/>
          <w:sz w:val="22"/>
        </w:rPr>
      </w:pPr>
    </w:p>
    <w:p w14:paraId="655661EA" w14:textId="22EF2643" w:rsidR="00856232" w:rsidRDefault="00CF7520" w:rsidP="00856232">
      <w:pPr>
        <w:ind w:left="720" w:hanging="720"/>
        <w:jc w:val="center"/>
        <w:rPr>
          <w:rFonts w:ascii="Times New Roman" w:hAnsi="Times New Roman" w:cs="Times New Roman"/>
          <w:sz w:val="22"/>
        </w:rPr>
      </w:pPr>
      <w:ins w:id="516" w:author="hannah.nesser@gmail.com" w:date="2020-01-21T13:16:00Z">
        <w:r w:rsidRPr="009D26C1">
          <w:rPr>
            <w:rFonts w:ascii="Times New Roman" w:hAnsi="Times New Roman" w:cs="Times New Roman"/>
            <w:noProof/>
            <w:sz w:val="22"/>
          </w:rPr>
          <w:drawing>
            <wp:inline distT="0" distB="0" distL="0" distR="0" wp14:anchorId="4B9B9615" wp14:editId="4320AB87">
              <wp:extent cx="5943600" cy="2828290"/>
              <wp:effectExtent l="0" t="0" r="0" b="0"/>
              <wp:docPr id="14" name="Picture 7">
                <a:extLst xmlns:a="http://schemas.openxmlformats.org/drawingml/2006/main">
                  <a:ext uri="{FF2B5EF4-FFF2-40B4-BE49-F238E27FC236}">
                    <a16:creationId xmlns:a16="http://schemas.microsoft.com/office/drawing/2014/main" id="{04A55588-55D6-364C-982D-496CC65C2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4A55588-55D6-364C-982D-496CC65C2A4A}"/>
                          </a:ext>
                        </a:extLst>
                      </pic:cNvPr>
                      <pic:cNvPicPr>
                        <a:picLocks noChangeAspect="1"/>
                      </pic:cNvPicPr>
                    </pic:nvPicPr>
                    <pic:blipFill>
                      <a:blip r:embed="rId22"/>
                      <a:stretch>
                        <a:fillRect/>
                      </a:stretch>
                    </pic:blipFill>
                    <pic:spPr>
                      <a:xfrm>
                        <a:off x="0" y="0"/>
                        <a:ext cx="5943600" cy="2828290"/>
                      </a:xfrm>
                      <a:prstGeom prst="rect">
                        <a:avLst/>
                      </a:prstGeom>
                    </pic:spPr>
                  </pic:pic>
                </a:graphicData>
              </a:graphic>
            </wp:inline>
          </w:drawing>
        </w:r>
      </w:ins>
    </w:p>
    <w:p w14:paraId="29C3E056" w14:textId="44EDD8CB" w:rsidR="00856232" w:rsidRDefault="00856232" w:rsidP="00C23D4D">
      <w:pPr>
        <w:rPr>
          <w:rFonts w:ascii="Times New Roman" w:hAnsi="Times New Roman" w:cs="Times New Roman"/>
          <w:sz w:val="22"/>
        </w:rPr>
      </w:pPr>
      <w:r>
        <w:rPr>
          <w:rFonts w:ascii="Times New Roman" w:hAnsi="Times New Roman" w:cs="Times New Roman"/>
          <w:sz w:val="22"/>
        </w:rPr>
        <w:t xml:space="preserve">[Note: I need to change a lot on this plot. The left axis corresponds to the purple histogram, which shows the </w:t>
      </w:r>
      <w:r w:rsidR="00C23D4D">
        <w:rPr>
          <w:rFonts w:ascii="Times New Roman" w:hAnsi="Times New Roman" w:cs="Times New Roman"/>
          <w:sz w:val="22"/>
        </w:rPr>
        <w:t xml:space="preserve">histogram of </w:t>
      </w:r>
      <w:r>
        <w:rPr>
          <w:rFonts w:ascii="Times New Roman" w:hAnsi="Times New Roman" w:cs="Times New Roman"/>
          <w:sz w:val="22"/>
        </w:rPr>
        <w:t xml:space="preserve">error in the </w:t>
      </w:r>
      <w:r w:rsidR="00C23D4D">
        <w:rPr>
          <w:rFonts w:ascii="Times New Roman" w:hAnsi="Times New Roman" w:cs="Times New Roman"/>
          <w:sz w:val="22"/>
        </w:rPr>
        <w:t xml:space="preserve">approximate posterior mean as measured against the true posterior mean. The </w:t>
      </w:r>
      <w:r w:rsidR="00C23D4D">
        <w:rPr>
          <w:rFonts w:ascii="Times New Roman" w:hAnsi="Times New Roman" w:cs="Times New Roman"/>
          <w:sz w:val="22"/>
        </w:rPr>
        <w:lastRenderedPageBreak/>
        <w:t>right axis corresponds to the orange histogram, which shows the histogram of error as given by the posterior error variance. The x-axis shows the error values.]</w:t>
      </w:r>
    </w:p>
    <w:p w14:paraId="2B0A02A1" w14:textId="6D703998" w:rsidR="00856232" w:rsidRDefault="00856232" w:rsidP="00856232">
      <w:pPr>
        <w:ind w:left="720" w:hanging="720"/>
        <w:rPr>
          <w:rFonts w:ascii="Times New Roman" w:hAnsi="Times New Roman" w:cs="Times New Roman"/>
          <w:sz w:val="22"/>
        </w:rPr>
      </w:pPr>
      <w:r>
        <w:rPr>
          <w:rFonts w:ascii="Times New Roman" w:hAnsi="Times New Roman" w:cs="Times New Roman"/>
          <w:sz w:val="22"/>
        </w:rPr>
        <w:tab/>
        <w:t xml:space="preserve">Figure 10: </w:t>
      </w:r>
      <w:r w:rsidR="00D90D23">
        <w:rPr>
          <w:rFonts w:ascii="Times New Roman" w:hAnsi="Times New Roman" w:cs="Times New Roman"/>
          <w:sz w:val="22"/>
        </w:rPr>
        <w:t>Distribution of errors in the approximate posterior mean as given by the difference between the approximate and true means (purple) and the posterior variance (orange). Most of the error in the approximate mean is less than the error given by the posterior variance.</w:t>
      </w:r>
    </w:p>
    <w:p w14:paraId="6963200A" w14:textId="77777777" w:rsidR="00856232" w:rsidRDefault="00856232" w:rsidP="00B6780B">
      <w:pPr>
        <w:ind w:left="720" w:hanging="720"/>
        <w:rPr>
          <w:rFonts w:ascii="Times New Roman" w:hAnsi="Times New Roman" w:cs="Times New Roman"/>
          <w:sz w:val="22"/>
        </w:rPr>
      </w:pPr>
    </w:p>
    <w:p w14:paraId="2303E8A8" w14:textId="486DC093" w:rsidR="00CF31FA" w:rsidRDefault="00F40BA8" w:rsidP="00F40BA8">
      <w:pPr>
        <w:rPr>
          <w:rFonts w:ascii="Times New Roman" w:hAnsi="Times New Roman" w:cs="Times New Roman"/>
          <w:sz w:val="22"/>
        </w:rPr>
      </w:pPr>
      <w:r>
        <w:rPr>
          <w:rFonts w:ascii="Times New Roman" w:hAnsi="Times New Roman" w:cs="Times New Roman"/>
          <w:sz w:val="22"/>
        </w:rPr>
        <w:t xml:space="preserve">We also conduct an inversion with a Jacobian constructed using the Gaussian mixture model (GMM) approach described by Turner and Jacob (2015) following </w:t>
      </w:r>
      <w:proofErr w:type="spellStart"/>
      <w:r>
        <w:rPr>
          <w:rFonts w:ascii="Times New Roman" w:hAnsi="Times New Roman" w:cs="Times New Roman"/>
          <w:sz w:val="22"/>
        </w:rPr>
        <w:t>Maasakkers</w:t>
      </w:r>
      <w:proofErr w:type="spellEnd"/>
      <w:r>
        <w:rPr>
          <w:rFonts w:ascii="Times New Roman" w:hAnsi="Times New Roman" w:cs="Times New Roman"/>
          <w:sz w:val="22"/>
        </w:rPr>
        <w:t xml:space="preserve"> et al. (update once published). [Insert description of GMM and GMM results here.]</w:t>
      </w:r>
    </w:p>
    <w:p w14:paraId="4D8A5EE7" w14:textId="77777777" w:rsidR="00F40BA8" w:rsidRDefault="00F40BA8" w:rsidP="00F40BA8">
      <w:pPr>
        <w:rPr>
          <w:rFonts w:ascii="Times New Roman" w:hAnsi="Times New Roman" w:cs="Times New Roman"/>
          <w:sz w:val="22"/>
        </w:rPr>
      </w:pPr>
    </w:p>
    <w:p w14:paraId="1B7028BD" w14:textId="389A72AA" w:rsidR="00F40BA8" w:rsidRPr="00F40BA8" w:rsidRDefault="00F40BA8" w:rsidP="00F40BA8">
      <w:pPr>
        <w:rPr>
          <w:rFonts w:ascii="Times New Roman" w:hAnsi="Times New Roman" w:cs="Times New Roman"/>
          <w:b/>
          <w:sz w:val="22"/>
        </w:rPr>
      </w:pPr>
      <w:r>
        <w:rPr>
          <w:rFonts w:ascii="Times New Roman" w:hAnsi="Times New Roman" w:cs="Times New Roman"/>
          <w:b/>
          <w:sz w:val="22"/>
        </w:rPr>
        <w:t>Section 4: Conclusions</w:t>
      </w:r>
    </w:p>
    <w:p w14:paraId="74FB18BA" w14:textId="2239506C" w:rsidR="00B6780B" w:rsidRPr="000465A8" w:rsidRDefault="00B6780B" w:rsidP="000465A8">
      <w:pPr>
        <w:ind w:left="720" w:hanging="720"/>
        <w:jc w:val="center"/>
        <w:rPr>
          <w:rFonts w:ascii="Times New Roman" w:hAnsi="Times New Roman" w:cs="Times New Roman"/>
          <w:sz w:val="22"/>
        </w:rPr>
      </w:pPr>
    </w:p>
    <w:p w14:paraId="3772496F" w14:textId="2F33785F" w:rsidR="0025607D" w:rsidRDefault="0025607D" w:rsidP="00F40BA8">
      <w:pPr>
        <w:rPr>
          <w:rFonts w:ascii="Times New Roman" w:hAnsi="Times New Roman" w:cs="Times New Roman"/>
          <w:sz w:val="22"/>
        </w:rPr>
      </w:pPr>
      <w:r>
        <w:rPr>
          <w:rFonts w:ascii="Times New Roman" w:hAnsi="Times New Roman" w:cs="Times New Roman"/>
          <w:sz w:val="22"/>
        </w:rPr>
        <w:t xml:space="preserve">We suggest two methods of </w:t>
      </w:r>
      <w:r w:rsidR="00BF2908">
        <w:rPr>
          <w:rFonts w:ascii="Times New Roman" w:hAnsi="Times New Roman" w:cs="Times New Roman"/>
          <w:sz w:val="22"/>
        </w:rPr>
        <w:t>decreasing</w:t>
      </w:r>
      <w:r>
        <w:rPr>
          <w:rFonts w:ascii="Times New Roman" w:hAnsi="Times New Roman" w:cs="Times New Roman"/>
          <w:sz w:val="22"/>
        </w:rPr>
        <w:t xml:space="preserve"> the computational cost of analytic Bayesian inversions of linear systems</w:t>
      </w:r>
      <w:r w:rsidR="00BF2908">
        <w:rPr>
          <w:rFonts w:ascii="Times New Roman" w:hAnsi="Times New Roman" w:cs="Times New Roman"/>
          <w:sz w:val="22"/>
        </w:rPr>
        <w:t xml:space="preserve"> by an order of magnitude. We</w:t>
      </w:r>
      <w:r>
        <w:rPr>
          <w:rFonts w:ascii="Times New Roman" w:hAnsi="Times New Roman" w:cs="Times New Roman"/>
          <w:sz w:val="22"/>
        </w:rPr>
        <w:t xml:space="preserve"> </w:t>
      </w:r>
      <w:r w:rsidR="00BF2908">
        <w:rPr>
          <w:rFonts w:ascii="Times New Roman" w:hAnsi="Times New Roman" w:cs="Times New Roman"/>
          <w:sz w:val="22"/>
        </w:rPr>
        <w:t xml:space="preserve">reduce </w:t>
      </w:r>
      <w:r w:rsidR="005E3F02">
        <w:rPr>
          <w:rFonts w:ascii="Times New Roman" w:hAnsi="Times New Roman" w:cs="Times New Roman"/>
          <w:sz w:val="22"/>
        </w:rPr>
        <w:t xml:space="preserve">the number of model numbers necessary to characterize the linear relationship between modeled observations and emissions, given by the Jacobian matrix. In the standard approach, constructing the Jacobian requires a model run for each state vector element, here taken to be a grid cell, optimized. We demonstrate two methods that reduce the number of </w:t>
      </w:r>
      <w:proofErr w:type="gramStart"/>
      <w:r w:rsidR="005E3F02">
        <w:rPr>
          <w:rFonts w:ascii="Times New Roman" w:hAnsi="Times New Roman" w:cs="Times New Roman"/>
          <w:sz w:val="22"/>
        </w:rPr>
        <w:t>model</w:t>
      </w:r>
      <w:proofErr w:type="gramEnd"/>
      <w:r w:rsidR="005E3F02">
        <w:rPr>
          <w:rFonts w:ascii="Times New Roman" w:hAnsi="Times New Roman" w:cs="Times New Roman"/>
          <w:sz w:val="22"/>
        </w:rPr>
        <w:t xml:space="preserve"> runs by an order of magnitude. Both methods take advantage of the spatial variability in information content in the inverse system by constraining at either highest resolution or highest accuracy those grid cells that are most informed. The methods iteratively update </w:t>
      </w:r>
      <w:r w:rsidR="00217C9F">
        <w:rPr>
          <w:rFonts w:ascii="Times New Roman" w:hAnsi="Times New Roman" w:cs="Times New Roman"/>
          <w:sz w:val="22"/>
        </w:rPr>
        <w:t>a low-cost initial estimate of the Jacobian built using a mass balance approach on the prior emissions estimate. The first method constructs a reduced-dimension Jacobian by iteratively developing a multiscale grid that preserves resolution where information content is highest. The second method constructs a low-rank Jacobian by perturbing the dominant patters of information content</w:t>
      </w:r>
      <w:r w:rsidR="00CD1A93">
        <w:rPr>
          <w:rFonts w:ascii="Times New Roman" w:hAnsi="Times New Roman" w:cs="Times New Roman"/>
          <w:sz w:val="22"/>
        </w:rPr>
        <w:t>.</w:t>
      </w:r>
      <w:r w:rsidR="00217C9F">
        <w:rPr>
          <w:rFonts w:ascii="Times New Roman" w:hAnsi="Times New Roman" w:cs="Times New Roman"/>
          <w:sz w:val="22"/>
        </w:rPr>
        <w:t xml:space="preserve"> </w:t>
      </w:r>
      <w:r w:rsidR="00D62FF3">
        <w:rPr>
          <w:rFonts w:ascii="Times New Roman" w:hAnsi="Times New Roman" w:cs="Times New Roman"/>
          <w:sz w:val="22"/>
        </w:rPr>
        <w:t xml:space="preserve">We demonstrate both methods in an inversion of GOSAT atmospheric methane column observations over the North American domain for July 2009 at 1º x 1.25º resolution. </w:t>
      </w:r>
      <w:r w:rsidR="00BF2908">
        <w:rPr>
          <w:rFonts w:ascii="Times New Roman" w:hAnsi="Times New Roman" w:cs="Times New Roman"/>
          <w:sz w:val="22"/>
        </w:rPr>
        <w:t>We also construct a reduced-dimension Jacobian following the Gaussian mixture model (GMM) approach described by Turner and Jacob (2015).</w:t>
      </w:r>
      <w:r w:rsidR="00D62FF3">
        <w:rPr>
          <w:rFonts w:ascii="Times New Roman" w:hAnsi="Times New Roman" w:cs="Times New Roman"/>
          <w:sz w:val="22"/>
        </w:rPr>
        <w:t xml:space="preserve"> In all cases, we reduce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from 2,098 to ~300.</w:t>
      </w:r>
    </w:p>
    <w:p w14:paraId="3EF03D84" w14:textId="77777777" w:rsidR="0025607D" w:rsidRDefault="0025607D" w:rsidP="00F40BA8">
      <w:pPr>
        <w:rPr>
          <w:rFonts w:ascii="Times New Roman" w:hAnsi="Times New Roman" w:cs="Times New Roman"/>
          <w:sz w:val="22"/>
        </w:rPr>
      </w:pPr>
    </w:p>
    <w:p w14:paraId="05264519" w14:textId="703D9932" w:rsidR="00BF2908" w:rsidRDefault="00F40BA8" w:rsidP="00F40BA8">
      <w:pPr>
        <w:rPr>
          <w:rFonts w:ascii="Times New Roman" w:hAnsi="Times New Roman" w:cs="Times New Roman"/>
          <w:sz w:val="22"/>
        </w:rPr>
      </w:pPr>
      <w:r>
        <w:rPr>
          <w:rFonts w:ascii="Times New Roman" w:hAnsi="Times New Roman" w:cs="Times New Roman"/>
          <w:sz w:val="22"/>
        </w:rPr>
        <w:t>The reduced-dimension, low-rank, and GMM Jacobians</w:t>
      </w:r>
      <w:r w:rsidR="002A0536">
        <w:rPr>
          <w:rFonts w:ascii="Times New Roman" w:hAnsi="Times New Roman" w:cs="Times New Roman"/>
          <w:sz w:val="22"/>
        </w:rPr>
        <w:t xml:space="preserve"> all reduce the number of </w:t>
      </w:r>
      <w:proofErr w:type="gramStart"/>
      <w:r w:rsidR="002A0536">
        <w:rPr>
          <w:rFonts w:ascii="Times New Roman" w:hAnsi="Times New Roman" w:cs="Times New Roman"/>
          <w:sz w:val="22"/>
        </w:rPr>
        <w:t>model</w:t>
      </w:r>
      <w:proofErr w:type="gramEnd"/>
      <w:r w:rsidR="002A0536">
        <w:rPr>
          <w:rFonts w:ascii="Times New Roman" w:hAnsi="Times New Roman" w:cs="Times New Roman"/>
          <w:sz w:val="22"/>
        </w:rPr>
        <w:t xml:space="preserve"> runs necessary to construct a Jacobian, and therefore the computational cost of an analytic inversion, by an order of magnitude. The three Jacobians</w:t>
      </w:r>
      <w:r>
        <w:rPr>
          <w:rFonts w:ascii="Times New Roman" w:hAnsi="Times New Roman" w:cs="Times New Roman"/>
          <w:sz w:val="22"/>
        </w:rPr>
        <w:t xml:space="preserve"> produce posterior means and variances that approximate the true posterior mean and variance to varying degrees. The reduced-dimension Jacobian produces everywhere</w:t>
      </w:r>
      <w:r w:rsidR="002A0536">
        <w:rPr>
          <w:rFonts w:ascii="Times New Roman" w:hAnsi="Times New Roman" w:cs="Times New Roman"/>
          <w:sz w:val="22"/>
        </w:rPr>
        <w:t xml:space="preserve"> on the multi-scale grid</w:t>
      </w:r>
      <w:r>
        <w:rPr>
          <w:rFonts w:ascii="Times New Roman" w:hAnsi="Times New Roman" w:cs="Times New Roman"/>
          <w:sz w:val="22"/>
        </w:rPr>
        <w:t xml:space="preserve"> an exact, but lacks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 The low-rank Jacobian produces an approximate solution at the original resolution. </w:t>
      </w:r>
      <w:r w:rsidR="002A0536">
        <w:rPr>
          <w:rFonts w:ascii="Times New Roman" w:hAnsi="Times New Roman" w:cs="Times New Roman"/>
          <w:sz w:val="22"/>
        </w:rPr>
        <w:t>However</w:t>
      </w:r>
      <w:r>
        <w:rPr>
          <w:rFonts w:ascii="Times New Roman" w:hAnsi="Times New Roman" w:cs="Times New Roman"/>
          <w:sz w:val="22"/>
        </w:rPr>
        <w:t>, it is most accurate in the subset of grid cells with highest information content. Still, it constrains more grid cells per model run than a Jacobian constructed using a full finite-difference scheme</w:t>
      </w:r>
      <w:r w:rsidR="002A0536">
        <w:rPr>
          <w:rFonts w:ascii="Times New Roman" w:hAnsi="Times New Roman" w:cs="Times New Roman"/>
          <w:sz w:val="22"/>
        </w:rPr>
        <w:t>. It also makes explicit that the inversion is solved only where there is sufficient information content. [Insert GMM Jacobian conclusion.]</w:t>
      </w:r>
      <w:r w:rsidR="00D62FF3">
        <w:rPr>
          <w:rFonts w:ascii="Times New Roman" w:hAnsi="Times New Roman" w:cs="Times New Roman"/>
          <w:sz w:val="22"/>
        </w:rPr>
        <w:t xml:space="preserve"> Both of our approaches introduce additional error by reducing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However, most of these errors are smaller than the posterior errors and it is likely that the errors are smaller than the true posterior errors. Increasing the number of model runs will decrease these errors.</w:t>
      </w:r>
    </w:p>
    <w:p w14:paraId="062AFF84" w14:textId="2D10ECB7" w:rsidR="00D62FF3" w:rsidRDefault="00D62FF3" w:rsidP="00F40BA8">
      <w:pPr>
        <w:rPr>
          <w:rFonts w:ascii="Times New Roman" w:hAnsi="Times New Roman" w:cs="Times New Roman"/>
          <w:sz w:val="22"/>
        </w:rPr>
      </w:pPr>
    </w:p>
    <w:p w14:paraId="76555A21" w14:textId="3E71A264" w:rsidR="00F40BA8" w:rsidRDefault="00D62FF3" w:rsidP="00EB6DF7">
      <w:pPr>
        <w:rPr>
          <w:rFonts w:ascii="Times New Roman" w:hAnsi="Times New Roman" w:cs="Times New Roman"/>
          <w:sz w:val="22"/>
        </w:rPr>
      </w:pPr>
      <w:r>
        <w:rPr>
          <w:rFonts w:ascii="Times New Roman" w:hAnsi="Times New Roman" w:cs="Times New Roman"/>
          <w:sz w:val="22"/>
        </w:rPr>
        <w:t>While the proposed methods are evaluated in the context of an inversion of atmospheric methane column observations, they are applicable in any linear system, including many long-lived climate forcers. As satellite observations of atmospheric constituents continue to improve</w:t>
      </w:r>
      <w:r w:rsidR="00EB6DF7">
        <w:rPr>
          <w:rFonts w:ascii="Times New Roman" w:hAnsi="Times New Roman" w:cs="Times New Roman"/>
          <w:sz w:val="22"/>
        </w:rPr>
        <w:t xml:space="preserve">, </w:t>
      </w:r>
      <w:r w:rsidR="00465F77">
        <w:rPr>
          <w:rFonts w:ascii="Times New Roman" w:hAnsi="Times New Roman" w:cs="Times New Roman"/>
          <w:sz w:val="22"/>
        </w:rPr>
        <w:t xml:space="preserve">it will be possible to conduct inversions at increasingly high resolution. While analytic inversions provide characterization of the information content and can help avoid over-interpretation of inverse results, their computational cost is limited by the number of grid cells constrained by the inversion. Our approaches allow analytic solution of the inverse system at significantly reduced computational cost. Future work could consider the expansion of both approaches to the temporal dimension. And, as cloud computing becomes increasingly </w:t>
      </w:r>
      <w:r w:rsidR="00465F77">
        <w:rPr>
          <w:rFonts w:ascii="Times New Roman" w:hAnsi="Times New Roman" w:cs="Times New Roman"/>
          <w:sz w:val="22"/>
        </w:rPr>
        <w:lastRenderedPageBreak/>
        <w:t>available, the computational benefits of performing large, parallel computations in cloud environments should be considered.</w:t>
      </w:r>
      <w:r w:rsidR="002150C3">
        <w:rPr>
          <w:rFonts w:ascii="Times New Roman" w:hAnsi="Times New Roman" w:cs="Times New Roman"/>
          <w:sz w:val="22"/>
        </w:rPr>
        <w:t xml:space="preserve"> </w:t>
      </w:r>
    </w:p>
    <w:p w14:paraId="286FB38B" w14:textId="54E124C8" w:rsidR="002150C3" w:rsidRDefault="002150C3" w:rsidP="00EB6DF7">
      <w:pPr>
        <w:rPr>
          <w:rFonts w:ascii="Times New Roman" w:hAnsi="Times New Roman" w:cs="Times New Roman"/>
          <w:sz w:val="22"/>
        </w:rPr>
      </w:pPr>
    </w:p>
    <w:p w14:paraId="5C4CEBF7" w14:textId="391BC397" w:rsidR="002150C3" w:rsidRDefault="002150C3" w:rsidP="00EB6DF7">
      <w:pPr>
        <w:rPr>
          <w:rFonts w:ascii="Times New Roman" w:hAnsi="Times New Roman" w:cs="Times New Roman"/>
          <w:sz w:val="22"/>
        </w:rPr>
      </w:pPr>
      <w:r>
        <w:rPr>
          <w:rFonts w:ascii="Times New Roman" w:hAnsi="Times New Roman" w:cs="Times New Roman"/>
          <w:sz w:val="22"/>
        </w:rPr>
        <w:t>[Note: I kept the conclusion short, anticipating significant changes to the rest of the text that will change the tone/content of the conclusion.]</w:t>
      </w:r>
    </w:p>
    <w:p w14:paraId="52F6449A" w14:textId="77777777" w:rsidR="00EB6DF7" w:rsidRDefault="00EB6DF7" w:rsidP="00EB6DF7">
      <w:pPr>
        <w:rPr>
          <w:rFonts w:ascii="Times New Roman" w:hAnsi="Times New Roman" w:cs="Times New Roman"/>
          <w:sz w:val="22"/>
        </w:rPr>
      </w:pPr>
    </w:p>
    <w:p w14:paraId="01D42484" w14:textId="191D3397" w:rsidR="009D2F5C" w:rsidRDefault="00ED6D7B" w:rsidP="00EB1375">
      <w:pPr>
        <w:rPr>
          <w:rFonts w:ascii="Times New Roman" w:hAnsi="Times New Roman" w:cs="Times New Roman"/>
          <w:b/>
          <w:sz w:val="22"/>
        </w:rPr>
      </w:pPr>
      <w:r w:rsidRPr="00ED6D7B">
        <w:rPr>
          <w:rFonts w:ascii="Times New Roman" w:hAnsi="Times New Roman" w:cs="Times New Roman"/>
          <w:b/>
          <w:sz w:val="22"/>
        </w:rPr>
        <w:t>References</w:t>
      </w:r>
    </w:p>
    <w:p w14:paraId="1050D770" w14:textId="247BA8F3" w:rsidR="00ED6D7B" w:rsidRPr="00ED6D7B" w:rsidRDefault="00ED6D7B" w:rsidP="00EB1375">
      <w:pPr>
        <w:rPr>
          <w:rFonts w:ascii="Times New Roman" w:hAnsi="Times New Roman" w:cs="Times New Roman"/>
          <w:sz w:val="22"/>
        </w:rPr>
      </w:pPr>
      <w:r>
        <w:rPr>
          <w:rFonts w:ascii="Times New Roman" w:hAnsi="Times New Roman" w:cs="Times New Roman"/>
          <w:sz w:val="22"/>
        </w:rPr>
        <w:t>[Insert references]</w:t>
      </w:r>
    </w:p>
    <w:sectPr w:rsidR="00ED6D7B" w:rsidRPr="00ED6D7B" w:rsidSect="002407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niel Jacob" w:date="2020-03-27T20:28:00Z" w:initials="JDJ">
    <w:p w14:paraId="228ADC70" w14:textId="29C7CAAE" w:rsidR="002B62A4" w:rsidRDefault="002B62A4">
      <w:pPr>
        <w:pStyle w:val="CommentText"/>
      </w:pPr>
      <w:r>
        <w:rPr>
          <w:rStyle w:val="CommentReference"/>
        </w:rPr>
        <w:annotationRef/>
      </w:r>
      <w:r>
        <w:t>A standard trick is to open a paper with a short paragraph that describes what your paper is about in terms that anyone can understand.  This is particularly important for your paper where the concepts are not obvious to those not technically versed.</w:t>
      </w:r>
    </w:p>
  </w:comment>
  <w:comment w:id="2" w:author="hannah.nesser@gmail.com" w:date="2020-02-05T10:15:00Z" w:initials="h">
    <w:p w14:paraId="1598E976" w14:textId="49A338FB" w:rsidR="002B62A4" w:rsidRDefault="002B62A4">
      <w:pPr>
        <w:pStyle w:val="CommentText"/>
      </w:pPr>
      <w:r>
        <w:rPr>
          <w:rStyle w:val="CommentReference"/>
        </w:rPr>
        <w:annotationRef/>
      </w:r>
      <w:r>
        <w:t>When should I use “retrievals” and when I should I use “observations”?</w:t>
      </w:r>
    </w:p>
  </w:comment>
  <w:comment w:id="3" w:author="Daniel Jacob" w:date="2020-03-27T20:07:00Z" w:initials="JDJ">
    <w:p w14:paraId="648D6005" w14:textId="51D129B8" w:rsidR="002B62A4" w:rsidRDefault="002B62A4">
      <w:pPr>
        <w:pStyle w:val="CommentText"/>
      </w:pPr>
      <w:r>
        <w:rPr>
          <w:rStyle w:val="CommentReference"/>
        </w:rPr>
        <w:annotationRef/>
      </w:r>
      <w:r>
        <w:t>Use retrieval when referring to method, observations when referring to data.</w:t>
      </w:r>
    </w:p>
  </w:comment>
  <w:comment w:id="114" w:author="Daniel Jacob" w:date="2020-03-27T20:09:00Z" w:initials="JDJ">
    <w:p w14:paraId="3F306E27" w14:textId="292430EB" w:rsidR="002B62A4" w:rsidRDefault="002B62A4">
      <w:pPr>
        <w:pStyle w:val="CommentText"/>
      </w:pPr>
      <w:r>
        <w:rPr>
          <w:rStyle w:val="CommentReference"/>
        </w:rPr>
        <w:annotationRef/>
      </w:r>
      <w:r>
        <w:t>Bayesian cost function doesn’t assume normal errors, but it assumes prior information.</w:t>
      </w:r>
    </w:p>
  </w:comment>
  <w:comment w:id="204" w:author="hannah.nesser@gmail.com" w:date="2020-02-05T10:18:00Z" w:initials="h">
    <w:p w14:paraId="581EA439" w14:textId="41204BBA" w:rsidR="002B62A4" w:rsidRDefault="002B62A4">
      <w:pPr>
        <w:pStyle w:val="CommentText"/>
      </w:pPr>
      <w:r>
        <w:rPr>
          <w:rStyle w:val="CommentReference"/>
        </w:rPr>
        <w:annotationRef/>
      </w:r>
      <w:r>
        <w:t>Are we okay not mentioning the variational/adjoint approach in the first paragraph?</w:t>
      </w:r>
    </w:p>
  </w:comment>
  <w:comment w:id="205" w:author="Daniel Jacob" w:date="2020-03-28T13:36:00Z" w:initials="JDJ">
    <w:p w14:paraId="4EDAC2C9" w14:textId="7EF40E2A" w:rsidR="002B62A4" w:rsidRDefault="002B62A4">
      <w:pPr>
        <w:pStyle w:val="CommentText"/>
      </w:pPr>
      <w:r>
        <w:rPr>
          <w:rStyle w:val="CommentReference"/>
        </w:rPr>
        <w:annotationRef/>
      </w:r>
      <w:r>
        <w:t>Yes, I think it’s best introduced in the second paragraph. And we need to put it in the broader context of variational methods, not all of which involve the adjoint.</w:t>
      </w:r>
    </w:p>
  </w:comment>
  <w:comment w:id="208" w:author="Daniel Jacob" w:date="2020-03-28T13:38:00Z" w:initials="JDJ">
    <w:p w14:paraId="237C23F7" w14:textId="0527C10A" w:rsidR="002B62A4" w:rsidRDefault="002B62A4">
      <w:pPr>
        <w:pStyle w:val="CommentText"/>
      </w:pPr>
      <w:r>
        <w:rPr>
          <w:rStyle w:val="CommentReference"/>
        </w:rPr>
        <w:annotationRef/>
      </w:r>
      <w:r>
        <w:t>I took all this but reorganized it to try to better tell a story.</w:t>
      </w:r>
    </w:p>
  </w:comment>
  <w:comment w:id="238" w:author="Daniel Jacob" w:date="2020-03-28T13:51:00Z" w:initials="JDJ">
    <w:p w14:paraId="414A70F0" w14:textId="5A7FCEDE" w:rsidR="002B62A4" w:rsidRDefault="002B62A4">
      <w:pPr>
        <w:pStyle w:val="CommentText"/>
      </w:pPr>
      <w:r>
        <w:rPr>
          <w:rStyle w:val="CommentReference"/>
        </w:rPr>
        <w:annotationRef/>
      </w:r>
      <w:r>
        <w:t>Wecht used the adjoint. I don’t know of any SCIA inversions that used an analytical solution. But maybe we don’t need to get into SCIA.</w:t>
      </w:r>
    </w:p>
  </w:comment>
  <w:comment w:id="239" w:author="hannah.nesser@gmail.com" w:date="2020-02-20T10:34:00Z" w:initials="h">
    <w:p w14:paraId="3CC16BDB" w14:textId="20E2F053" w:rsidR="002B62A4" w:rsidRDefault="002B62A4">
      <w:pPr>
        <w:pStyle w:val="CommentText"/>
      </w:pPr>
      <w:r>
        <w:rPr>
          <w:rStyle w:val="CommentReference"/>
        </w:rPr>
        <w:annotationRef/>
      </w:r>
      <w:r>
        <w:t>Add references</w:t>
      </w:r>
    </w:p>
  </w:comment>
  <w:comment w:id="315" w:author="Daniel Jacob" w:date="2020-03-28T14:59:00Z" w:initials="JDJ">
    <w:p w14:paraId="6F604820" w14:textId="36CCA3E7" w:rsidR="002B62A4" w:rsidRDefault="002B62A4">
      <w:pPr>
        <w:pStyle w:val="CommentText"/>
      </w:pPr>
      <w:r>
        <w:rPr>
          <w:rStyle w:val="CommentReference"/>
        </w:rPr>
        <w:annotationRef/>
      </w:r>
      <w:r>
        <w:t xml:space="preserve">Not clear what you’re saying here. What’s an “allowed grid”? Is it searching through all possible combinations of multiscale grids? In Turner and </w:t>
      </w:r>
      <w:proofErr w:type="gramStart"/>
      <w:r>
        <w:t>Jacob</w:t>
      </w:r>
      <w:proofErr w:type="gramEnd"/>
      <w:r>
        <w:t xml:space="preserve"> we said that the problem was that it required knowledge of native-grid error covariance matrices.  Not sure which is right, it’s been a while since I went through that paper.</w:t>
      </w:r>
    </w:p>
  </w:comment>
  <w:comment w:id="332" w:author="Daniel Jacob" w:date="2020-03-28T15:11:00Z" w:initials="JDJ">
    <w:p w14:paraId="23AD1234" w14:textId="77BA4D6E" w:rsidR="002B62A4" w:rsidRDefault="002B62A4">
      <w:pPr>
        <w:pStyle w:val="CommentText"/>
      </w:pPr>
      <w:r>
        <w:rPr>
          <w:rStyle w:val="CommentReference"/>
        </w:rPr>
        <w:annotationRef/>
      </w:r>
      <w:r>
        <w:t>But how are those directions determined?</w:t>
      </w:r>
    </w:p>
  </w:comment>
  <w:comment w:id="333" w:author="Daniel Jacob" w:date="2020-03-28T15:12:00Z" w:initials="JDJ">
    <w:p w14:paraId="13CE4939" w14:textId="1418939E" w:rsidR="002B62A4" w:rsidRDefault="002B62A4">
      <w:pPr>
        <w:pStyle w:val="CommentText"/>
      </w:pPr>
      <w:r>
        <w:rPr>
          <w:rStyle w:val="CommentReference"/>
        </w:rPr>
        <w:annotationRef/>
      </w:r>
      <w:r>
        <w:t>Why not? The Jacobian could be calculated only for the preferred directions.</w:t>
      </w:r>
    </w:p>
  </w:comment>
  <w:comment w:id="334" w:author="hannah.nesser@gmail.com" w:date="2020-02-20T11:35:00Z" w:initials="h">
    <w:p w14:paraId="10C4B98B" w14:textId="586346AE" w:rsidR="002B62A4" w:rsidRDefault="002B62A4">
      <w:pPr>
        <w:pStyle w:val="CommentText"/>
      </w:pPr>
      <w:r>
        <w:rPr>
          <w:rStyle w:val="CommentReference"/>
        </w:rPr>
        <w:annotationRef/>
      </w:r>
      <w:r>
        <w:t>Double check this.</w:t>
      </w:r>
    </w:p>
  </w:comment>
  <w:comment w:id="335" w:author="Daniel Jacob" w:date="2020-03-28T15:15:00Z" w:initials="JDJ">
    <w:p w14:paraId="13C7A907" w14:textId="2C03B527" w:rsidR="002B62A4" w:rsidRDefault="002B62A4">
      <w:pPr>
        <w:pStyle w:val="CommentText"/>
      </w:pPr>
      <w:r>
        <w:rPr>
          <w:rStyle w:val="CommentReference"/>
        </w:rPr>
        <w:annotationRef/>
      </w:r>
      <w:r>
        <w:t xml:space="preserve">Not clear.  The </w:t>
      </w:r>
      <w:proofErr w:type="spellStart"/>
      <w:r>
        <w:t>Spantini</w:t>
      </w:r>
      <w:proofErr w:type="spellEnd"/>
      <w:r>
        <w:t xml:space="preserve"> method seems closest to yours so it’s important to draw the distinction. One important distinction for the </w:t>
      </w:r>
      <w:proofErr w:type="spellStart"/>
      <w:r>
        <w:t>Bousserez</w:t>
      </w:r>
      <w:proofErr w:type="spellEnd"/>
      <w:r>
        <w:t xml:space="preserve"> work of course is that they didn’t try to construct the Jacobian – could they have?</w:t>
      </w:r>
    </w:p>
  </w:comment>
  <w:comment w:id="364" w:author="Daniel Jacob" w:date="2020-03-28T15:32:00Z" w:initials="JDJ">
    <w:p w14:paraId="2B5901F7" w14:textId="01D2EF26" w:rsidR="002B62A4" w:rsidRDefault="002B62A4">
      <w:pPr>
        <w:pStyle w:val="CommentText"/>
      </w:pPr>
      <w:r>
        <w:rPr>
          <w:rStyle w:val="CommentReference"/>
        </w:rPr>
        <w:annotationRef/>
      </w:r>
      <w:r>
        <w:t>May be too much detail for intro</w:t>
      </w:r>
    </w:p>
  </w:comment>
  <w:comment w:id="383" w:author="Daniel Jacob" w:date="2020-03-28T20:10:00Z" w:initials="JDJ">
    <w:p w14:paraId="1FF48CC8" w14:textId="6688CD68" w:rsidR="002B62A4" w:rsidRDefault="002B62A4">
      <w:pPr>
        <w:pStyle w:val="CommentText"/>
      </w:pPr>
      <w:r>
        <w:rPr>
          <w:rStyle w:val="CommentReference"/>
        </w:rPr>
        <w:annotationRef/>
      </w:r>
      <w:r>
        <w:t>Scalars should be regular italics font</w:t>
      </w:r>
    </w:p>
  </w:comment>
  <w:comment w:id="507" w:author="Daniel Jacob" w:date="2020-03-28T20:50:00Z" w:initials="JDJ">
    <w:p w14:paraId="26500E2F" w14:textId="325B9669" w:rsidR="008309CB" w:rsidRDefault="008309CB">
      <w:pPr>
        <w:pStyle w:val="CommentText"/>
      </w:pPr>
      <w:r>
        <w:rPr>
          <w:rStyle w:val="CommentReference"/>
        </w:rPr>
        <w:annotationRef/>
      </w:r>
      <w:r>
        <w:t>I don’t get this.</w:t>
      </w:r>
    </w:p>
  </w:comment>
  <w:comment w:id="508" w:author="Daniel Jacob" w:date="2020-03-28T20:52:00Z" w:initials="JDJ">
    <w:p w14:paraId="589FABBA" w14:textId="4D6CC4D4" w:rsidR="008309CB" w:rsidRDefault="008309CB">
      <w:pPr>
        <w:pStyle w:val="CommentText"/>
      </w:pPr>
      <w:r>
        <w:rPr>
          <w:rStyle w:val="CommentReference"/>
        </w:rPr>
        <w:annotationRef/>
      </w:r>
      <w:r>
        <w:t>Start the caption with a short phrase saying what the figure is about without having to read the text,</w:t>
      </w:r>
    </w:p>
  </w:comment>
  <w:comment w:id="509" w:author="Daniel Jacob" w:date="2020-03-28T20:53:00Z" w:initials="JDJ">
    <w:p w14:paraId="1E4BB0C8" w14:textId="0185F855" w:rsidR="008309CB" w:rsidRDefault="008309CB">
      <w:pPr>
        <w:pStyle w:val="CommentText"/>
      </w:pPr>
      <w:r>
        <w:rPr>
          <w:rStyle w:val="CommentReference"/>
        </w:rPr>
        <w:annotationRef/>
      </w:r>
      <w:r>
        <w:t>Not clear what’s shown in the right panel.</w:t>
      </w:r>
    </w:p>
  </w:comment>
  <w:comment w:id="510" w:author="hannah.nesser@gmail.com" w:date="2020-03-07T17:18:00Z" w:initials="h">
    <w:p w14:paraId="7B805544" w14:textId="089D1EED" w:rsidR="002B62A4" w:rsidRPr="003415E9" w:rsidRDefault="002B62A4">
      <w:pPr>
        <w:pStyle w:val="CommentText"/>
      </w:pPr>
      <w:r>
        <w:rPr>
          <w:rStyle w:val="CommentReference"/>
        </w:rPr>
        <w:annotationRef/>
      </w:r>
      <w:r>
        <w:t xml:space="preserve">Daniel: This is my attempt to explain the origins of the matrix </w:t>
      </w:r>
      <w:r>
        <w:rPr>
          <w:b/>
        </w:rPr>
        <w:t>Q</w:t>
      </w:r>
      <w:r>
        <w:t xml:space="preserve"> in an intuitive way. We use </w:t>
      </w:r>
      <w:r w:rsidRPr="003415E9">
        <w:rPr>
          <w:b/>
        </w:rPr>
        <w:t>Q</w:t>
      </w:r>
      <w:r>
        <w:t xml:space="preserve"> to find the eigenvectors we want for the problem. However, I could pursue an alternate explanation: </w:t>
      </w:r>
      <w:r w:rsidRPr="003415E9">
        <w:t>As</w:t>
      </w:r>
      <w:r>
        <w:t xml:space="preserve"> Daven stated in his seminar on Friday, we can also use the eigenvectors of the prior pre-conditioned Hessian </w:t>
      </w:r>
      <w:r>
        <w:rPr>
          <w:b/>
        </w:rPr>
        <w:t>H</w:t>
      </w:r>
      <w:r>
        <w:t xml:space="preserve">; the eigenvectors of </w:t>
      </w:r>
      <w:r w:rsidRPr="003415E9">
        <w:rPr>
          <w:b/>
        </w:rPr>
        <w:t>H</w:t>
      </w:r>
      <w:r>
        <w:t xml:space="preserve"> are the same as the eigenvectors of </w:t>
      </w:r>
      <w:r w:rsidRPr="003415E9">
        <w:rPr>
          <w:b/>
        </w:rPr>
        <w:t>Q</w:t>
      </w:r>
      <w:r>
        <w:t>. It is worth noting that th</w:t>
      </w:r>
      <w:r w:rsidRPr="003415E9">
        <w:t>e</w:t>
      </w:r>
      <w:r>
        <w:t xml:space="preserve"> prior pre-conditioned Hessian is equal to </w:t>
      </w:r>
      <w:r w:rsidRPr="003415E9">
        <w:rPr>
          <w:b/>
        </w:rPr>
        <w:t>K</w:t>
      </w:r>
      <w:r>
        <w:t xml:space="preserve">’^T </w:t>
      </w:r>
      <w:r w:rsidRPr="003415E9">
        <w:rPr>
          <w:b/>
        </w:rPr>
        <w:t>K</w:t>
      </w:r>
      <w:r>
        <w:t xml:space="preserve">’ where </w:t>
      </w:r>
      <w:r>
        <w:rPr>
          <w:b/>
        </w:rPr>
        <w:t>K</w:t>
      </w:r>
      <w:r>
        <w:t>’ is the pre-whitened Jacobian from Rodgers.</w:t>
      </w:r>
    </w:p>
  </w:comment>
  <w:comment w:id="511" w:author="Daniel Jacob" w:date="2020-03-28T20:55:00Z" w:initials="JDJ">
    <w:p w14:paraId="320DF891" w14:textId="3C3A425E" w:rsidR="008309CB" w:rsidRDefault="008309CB">
      <w:pPr>
        <w:pStyle w:val="CommentText"/>
      </w:pPr>
      <w:r>
        <w:rPr>
          <w:rStyle w:val="CommentReference"/>
        </w:rPr>
        <w:annotationRef/>
      </w:r>
      <w:r>
        <w:t>Begin by telling us about GAMMA.  This can probably be done by devoting a paragraph to Figure 1. Here you get the reader cold – we have no idea what GAMMA and GAMMA* and PI are supposed to represent.</w:t>
      </w:r>
    </w:p>
  </w:comment>
  <w:comment w:id="512" w:author="Daniel Jacob" w:date="2020-03-28T20:57:00Z" w:initials="JDJ">
    <w:p w14:paraId="5BE751B3" w14:textId="5DC5E0A6" w:rsidR="008309CB" w:rsidRDefault="008309CB">
      <w:pPr>
        <w:pStyle w:val="CommentText"/>
      </w:pPr>
      <w:r>
        <w:rPr>
          <w:rStyle w:val="CommentReference"/>
        </w:rPr>
        <w:annotationRef/>
      </w:r>
      <w:r>
        <w:t>I don’t get this.</w:t>
      </w:r>
    </w:p>
  </w:comment>
  <w:comment w:id="513" w:author="Daniel Jacob" w:date="2020-03-28T20:58:00Z" w:initials="JDJ">
    <w:p w14:paraId="2CA4A14F" w14:textId="425DB65C" w:rsidR="008309CB" w:rsidRDefault="008309CB">
      <w:pPr>
        <w:pStyle w:val="CommentText"/>
      </w:pPr>
      <w:r>
        <w:rPr>
          <w:rStyle w:val="CommentReference"/>
        </w:rPr>
        <w:annotationRef/>
      </w:r>
      <w:r>
        <w:t>What does this optimize?</w:t>
      </w:r>
    </w:p>
  </w:comment>
  <w:comment w:id="514" w:author="Daniel Jacob" w:date="2020-03-28T20:58:00Z" w:initials="JDJ">
    <w:p w14:paraId="666B4A9A" w14:textId="2280A60D" w:rsidR="008309CB" w:rsidRDefault="008309CB">
      <w:pPr>
        <w:pStyle w:val="CommentText"/>
      </w:pPr>
      <w:r>
        <w:rPr>
          <w:rStyle w:val="CommentReference"/>
        </w:rPr>
        <w:annotationRef/>
      </w:r>
      <w:r>
        <w:t xml:space="preserve">By now the reader is totally lost. </w:t>
      </w:r>
      <w:r w:rsidR="00CC0C89">
        <w:t xml:space="preserve"> It’s not worth continuing. You have to be a lot more pedagogical.</w:t>
      </w:r>
    </w:p>
  </w:comment>
  <w:comment w:id="515" w:author="hannah.nesser@gmail.com" w:date="2020-03-30T09:47:00Z" w:initials="h">
    <w:p w14:paraId="2E203EDF" w14:textId="2B51D340" w:rsidR="00190DC3" w:rsidRDefault="00190DC3">
      <w:pPr>
        <w:pStyle w:val="CommentText"/>
      </w:pPr>
      <w:r>
        <w:rPr>
          <w:rStyle w:val="CommentReference"/>
        </w:rPr>
        <w:annotationRef/>
      </w:r>
      <w:r>
        <w:t>Revisit and if still confused reach out to Daven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8ADC70" w15:done="0"/>
  <w15:commentEx w15:paraId="1598E976" w15:done="0"/>
  <w15:commentEx w15:paraId="648D6005" w15:paraIdParent="1598E976" w15:done="0"/>
  <w15:commentEx w15:paraId="3F306E27" w15:done="0"/>
  <w15:commentEx w15:paraId="581EA439" w15:done="0"/>
  <w15:commentEx w15:paraId="4EDAC2C9" w15:paraIdParent="581EA439" w15:done="0"/>
  <w15:commentEx w15:paraId="237C23F7" w15:done="0"/>
  <w15:commentEx w15:paraId="414A70F0" w15:done="0"/>
  <w15:commentEx w15:paraId="3CC16BDB" w15:done="0"/>
  <w15:commentEx w15:paraId="6F604820" w15:done="0"/>
  <w15:commentEx w15:paraId="23AD1234" w15:done="0"/>
  <w15:commentEx w15:paraId="13CE4939" w15:done="0"/>
  <w15:commentEx w15:paraId="10C4B98B" w15:done="0"/>
  <w15:commentEx w15:paraId="13C7A907" w15:done="0"/>
  <w15:commentEx w15:paraId="2B5901F7" w15:done="0"/>
  <w15:commentEx w15:paraId="1FF48CC8" w15:done="0"/>
  <w15:commentEx w15:paraId="26500E2F" w15:done="0"/>
  <w15:commentEx w15:paraId="589FABBA" w15:done="0"/>
  <w15:commentEx w15:paraId="1E4BB0C8" w15:done="0"/>
  <w15:commentEx w15:paraId="7B805544" w15:done="0"/>
  <w15:commentEx w15:paraId="320DF891" w15:done="0"/>
  <w15:commentEx w15:paraId="5BE751B3" w15:done="0"/>
  <w15:commentEx w15:paraId="2CA4A14F" w15:done="0"/>
  <w15:commentEx w15:paraId="666B4A9A" w15:done="0"/>
  <w15:commentEx w15:paraId="2E203ED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8ADC70" w16cid:durableId="2228E07E"/>
  <w16cid:commentId w16cid:paraId="1598E976" w16cid:durableId="21E51451"/>
  <w16cid:commentId w16cid:paraId="648D6005" w16cid:durableId="2228DB89"/>
  <w16cid:commentId w16cid:paraId="3F306E27" w16cid:durableId="2228DBDC"/>
  <w16cid:commentId w16cid:paraId="581EA439" w16cid:durableId="21F394BB"/>
  <w16cid:commentId w16cid:paraId="4EDAC2C9" w16cid:durableId="2229D143"/>
  <w16cid:commentId w16cid:paraId="237C23F7" w16cid:durableId="2229D1C1"/>
  <w16cid:commentId w16cid:paraId="414A70F0" w16cid:durableId="2229D4E6"/>
  <w16cid:commentId w16cid:paraId="3CC16BDB" w16cid:durableId="21F8DF4A"/>
  <w16cid:commentId w16cid:paraId="6F604820" w16cid:durableId="2229E4E5"/>
  <w16cid:commentId w16cid:paraId="23AD1234" w16cid:durableId="2229E788"/>
  <w16cid:commentId w16cid:paraId="13CE4939" w16cid:durableId="2229E7D9"/>
  <w16cid:commentId w16cid:paraId="10C4B98B" w16cid:durableId="21F8ED8C"/>
  <w16cid:commentId w16cid:paraId="13C7A907" w16cid:durableId="2229E87E"/>
  <w16cid:commentId w16cid:paraId="2B5901F7" w16cid:durableId="2229EC93"/>
  <w16cid:commentId w16cid:paraId="1FF48CC8" w16cid:durableId="222A2DB0"/>
  <w16cid:commentId w16cid:paraId="26500E2F" w16cid:durableId="222A3729"/>
  <w16cid:commentId w16cid:paraId="589FABBA" w16cid:durableId="222A3786"/>
  <w16cid:commentId w16cid:paraId="1E4BB0C8" w16cid:durableId="222A37BD"/>
  <w16cid:commentId w16cid:paraId="7B805544" w16cid:durableId="220E55C9"/>
  <w16cid:commentId w16cid:paraId="320DF891" w16cid:durableId="222A382D"/>
  <w16cid:commentId w16cid:paraId="5BE751B3" w16cid:durableId="222A38B1"/>
  <w16cid:commentId w16cid:paraId="2CA4A14F" w16cid:durableId="222A38E9"/>
  <w16cid:commentId w16cid:paraId="666B4A9A" w16cid:durableId="222A3905"/>
  <w16cid:commentId w16cid:paraId="2E203EDF" w16cid:durableId="222C3E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8AC4C" w14:textId="77777777" w:rsidR="009D6FDF" w:rsidRDefault="009D6FDF" w:rsidP="00605262">
      <w:r>
        <w:separator/>
      </w:r>
    </w:p>
  </w:endnote>
  <w:endnote w:type="continuationSeparator" w:id="0">
    <w:p w14:paraId="1F0A096F" w14:textId="77777777" w:rsidR="009D6FDF" w:rsidRDefault="009D6FDF" w:rsidP="0060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991A3" w14:textId="77777777" w:rsidR="009D6FDF" w:rsidRDefault="009D6FDF" w:rsidP="00605262">
      <w:r>
        <w:separator/>
      </w:r>
    </w:p>
  </w:footnote>
  <w:footnote w:type="continuationSeparator" w:id="0">
    <w:p w14:paraId="4FB939B1" w14:textId="77777777" w:rsidR="009D6FDF" w:rsidRDefault="009D6FDF" w:rsidP="006052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4584"/>
    <w:multiLevelType w:val="multilevel"/>
    <w:tmpl w:val="435A3C88"/>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right"/>
      <w:pPr>
        <w:tabs>
          <w:tab w:val="num" w:pos="2880"/>
        </w:tabs>
        <w:ind w:left="2880" w:hanging="360"/>
      </w:pPr>
    </w:lvl>
    <w:lvl w:ilvl="4">
      <w:start w:val="1"/>
      <w:numFmt w:val="lowerLetter"/>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10DF7B17"/>
    <w:multiLevelType w:val="multilevel"/>
    <w:tmpl w:val="ED8E023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B776DCD"/>
    <w:multiLevelType w:val="hybridMultilevel"/>
    <w:tmpl w:val="32461D24"/>
    <w:lvl w:ilvl="0" w:tplc="2E5861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855A04"/>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8A265B"/>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F06B77"/>
    <w:multiLevelType w:val="hybridMultilevel"/>
    <w:tmpl w:val="09D800AE"/>
    <w:lvl w:ilvl="0" w:tplc="8B525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lvlOverride w:ilvl="0">
      <w:startOverride w:val="1"/>
    </w:lvlOverride>
  </w:num>
  <w:num w:numId="2">
    <w:abstractNumId w:val="1"/>
    <w:lvlOverride w:ilvl="0"/>
    <w:lvlOverride w:ilvl="1">
      <w:startOverride w:val="1"/>
    </w:lvlOverride>
  </w:num>
  <w:num w:numId="3">
    <w:abstractNumId w:val="1"/>
    <w:lvlOverride w:ilvl="0"/>
    <w:lvlOverride w:ilvl="1">
      <w:startOverride w:val="1"/>
    </w:lvlOverride>
  </w:num>
  <w:num w:numId="4">
    <w:abstractNumId w:val="1"/>
    <w:lvlOverride w:ilvl="0"/>
    <w:lvlOverride w:ilvl="1"/>
    <w:lvlOverride w:ilvl="2">
      <w:startOverride w:val="1"/>
    </w:lvlOverride>
  </w:num>
  <w:num w:numId="5">
    <w:abstractNumId w:val="1"/>
    <w:lvlOverride w:ilvl="0"/>
    <w:lvlOverride w:ilvl="1"/>
    <w:lvlOverride w:ilvl="2"/>
    <w:lvlOverride w:ilvl="3">
      <w:startOverride w:val="1"/>
    </w:lvlOverride>
  </w:num>
  <w:num w:numId="6">
    <w:abstractNumId w:val="1"/>
    <w:lvlOverride w:ilvl="0"/>
    <w:lvlOverride w:ilvl="1">
      <w:startOverride w:val="1"/>
    </w:lvlOverride>
    <w:lvlOverride w:ilvl="2"/>
    <w:lvlOverride w:ilvl="3"/>
  </w:num>
  <w:num w:numId="7">
    <w:abstractNumId w:val="1"/>
    <w:lvlOverride w:ilvl="0"/>
    <w:lvlOverride w:ilvl="1"/>
    <w:lvlOverride w:ilvl="2">
      <w:startOverride w:val="1"/>
    </w:lvlOverride>
    <w:lvlOverride w:ilvl="3"/>
  </w:num>
  <w:num w:numId="8">
    <w:abstractNumId w:val="1"/>
    <w:lvlOverride w:ilvl="0"/>
    <w:lvlOverride w:ilvl="1"/>
    <w:lvlOverride w:ilvl="2"/>
    <w:lvlOverride w:ilvl="3">
      <w:startOverride w:val="1"/>
    </w:lvlOverride>
  </w:num>
  <w:num w:numId="9">
    <w:abstractNumId w:val="1"/>
    <w:lvlOverride w:ilvl="0"/>
    <w:lvlOverride w:ilvl="1">
      <w:startOverride w:val="1"/>
    </w:lvlOverride>
    <w:lvlOverride w:ilvl="2"/>
    <w:lvlOverride w:ilvl="3"/>
  </w:num>
  <w:num w:numId="10">
    <w:abstractNumId w:val="1"/>
    <w:lvlOverride w:ilvl="0"/>
    <w:lvlOverride w:ilvl="1"/>
    <w:lvlOverride w:ilvl="2">
      <w:startOverride w:val="1"/>
    </w:lvlOverride>
    <w:lvlOverride w:ilvl="3"/>
  </w:num>
  <w:num w:numId="11">
    <w:abstractNumId w:val="1"/>
    <w:lvlOverride w:ilvl="0"/>
    <w:lvlOverride w:ilvl="1"/>
    <w:lvlOverride w:ilvl="2"/>
    <w:lvlOverride w:ilvl="3">
      <w:startOverride w:val="1"/>
    </w:lvlOverride>
  </w:num>
  <w:num w:numId="12">
    <w:abstractNumId w:val="1"/>
    <w:lvlOverride w:ilvl="0"/>
    <w:lvlOverride w:ilvl="1">
      <w:startOverride w:val="1"/>
    </w:lvlOverride>
    <w:lvlOverride w:ilvl="2"/>
    <w:lvlOverride w:ilvl="3"/>
  </w:num>
  <w:num w:numId="13">
    <w:abstractNumId w:val="0"/>
    <w:lvlOverride w:ilvl="0">
      <w:startOverride w:val="1"/>
    </w:lvlOverride>
  </w:num>
  <w:num w:numId="14">
    <w:abstractNumId w:val="0"/>
    <w:lvlOverride w:ilvl="0"/>
    <w:lvlOverride w:ilvl="1">
      <w:startOverride w:val="1"/>
    </w:lvlOverride>
  </w:num>
  <w:num w:numId="15">
    <w:abstractNumId w:val="0"/>
    <w:lvlOverride w:ilvl="0"/>
    <w:lvlOverride w:ilvl="1"/>
    <w:lvlOverride w:ilvl="2">
      <w:startOverride w:val="1"/>
    </w:lvlOverride>
  </w:num>
  <w:num w:numId="16">
    <w:abstractNumId w:val="0"/>
    <w:lvlOverride w:ilvl="0"/>
    <w:lvlOverride w:ilvl="1"/>
    <w:lvlOverride w:ilvl="2">
      <w:startOverride w:val="1"/>
    </w:lvlOverride>
  </w:num>
  <w:num w:numId="17">
    <w:abstractNumId w:val="0"/>
    <w:lvlOverride w:ilvl="0"/>
    <w:lvlOverride w:ilvl="1"/>
    <w:lvlOverride w:ilvl="2"/>
    <w:lvlOverride w:ilvl="3">
      <w:startOverride w:val="1"/>
    </w:lvlOverride>
  </w:num>
  <w:num w:numId="18">
    <w:abstractNumId w:val="0"/>
    <w:lvlOverride w:ilvl="0"/>
    <w:lvlOverride w:ilvl="1"/>
    <w:lvlOverride w:ilvl="2"/>
    <w:lvlOverride w:ilvl="3">
      <w:startOverride w:val="1"/>
    </w:lvlOverride>
  </w:num>
  <w:num w:numId="19">
    <w:abstractNumId w:val="0"/>
    <w:lvlOverride w:ilvl="0"/>
    <w:lvlOverride w:ilvl="1"/>
    <w:lvlOverride w:ilvl="2"/>
    <w:lvlOverride w:ilvl="3">
      <w:startOverride w:val="1"/>
    </w:lvlOverride>
  </w:num>
  <w:num w:numId="20">
    <w:abstractNumId w:val="0"/>
    <w:lvlOverride w:ilvl="0"/>
    <w:lvlOverride w:ilvl="1"/>
    <w:lvlOverride w:ilvl="2"/>
    <w:lvlOverride w:ilvl="3"/>
    <w:lvlOverride w:ilvl="4">
      <w:startOverride w:val="1"/>
    </w:lvlOverride>
  </w:num>
  <w:num w:numId="21">
    <w:abstractNumId w:val="0"/>
    <w:lvlOverride w:ilvl="0"/>
    <w:lvlOverride w:ilvl="1"/>
    <w:lvlOverride w:ilvl="2"/>
    <w:lvlOverride w:ilvl="3">
      <w:startOverride w:val="1"/>
    </w:lvlOverride>
    <w:lvlOverride w:ilvl="4"/>
  </w:num>
  <w:num w:numId="22">
    <w:abstractNumId w:val="0"/>
    <w:lvlOverride w:ilvl="0"/>
    <w:lvlOverride w:ilvl="1"/>
    <w:lvlOverride w:ilvl="2"/>
    <w:lvlOverride w:ilvl="3"/>
    <w:lvlOverride w:ilvl="4">
      <w:startOverride w:val="1"/>
    </w:lvlOverride>
  </w:num>
  <w:num w:numId="23">
    <w:abstractNumId w:val="0"/>
    <w:lvlOverride w:ilvl="0"/>
    <w:lvlOverride w:ilvl="1">
      <w:startOverride w:val="1"/>
    </w:lvlOverride>
    <w:lvlOverride w:ilvl="2"/>
    <w:lvlOverride w:ilvl="3"/>
    <w:lvlOverride w:ilvl="4"/>
  </w:num>
  <w:num w:numId="24">
    <w:abstractNumId w:val="0"/>
    <w:lvlOverride w:ilvl="0"/>
    <w:lvlOverride w:ilvl="1"/>
    <w:lvlOverride w:ilvl="2">
      <w:startOverride w:val="1"/>
    </w:lvlOverride>
    <w:lvlOverride w:ilvl="3"/>
    <w:lvlOverride w:ilvl="4"/>
  </w:num>
  <w:num w:numId="25">
    <w:abstractNumId w:val="0"/>
    <w:lvlOverride w:ilvl="0"/>
    <w:lvlOverride w:ilvl="1"/>
    <w:lvlOverride w:ilvl="2">
      <w:startOverride w:val="1"/>
    </w:lvlOverride>
    <w:lvlOverride w:ilvl="3"/>
    <w:lvlOverride w:ilvl="4"/>
  </w:num>
  <w:num w:numId="26">
    <w:abstractNumId w:val="3"/>
  </w:num>
  <w:num w:numId="27">
    <w:abstractNumId w:val="4"/>
  </w:num>
  <w:num w:numId="28">
    <w:abstractNumId w:val="5"/>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Jacob">
    <w15:presenceInfo w15:providerId="AD" w15:userId="S::djacob@fas.harvard.edu::fe095d8d-b1bd-4fd5-81a8-45c70b48fd5f"/>
  </w15:person>
  <w15:person w15:author="hannah.nesser@gmail.com">
    <w15:presenceInfo w15:providerId="Windows Live" w15:userId="e2b7ab81ced1d3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EA"/>
    <w:rsid w:val="00001159"/>
    <w:rsid w:val="00010C90"/>
    <w:rsid w:val="000121A3"/>
    <w:rsid w:val="00020FAB"/>
    <w:rsid w:val="0003411C"/>
    <w:rsid w:val="00034DF8"/>
    <w:rsid w:val="00040AC0"/>
    <w:rsid w:val="0004227C"/>
    <w:rsid w:val="000465A8"/>
    <w:rsid w:val="00052DE8"/>
    <w:rsid w:val="00055BB8"/>
    <w:rsid w:val="00064929"/>
    <w:rsid w:val="00066B32"/>
    <w:rsid w:val="00067EAA"/>
    <w:rsid w:val="0007182E"/>
    <w:rsid w:val="00073410"/>
    <w:rsid w:val="00077235"/>
    <w:rsid w:val="000855B6"/>
    <w:rsid w:val="00092BEE"/>
    <w:rsid w:val="000942CB"/>
    <w:rsid w:val="000A14F7"/>
    <w:rsid w:val="000A2849"/>
    <w:rsid w:val="000A2B02"/>
    <w:rsid w:val="000A37F3"/>
    <w:rsid w:val="000A5906"/>
    <w:rsid w:val="000B21A5"/>
    <w:rsid w:val="000B2A9B"/>
    <w:rsid w:val="000B7F95"/>
    <w:rsid w:val="000C4384"/>
    <w:rsid w:val="000D099C"/>
    <w:rsid w:val="000D57AF"/>
    <w:rsid w:val="000D75DB"/>
    <w:rsid w:val="000E7B93"/>
    <w:rsid w:val="001008C9"/>
    <w:rsid w:val="001110E4"/>
    <w:rsid w:val="00112192"/>
    <w:rsid w:val="00114987"/>
    <w:rsid w:val="001205A7"/>
    <w:rsid w:val="00123981"/>
    <w:rsid w:val="00123ED7"/>
    <w:rsid w:val="0012453D"/>
    <w:rsid w:val="00125C0F"/>
    <w:rsid w:val="00130FC5"/>
    <w:rsid w:val="00141848"/>
    <w:rsid w:val="00145146"/>
    <w:rsid w:val="00145A27"/>
    <w:rsid w:val="00145DFD"/>
    <w:rsid w:val="00146111"/>
    <w:rsid w:val="00146595"/>
    <w:rsid w:val="00146A51"/>
    <w:rsid w:val="00147F94"/>
    <w:rsid w:val="00151CD0"/>
    <w:rsid w:val="001560BF"/>
    <w:rsid w:val="001610AF"/>
    <w:rsid w:val="00190DC3"/>
    <w:rsid w:val="001917D1"/>
    <w:rsid w:val="00192EE9"/>
    <w:rsid w:val="0019361E"/>
    <w:rsid w:val="00196B61"/>
    <w:rsid w:val="001A3982"/>
    <w:rsid w:val="001B169A"/>
    <w:rsid w:val="001B3BDC"/>
    <w:rsid w:val="001C0714"/>
    <w:rsid w:val="001D109A"/>
    <w:rsid w:val="001D2635"/>
    <w:rsid w:val="001D6AE7"/>
    <w:rsid w:val="001E24DB"/>
    <w:rsid w:val="001E2B39"/>
    <w:rsid w:val="001F05C6"/>
    <w:rsid w:val="001F193F"/>
    <w:rsid w:val="00206460"/>
    <w:rsid w:val="002066B1"/>
    <w:rsid w:val="002150C3"/>
    <w:rsid w:val="00215701"/>
    <w:rsid w:val="00217C9F"/>
    <w:rsid w:val="00221741"/>
    <w:rsid w:val="00221F64"/>
    <w:rsid w:val="002272CD"/>
    <w:rsid w:val="00233C49"/>
    <w:rsid w:val="0024053C"/>
    <w:rsid w:val="00240738"/>
    <w:rsid w:val="002453B4"/>
    <w:rsid w:val="00250BCE"/>
    <w:rsid w:val="0025607D"/>
    <w:rsid w:val="00257A83"/>
    <w:rsid w:val="00257EEA"/>
    <w:rsid w:val="0028527F"/>
    <w:rsid w:val="00287508"/>
    <w:rsid w:val="00291C5A"/>
    <w:rsid w:val="002A0536"/>
    <w:rsid w:val="002A51D5"/>
    <w:rsid w:val="002A5D5F"/>
    <w:rsid w:val="002A7FCF"/>
    <w:rsid w:val="002B096E"/>
    <w:rsid w:val="002B1FC4"/>
    <w:rsid w:val="002B62A4"/>
    <w:rsid w:val="002C1838"/>
    <w:rsid w:val="002D2EF2"/>
    <w:rsid w:val="002D63CD"/>
    <w:rsid w:val="002E4704"/>
    <w:rsid w:val="002E742B"/>
    <w:rsid w:val="002F636B"/>
    <w:rsid w:val="00303CA0"/>
    <w:rsid w:val="00313F9F"/>
    <w:rsid w:val="00315B67"/>
    <w:rsid w:val="00320BD7"/>
    <w:rsid w:val="003229F2"/>
    <w:rsid w:val="00323837"/>
    <w:rsid w:val="003415E9"/>
    <w:rsid w:val="003523E4"/>
    <w:rsid w:val="003568B9"/>
    <w:rsid w:val="003568D2"/>
    <w:rsid w:val="003635A7"/>
    <w:rsid w:val="0036440B"/>
    <w:rsid w:val="00367832"/>
    <w:rsid w:val="003707F9"/>
    <w:rsid w:val="003733A7"/>
    <w:rsid w:val="00375CF6"/>
    <w:rsid w:val="0039685F"/>
    <w:rsid w:val="003970A5"/>
    <w:rsid w:val="00397B7B"/>
    <w:rsid w:val="003A4107"/>
    <w:rsid w:val="003A45C5"/>
    <w:rsid w:val="003C7615"/>
    <w:rsid w:val="003D2597"/>
    <w:rsid w:val="003E5778"/>
    <w:rsid w:val="003E6ECC"/>
    <w:rsid w:val="003F2A85"/>
    <w:rsid w:val="003F62FA"/>
    <w:rsid w:val="00400340"/>
    <w:rsid w:val="0040339E"/>
    <w:rsid w:val="00416D83"/>
    <w:rsid w:val="00417DC9"/>
    <w:rsid w:val="00423DFB"/>
    <w:rsid w:val="00426268"/>
    <w:rsid w:val="00433DD3"/>
    <w:rsid w:val="00435870"/>
    <w:rsid w:val="004378AF"/>
    <w:rsid w:val="0043793C"/>
    <w:rsid w:val="00443503"/>
    <w:rsid w:val="00455178"/>
    <w:rsid w:val="004629A8"/>
    <w:rsid w:val="00465F77"/>
    <w:rsid w:val="00467B5F"/>
    <w:rsid w:val="00476505"/>
    <w:rsid w:val="004770B4"/>
    <w:rsid w:val="0048083F"/>
    <w:rsid w:val="00485308"/>
    <w:rsid w:val="004945DF"/>
    <w:rsid w:val="00496B4B"/>
    <w:rsid w:val="004B32D0"/>
    <w:rsid w:val="004B6999"/>
    <w:rsid w:val="004D27C2"/>
    <w:rsid w:val="004E4992"/>
    <w:rsid w:val="00504A79"/>
    <w:rsid w:val="00511856"/>
    <w:rsid w:val="00520242"/>
    <w:rsid w:val="00524BB1"/>
    <w:rsid w:val="00532CF6"/>
    <w:rsid w:val="0053318B"/>
    <w:rsid w:val="0053483B"/>
    <w:rsid w:val="0054222A"/>
    <w:rsid w:val="00544A25"/>
    <w:rsid w:val="005540FC"/>
    <w:rsid w:val="00563BC6"/>
    <w:rsid w:val="005701B3"/>
    <w:rsid w:val="00570C51"/>
    <w:rsid w:val="00580555"/>
    <w:rsid w:val="00584B43"/>
    <w:rsid w:val="00591DB2"/>
    <w:rsid w:val="005931A1"/>
    <w:rsid w:val="005A1E0F"/>
    <w:rsid w:val="005A5126"/>
    <w:rsid w:val="005B32C5"/>
    <w:rsid w:val="005B7856"/>
    <w:rsid w:val="005D0083"/>
    <w:rsid w:val="005D2927"/>
    <w:rsid w:val="005D433D"/>
    <w:rsid w:val="005E0920"/>
    <w:rsid w:val="005E3F02"/>
    <w:rsid w:val="005F5ACA"/>
    <w:rsid w:val="00605262"/>
    <w:rsid w:val="00612DFC"/>
    <w:rsid w:val="006170F2"/>
    <w:rsid w:val="00617EA7"/>
    <w:rsid w:val="00620D64"/>
    <w:rsid w:val="0062209D"/>
    <w:rsid w:val="00623165"/>
    <w:rsid w:val="00627DB3"/>
    <w:rsid w:val="0063420B"/>
    <w:rsid w:val="00636893"/>
    <w:rsid w:val="00637555"/>
    <w:rsid w:val="0064760B"/>
    <w:rsid w:val="00652345"/>
    <w:rsid w:val="00661A9F"/>
    <w:rsid w:val="00664457"/>
    <w:rsid w:val="00666B9C"/>
    <w:rsid w:val="0067161A"/>
    <w:rsid w:val="00675A5E"/>
    <w:rsid w:val="00690E46"/>
    <w:rsid w:val="006A62E2"/>
    <w:rsid w:val="006B031E"/>
    <w:rsid w:val="006B06E8"/>
    <w:rsid w:val="006C0D22"/>
    <w:rsid w:val="006C1758"/>
    <w:rsid w:val="006C40AE"/>
    <w:rsid w:val="006D55A8"/>
    <w:rsid w:val="006D7519"/>
    <w:rsid w:val="006E1409"/>
    <w:rsid w:val="006E4E0B"/>
    <w:rsid w:val="006F206F"/>
    <w:rsid w:val="00705883"/>
    <w:rsid w:val="00705CDB"/>
    <w:rsid w:val="00724252"/>
    <w:rsid w:val="00726BA3"/>
    <w:rsid w:val="0073430B"/>
    <w:rsid w:val="00742FCF"/>
    <w:rsid w:val="00761132"/>
    <w:rsid w:val="007716DA"/>
    <w:rsid w:val="007731C6"/>
    <w:rsid w:val="00774ABC"/>
    <w:rsid w:val="00786BB7"/>
    <w:rsid w:val="0078730D"/>
    <w:rsid w:val="00790D21"/>
    <w:rsid w:val="007970AE"/>
    <w:rsid w:val="007A0E91"/>
    <w:rsid w:val="007A2EB2"/>
    <w:rsid w:val="007A4AD3"/>
    <w:rsid w:val="007B0387"/>
    <w:rsid w:val="007C3443"/>
    <w:rsid w:val="007D4647"/>
    <w:rsid w:val="007D5F13"/>
    <w:rsid w:val="007D771F"/>
    <w:rsid w:val="007E1927"/>
    <w:rsid w:val="007E23F8"/>
    <w:rsid w:val="007E4BAB"/>
    <w:rsid w:val="007E4DCC"/>
    <w:rsid w:val="007E581C"/>
    <w:rsid w:val="007E711E"/>
    <w:rsid w:val="007E7E78"/>
    <w:rsid w:val="007F7A19"/>
    <w:rsid w:val="00802D34"/>
    <w:rsid w:val="00820C20"/>
    <w:rsid w:val="008309CB"/>
    <w:rsid w:val="0083629E"/>
    <w:rsid w:val="00837F4A"/>
    <w:rsid w:val="00846CAF"/>
    <w:rsid w:val="008519EA"/>
    <w:rsid w:val="00852156"/>
    <w:rsid w:val="008523D0"/>
    <w:rsid w:val="0085365F"/>
    <w:rsid w:val="00854779"/>
    <w:rsid w:val="00856232"/>
    <w:rsid w:val="008616D4"/>
    <w:rsid w:val="008621DF"/>
    <w:rsid w:val="00864E39"/>
    <w:rsid w:val="00872704"/>
    <w:rsid w:val="00874B39"/>
    <w:rsid w:val="00874DD6"/>
    <w:rsid w:val="00882DCA"/>
    <w:rsid w:val="008A2BE5"/>
    <w:rsid w:val="008A3280"/>
    <w:rsid w:val="008B1713"/>
    <w:rsid w:val="008B5505"/>
    <w:rsid w:val="008C390F"/>
    <w:rsid w:val="008C5D74"/>
    <w:rsid w:val="008C60BC"/>
    <w:rsid w:val="008D2E28"/>
    <w:rsid w:val="008D3775"/>
    <w:rsid w:val="008D6AE1"/>
    <w:rsid w:val="008E26EC"/>
    <w:rsid w:val="008E38C7"/>
    <w:rsid w:val="00906DA2"/>
    <w:rsid w:val="0092104F"/>
    <w:rsid w:val="00923A03"/>
    <w:rsid w:val="00931E5C"/>
    <w:rsid w:val="00931FF4"/>
    <w:rsid w:val="0096564F"/>
    <w:rsid w:val="00973B8D"/>
    <w:rsid w:val="00976050"/>
    <w:rsid w:val="0097729D"/>
    <w:rsid w:val="00983876"/>
    <w:rsid w:val="00985E1F"/>
    <w:rsid w:val="00991E4B"/>
    <w:rsid w:val="00996F25"/>
    <w:rsid w:val="009A0A1D"/>
    <w:rsid w:val="009A10E6"/>
    <w:rsid w:val="009B2D53"/>
    <w:rsid w:val="009D2F5C"/>
    <w:rsid w:val="009D6FDF"/>
    <w:rsid w:val="009E347E"/>
    <w:rsid w:val="009E7EF7"/>
    <w:rsid w:val="009F7374"/>
    <w:rsid w:val="00A01035"/>
    <w:rsid w:val="00A106DC"/>
    <w:rsid w:val="00A13ACD"/>
    <w:rsid w:val="00A147E6"/>
    <w:rsid w:val="00A44FCE"/>
    <w:rsid w:val="00A51D77"/>
    <w:rsid w:val="00A64F76"/>
    <w:rsid w:val="00A6582F"/>
    <w:rsid w:val="00A72541"/>
    <w:rsid w:val="00A727FE"/>
    <w:rsid w:val="00A81B08"/>
    <w:rsid w:val="00A825F5"/>
    <w:rsid w:val="00A842F4"/>
    <w:rsid w:val="00A8489C"/>
    <w:rsid w:val="00A86854"/>
    <w:rsid w:val="00A86AE6"/>
    <w:rsid w:val="00A9542D"/>
    <w:rsid w:val="00AA5FC9"/>
    <w:rsid w:val="00AB54C2"/>
    <w:rsid w:val="00AB5726"/>
    <w:rsid w:val="00AC2234"/>
    <w:rsid w:val="00AD1019"/>
    <w:rsid w:val="00AD7419"/>
    <w:rsid w:val="00AE0A0E"/>
    <w:rsid w:val="00AE1F5E"/>
    <w:rsid w:val="00AE2220"/>
    <w:rsid w:val="00AE7406"/>
    <w:rsid w:val="00AF1A17"/>
    <w:rsid w:val="00AF755C"/>
    <w:rsid w:val="00B014CC"/>
    <w:rsid w:val="00B03C3A"/>
    <w:rsid w:val="00B138B4"/>
    <w:rsid w:val="00B32BE5"/>
    <w:rsid w:val="00B32F10"/>
    <w:rsid w:val="00B51705"/>
    <w:rsid w:val="00B55BBB"/>
    <w:rsid w:val="00B60183"/>
    <w:rsid w:val="00B6780B"/>
    <w:rsid w:val="00B76FC9"/>
    <w:rsid w:val="00B80C40"/>
    <w:rsid w:val="00B8399A"/>
    <w:rsid w:val="00B85FA9"/>
    <w:rsid w:val="00B86F0E"/>
    <w:rsid w:val="00B93C86"/>
    <w:rsid w:val="00B953EF"/>
    <w:rsid w:val="00BA0C88"/>
    <w:rsid w:val="00BA0F6A"/>
    <w:rsid w:val="00BA375E"/>
    <w:rsid w:val="00BB132E"/>
    <w:rsid w:val="00BB5225"/>
    <w:rsid w:val="00BC1E8E"/>
    <w:rsid w:val="00BC3958"/>
    <w:rsid w:val="00BC3F27"/>
    <w:rsid w:val="00BD4632"/>
    <w:rsid w:val="00BD633D"/>
    <w:rsid w:val="00BD7ADF"/>
    <w:rsid w:val="00BE119C"/>
    <w:rsid w:val="00BE1F17"/>
    <w:rsid w:val="00BE4A4C"/>
    <w:rsid w:val="00BE4A64"/>
    <w:rsid w:val="00BF0129"/>
    <w:rsid w:val="00BF2908"/>
    <w:rsid w:val="00C00C46"/>
    <w:rsid w:val="00C01FCF"/>
    <w:rsid w:val="00C05F18"/>
    <w:rsid w:val="00C20F06"/>
    <w:rsid w:val="00C21C43"/>
    <w:rsid w:val="00C23D4D"/>
    <w:rsid w:val="00C24A17"/>
    <w:rsid w:val="00C346FC"/>
    <w:rsid w:val="00C476D6"/>
    <w:rsid w:val="00C63DF8"/>
    <w:rsid w:val="00C66BA7"/>
    <w:rsid w:val="00C67F8C"/>
    <w:rsid w:val="00C72830"/>
    <w:rsid w:val="00C75F4B"/>
    <w:rsid w:val="00C76E96"/>
    <w:rsid w:val="00C83BF5"/>
    <w:rsid w:val="00C86CD6"/>
    <w:rsid w:val="00CC0313"/>
    <w:rsid w:val="00CC0C89"/>
    <w:rsid w:val="00CC2B63"/>
    <w:rsid w:val="00CC2E8C"/>
    <w:rsid w:val="00CC50FA"/>
    <w:rsid w:val="00CC5F26"/>
    <w:rsid w:val="00CD1A93"/>
    <w:rsid w:val="00CD4102"/>
    <w:rsid w:val="00CD5A9B"/>
    <w:rsid w:val="00CE1208"/>
    <w:rsid w:val="00CF1A68"/>
    <w:rsid w:val="00CF31FA"/>
    <w:rsid w:val="00CF548C"/>
    <w:rsid w:val="00CF7156"/>
    <w:rsid w:val="00CF7520"/>
    <w:rsid w:val="00D11612"/>
    <w:rsid w:val="00D127BD"/>
    <w:rsid w:val="00D15F3E"/>
    <w:rsid w:val="00D17C3E"/>
    <w:rsid w:val="00D224DD"/>
    <w:rsid w:val="00D22C1E"/>
    <w:rsid w:val="00D332E5"/>
    <w:rsid w:val="00D41B7C"/>
    <w:rsid w:val="00D4324F"/>
    <w:rsid w:val="00D502BE"/>
    <w:rsid w:val="00D61374"/>
    <w:rsid w:val="00D62FF3"/>
    <w:rsid w:val="00D66952"/>
    <w:rsid w:val="00D758C7"/>
    <w:rsid w:val="00D81B6C"/>
    <w:rsid w:val="00D8588B"/>
    <w:rsid w:val="00D8730B"/>
    <w:rsid w:val="00D9047B"/>
    <w:rsid w:val="00D90D23"/>
    <w:rsid w:val="00DA07E4"/>
    <w:rsid w:val="00DA5ECB"/>
    <w:rsid w:val="00DA69B7"/>
    <w:rsid w:val="00DB0AC6"/>
    <w:rsid w:val="00DB294B"/>
    <w:rsid w:val="00DC1FA4"/>
    <w:rsid w:val="00DD3FD0"/>
    <w:rsid w:val="00DD6640"/>
    <w:rsid w:val="00DE3A53"/>
    <w:rsid w:val="00E0153A"/>
    <w:rsid w:val="00E021B7"/>
    <w:rsid w:val="00E0242F"/>
    <w:rsid w:val="00E05342"/>
    <w:rsid w:val="00E10A72"/>
    <w:rsid w:val="00E14406"/>
    <w:rsid w:val="00E1559C"/>
    <w:rsid w:val="00E16E53"/>
    <w:rsid w:val="00E2657D"/>
    <w:rsid w:val="00E31C2F"/>
    <w:rsid w:val="00E45B26"/>
    <w:rsid w:val="00E53DCD"/>
    <w:rsid w:val="00E54260"/>
    <w:rsid w:val="00E62D19"/>
    <w:rsid w:val="00E63BC5"/>
    <w:rsid w:val="00E6716A"/>
    <w:rsid w:val="00E7494B"/>
    <w:rsid w:val="00E75039"/>
    <w:rsid w:val="00E772C0"/>
    <w:rsid w:val="00E872F3"/>
    <w:rsid w:val="00E878A8"/>
    <w:rsid w:val="00E95D14"/>
    <w:rsid w:val="00E97FE5"/>
    <w:rsid w:val="00EA00A7"/>
    <w:rsid w:val="00EA75EE"/>
    <w:rsid w:val="00EB1375"/>
    <w:rsid w:val="00EB2BEA"/>
    <w:rsid w:val="00EB6DF7"/>
    <w:rsid w:val="00EB712F"/>
    <w:rsid w:val="00EB7B94"/>
    <w:rsid w:val="00EC0721"/>
    <w:rsid w:val="00EC2EE6"/>
    <w:rsid w:val="00EC4735"/>
    <w:rsid w:val="00EC7799"/>
    <w:rsid w:val="00ED088C"/>
    <w:rsid w:val="00ED094F"/>
    <w:rsid w:val="00ED356F"/>
    <w:rsid w:val="00ED6D4A"/>
    <w:rsid w:val="00ED6D7B"/>
    <w:rsid w:val="00EE0C8D"/>
    <w:rsid w:val="00EE693B"/>
    <w:rsid w:val="00EF2DBA"/>
    <w:rsid w:val="00EF435C"/>
    <w:rsid w:val="00EF4CCA"/>
    <w:rsid w:val="00F05740"/>
    <w:rsid w:val="00F154E8"/>
    <w:rsid w:val="00F24890"/>
    <w:rsid w:val="00F24A7C"/>
    <w:rsid w:val="00F26F25"/>
    <w:rsid w:val="00F304D1"/>
    <w:rsid w:val="00F372C5"/>
    <w:rsid w:val="00F40BA8"/>
    <w:rsid w:val="00F51033"/>
    <w:rsid w:val="00F5766C"/>
    <w:rsid w:val="00F62515"/>
    <w:rsid w:val="00F631B4"/>
    <w:rsid w:val="00F6332D"/>
    <w:rsid w:val="00F63F14"/>
    <w:rsid w:val="00F64E3C"/>
    <w:rsid w:val="00F738DD"/>
    <w:rsid w:val="00F8363C"/>
    <w:rsid w:val="00F92E7D"/>
    <w:rsid w:val="00F93F6C"/>
    <w:rsid w:val="00FC19B5"/>
    <w:rsid w:val="00FC397A"/>
    <w:rsid w:val="00FC4945"/>
    <w:rsid w:val="00FC7E2A"/>
    <w:rsid w:val="00FD3B52"/>
    <w:rsid w:val="00FE1EE9"/>
    <w:rsid w:val="00FE7285"/>
    <w:rsid w:val="00FF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BAFA8"/>
  <w14:defaultImageDpi w14:val="32767"/>
  <w15:chartTrackingRefBased/>
  <w15:docId w15:val="{C94CF1B7-C0BB-8040-9F6B-E0363261E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40738"/>
  </w:style>
  <w:style w:type="character" w:styleId="PlaceholderText">
    <w:name w:val="Placeholder Text"/>
    <w:basedOn w:val="DefaultParagraphFont"/>
    <w:uiPriority w:val="99"/>
    <w:semiHidden/>
    <w:rsid w:val="003C7615"/>
    <w:rPr>
      <w:color w:val="808080"/>
    </w:rPr>
  </w:style>
  <w:style w:type="paragraph" w:styleId="ListParagraph">
    <w:name w:val="List Paragraph"/>
    <w:basedOn w:val="Normal"/>
    <w:uiPriority w:val="34"/>
    <w:qFormat/>
    <w:rsid w:val="007A4AD3"/>
    <w:pPr>
      <w:ind w:left="720"/>
      <w:contextualSpacing/>
    </w:pPr>
  </w:style>
  <w:style w:type="paragraph" w:styleId="Header">
    <w:name w:val="header"/>
    <w:basedOn w:val="Normal"/>
    <w:link w:val="HeaderChar"/>
    <w:uiPriority w:val="99"/>
    <w:unhideWhenUsed/>
    <w:rsid w:val="00605262"/>
    <w:pPr>
      <w:tabs>
        <w:tab w:val="center" w:pos="4680"/>
        <w:tab w:val="right" w:pos="9360"/>
      </w:tabs>
    </w:pPr>
  </w:style>
  <w:style w:type="character" w:customStyle="1" w:styleId="HeaderChar">
    <w:name w:val="Header Char"/>
    <w:basedOn w:val="DefaultParagraphFont"/>
    <w:link w:val="Header"/>
    <w:uiPriority w:val="99"/>
    <w:rsid w:val="00605262"/>
  </w:style>
  <w:style w:type="paragraph" w:styleId="Footer">
    <w:name w:val="footer"/>
    <w:basedOn w:val="Normal"/>
    <w:link w:val="FooterChar"/>
    <w:uiPriority w:val="99"/>
    <w:unhideWhenUsed/>
    <w:rsid w:val="00605262"/>
    <w:pPr>
      <w:tabs>
        <w:tab w:val="center" w:pos="4680"/>
        <w:tab w:val="right" w:pos="9360"/>
      </w:tabs>
    </w:pPr>
  </w:style>
  <w:style w:type="character" w:customStyle="1" w:styleId="FooterChar">
    <w:name w:val="Footer Char"/>
    <w:basedOn w:val="DefaultParagraphFont"/>
    <w:link w:val="Footer"/>
    <w:uiPriority w:val="99"/>
    <w:rsid w:val="00605262"/>
  </w:style>
  <w:style w:type="paragraph" w:styleId="FootnoteText">
    <w:name w:val="footnote text"/>
    <w:basedOn w:val="Normal"/>
    <w:link w:val="FootnoteTextChar"/>
    <w:uiPriority w:val="99"/>
    <w:semiHidden/>
    <w:unhideWhenUsed/>
    <w:rsid w:val="00C67F8C"/>
    <w:rPr>
      <w:sz w:val="20"/>
      <w:szCs w:val="20"/>
    </w:rPr>
  </w:style>
  <w:style w:type="character" w:customStyle="1" w:styleId="FootnoteTextChar">
    <w:name w:val="Footnote Text Char"/>
    <w:basedOn w:val="DefaultParagraphFont"/>
    <w:link w:val="FootnoteText"/>
    <w:uiPriority w:val="99"/>
    <w:semiHidden/>
    <w:rsid w:val="00C67F8C"/>
    <w:rPr>
      <w:sz w:val="20"/>
      <w:szCs w:val="20"/>
    </w:rPr>
  </w:style>
  <w:style w:type="character" w:styleId="FootnoteReference">
    <w:name w:val="footnote reference"/>
    <w:basedOn w:val="DefaultParagraphFont"/>
    <w:uiPriority w:val="99"/>
    <w:semiHidden/>
    <w:unhideWhenUsed/>
    <w:rsid w:val="00C67F8C"/>
    <w:rPr>
      <w:vertAlign w:val="superscript"/>
    </w:rPr>
  </w:style>
  <w:style w:type="character" w:styleId="CommentReference">
    <w:name w:val="annotation reference"/>
    <w:basedOn w:val="DefaultParagraphFont"/>
    <w:uiPriority w:val="99"/>
    <w:semiHidden/>
    <w:unhideWhenUsed/>
    <w:rsid w:val="005540FC"/>
    <w:rPr>
      <w:sz w:val="16"/>
      <w:szCs w:val="16"/>
    </w:rPr>
  </w:style>
  <w:style w:type="paragraph" w:styleId="CommentText">
    <w:name w:val="annotation text"/>
    <w:basedOn w:val="Normal"/>
    <w:link w:val="CommentTextChar"/>
    <w:uiPriority w:val="99"/>
    <w:semiHidden/>
    <w:unhideWhenUsed/>
    <w:rsid w:val="005540FC"/>
    <w:rPr>
      <w:sz w:val="20"/>
      <w:szCs w:val="20"/>
    </w:rPr>
  </w:style>
  <w:style w:type="character" w:customStyle="1" w:styleId="CommentTextChar">
    <w:name w:val="Comment Text Char"/>
    <w:basedOn w:val="DefaultParagraphFont"/>
    <w:link w:val="CommentText"/>
    <w:uiPriority w:val="99"/>
    <w:semiHidden/>
    <w:rsid w:val="005540FC"/>
    <w:rPr>
      <w:sz w:val="20"/>
      <w:szCs w:val="20"/>
    </w:rPr>
  </w:style>
  <w:style w:type="paragraph" w:styleId="CommentSubject">
    <w:name w:val="annotation subject"/>
    <w:basedOn w:val="CommentText"/>
    <w:next w:val="CommentText"/>
    <w:link w:val="CommentSubjectChar"/>
    <w:uiPriority w:val="99"/>
    <w:semiHidden/>
    <w:unhideWhenUsed/>
    <w:rsid w:val="005540FC"/>
    <w:rPr>
      <w:b/>
      <w:bCs/>
    </w:rPr>
  </w:style>
  <w:style w:type="character" w:customStyle="1" w:styleId="CommentSubjectChar">
    <w:name w:val="Comment Subject Char"/>
    <w:basedOn w:val="CommentTextChar"/>
    <w:link w:val="CommentSubject"/>
    <w:uiPriority w:val="99"/>
    <w:semiHidden/>
    <w:rsid w:val="005540FC"/>
    <w:rPr>
      <w:b/>
      <w:bCs/>
      <w:sz w:val="20"/>
      <w:szCs w:val="20"/>
    </w:rPr>
  </w:style>
  <w:style w:type="paragraph" w:styleId="BalloonText">
    <w:name w:val="Balloon Text"/>
    <w:basedOn w:val="Normal"/>
    <w:link w:val="BalloonTextChar"/>
    <w:uiPriority w:val="99"/>
    <w:semiHidden/>
    <w:unhideWhenUsed/>
    <w:rsid w:val="005540F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40FC"/>
    <w:rPr>
      <w:rFonts w:ascii="Times New Roman" w:hAnsi="Times New Roman" w:cs="Times New Roman"/>
      <w:sz w:val="18"/>
      <w:szCs w:val="18"/>
    </w:rPr>
  </w:style>
  <w:style w:type="paragraph" w:styleId="Caption">
    <w:name w:val="caption"/>
    <w:basedOn w:val="Normal"/>
    <w:next w:val="Normal"/>
    <w:uiPriority w:val="35"/>
    <w:unhideWhenUsed/>
    <w:qFormat/>
    <w:rsid w:val="00C75F4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2392">
      <w:bodyDiv w:val="1"/>
      <w:marLeft w:val="0"/>
      <w:marRight w:val="0"/>
      <w:marTop w:val="0"/>
      <w:marBottom w:val="0"/>
      <w:divBdr>
        <w:top w:val="none" w:sz="0" w:space="0" w:color="auto"/>
        <w:left w:val="none" w:sz="0" w:space="0" w:color="auto"/>
        <w:bottom w:val="none" w:sz="0" w:space="0" w:color="auto"/>
        <w:right w:val="none" w:sz="0" w:space="0" w:color="auto"/>
      </w:divBdr>
    </w:div>
    <w:div w:id="502739851">
      <w:bodyDiv w:val="1"/>
      <w:marLeft w:val="0"/>
      <w:marRight w:val="0"/>
      <w:marTop w:val="0"/>
      <w:marBottom w:val="0"/>
      <w:divBdr>
        <w:top w:val="none" w:sz="0" w:space="0" w:color="auto"/>
        <w:left w:val="none" w:sz="0" w:space="0" w:color="auto"/>
        <w:bottom w:val="none" w:sz="0" w:space="0" w:color="auto"/>
        <w:right w:val="none" w:sz="0" w:space="0" w:color="auto"/>
      </w:divBdr>
    </w:div>
    <w:div w:id="989600079">
      <w:bodyDiv w:val="1"/>
      <w:marLeft w:val="0"/>
      <w:marRight w:val="0"/>
      <w:marTop w:val="0"/>
      <w:marBottom w:val="0"/>
      <w:divBdr>
        <w:top w:val="none" w:sz="0" w:space="0" w:color="auto"/>
        <w:left w:val="none" w:sz="0" w:space="0" w:color="auto"/>
        <w:bottom w:val="none" w:sz="0" w:space="0" w:color="auto"/>
        <w:right w:val="none" w:sz="0" w:space="0" w:color="auto"/>
      </w:divBdr>
    </w:div>
    <w:div w:id="1068113845">
      <w:bodyDiv w:val="1"/>
      <w:marLeft w:val="0"/>
      <w:marRight w:val="0"/>
      <w:marTop w:val="0"/>
      <w:marBottom w:val="0"/>
      <w:divBdr>
        <w:top w:val="none" w:sz="0" w:space="0" w:color="auto"/>
        <w:left w:val="none" w:sz="0" w:space="0" w:color="auto"/>
        <w:bottom w:val="none" w:sz="0" w:space="0" w:color="auto"/>
        <w:right w:val="none" w:sz="0" w:space="0" w:color="auto"/>
      </w:divBdr>
    </w:div>
    <w:div w:id="1081027644">
      <w:bodyDiv w:val="1"/>
      <w:marLeft w:val="0"/>
      <w:marRight w:val="0"/>
      <w:marTop w:val="0"/>
      <w:marBottom w:val="0"/>
      <w:divBdr>
        <w:top w:val="none" w:sz="0" w:space="0" w:color="auto"/>
        <w:left w:val="none" w:sz="0" w:space="0" w:color="auto"/>
        <w:bottom w:val="none" w:sz="0" w:space="0" w:color="auto"/>
        <w:right w:val="none" w:sz="0" w:space="0" w:color="auto"/>
      </w:divBdr>
    </w:div>
    <w:div w:id="1148091363">
      <w:bodyDiv w:val="1"/>
      <w:marLeft w:val="0"/>
      <w:marRight w:val="0"/>
      <w:marTop w:val="0"/>
      <w:marBottom w:val="0"/>
      <w:divBdr>
        <w:top w:val="none" w:sz="0" w:space="0" w:color="auto"/>
        <w:left w:val="none" w:sz="0" w:space="0" w:color="auto"/>
        <w:bottom w:val="none" w:sz="0" w:space="0" w:color="auto"/>
        <w:right w:val="none" w:sz="0" w:space="0" w:color="auto"/>
      </w:divBdr>
    </w:div>
    <w:div w:id="1300695199">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tiff"/><Relationship Id="rId22"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38DC0-6237-CF48-B7D0-D3F8C3A71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10964</Words>
  <Characters>62498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hannah.nesser@gmail.com</cp:lastModifiedBy>
  <cp:revision>2</cp:revision>
  <dcterms:created xsi:type="dcterms:W3CDTF">2020-04-03T03:24:00Z</dcterms:created>
  <dcterms:modified xsi:type="dcterms:W3CDTF">2020-04-03T03:24:00Z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da8726b0-9c3a-386e-9d1e-e8647b3ccd7a</vt:lpwstr>
  </property>
  <property fmtid="{D5CDD505-2E9C-101B-9397-08002B2CF9AE}" pid="24" name="Mendeley Citation Style_1">
    <vt:lpwstr>http://www.zotero.org/styles/american-political-science-association</vt:lpwstr>
  </property>
</Properties>
</file>