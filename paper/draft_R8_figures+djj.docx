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77AA9A" w14:textId="014C1C32" w:rsidR="00BA28E0" w:rsidRPr="00BA28E0" w:rsidRDefault="00BA28E0" w:rsidP="00D5670D">
      <w:pPr>
        <w:keepNext/>
        <w:rPr>
          <w:rFonts w:ascii="Times New Roman" w:hAnsi="Times New Roman" w:cs="Times New Roman"/>
        </w:rPr>
      </w:pPr>
      <w:r>
        <w:rPr>
          <w:rFonts w:ascii="Times New Roman" w:hAnsi="Times New Roman" w:cs="Times New Roman"/>
          <w:noProof/>
        </w:rPr>
        <w:drawing>
          <wp:inline distT="0" distB="0" distL="0" distR="0" wp14:anchorId="5FE2692D" wp14:editId="3AD043D3">
            <wp:extent cx="6663447" cy="4357146"/>
            <wp:effectExtent l="0" t="0" r="4445" b="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map&#10;&#10;Description automatically generated"/>
                    <pic:cNvPicPr/>
                  </pic:nvPicPr>
                  <pic:blipFill rotWithShape="1">
                    <a:blip r:embed="rId4">
                      <a:extLst>
                        <a:ext uri="{28A0092B-C50C-407E-A947-70E740481C1C}">
                          <a14:useLocalDpi xmlns:a14="http://schemas.microsoft.com/office/drawing/2010/main" val="0"/>
                        </a:ext>
                      </a:extLst>
                    </a:blip>
                    <a:srcRect t="8133" r="2819" b="7139"/>
                    <a:stretch/>
                  </pic:blipFill>
                  <pic:spPr bwMode="auto">
                    <a:xfrm>
                      <a:off x="0" y="0"/>
                      <a:ext cx="6664681" cy="4357953"/>
                    </a:xfrm>
                    <a:prstGeom prst="rect">
                      <a:avLst/>
                    </a:prstGeom>
                    <a:ln>
                      <a:noFill/>
                    </a:ln>
                    <a:extLst>
                      <a:ext uri="{53640926-AAD7-44D8-BBD7-CCE9431645EC}">
                        <a14:shadowObscured xmlns:a14="http://schemas.microsoft.com/office/drawing/2010/main"/>
                      </a:ext>
                    </a:extLst>
                  </pic:spPr>
                </pic:pic>
              </a:graphicData>
            </a:graphic>
          </wp:inline>
        </w:drawing>
      </w:r>
    </w:p>
    <w:p w14:paraId="2F7BA9E9" w14:textId="1BD2B508" w:rsidR="00D5670D" w:rsidRDefault="00D5670D" w:rsidP="00D5670D">
      <w:pPr>
        <w:keepNext/>
        <w:rPr>
          <w:rFonts w:ascii="Times New Roman" w:hAnsi="Times New Roman" w:cs="Times New Roman"/>
        </w:rPr>
      </w:pPr>
      <w:r w:rsidRPr="008B0F54">
        <w:rPr>
          <w:rFonts w:ascii="Times New Roman" w:hAnsi="Times New Roman" w:cs="Times New Roman"/>
          <w:b/>
          <w:bCs/>
        </w:rPr>
        <w:t xml:space="preserve">Figure 1. </w:t>
      </w:r>
      <w:r w:rsidRPr="00DE054C">
        <w:rPr>
          <w:rFonts w:ascii="Times New Roman" w:hAnsi="Times New Roman" w:cs="Times New Roman"/>
        </w:rPr>
        <w:t xml:space="preserve">Dimension and rank reductions of a gridded emissions field. The linear transformation matrix </w:t>
      </w:r>
      <m:oMath>
        <m:r>
          <m:rPr>
            <m:sty m:val="b"/>
          </m:rPr>
          <w:rPr>
            <w:rFonts w:ascii="Cambria Math" w:hAnsi="Cambria Math" w:cs="Times New Roman"/>
          </w:rPr>
          <m:t>Γ</m:t>
        </m:r>
      </m:oMath>
      <w:r w:rsidRPr="00DE054C">
        <w:rPr>
          <w:rFonts w:ascii="Times New Roman" w:hAnsi="Times New Roman" w:cs="Times New Roman"/>
        </w:rPr>
        <w:t xml:space="preserve"> reduces the dimension of the original state space (upper left) either discretely by aggregating grid cells to generate a multiscale grid (upper right) or non-discretely by projecting along the patterns given by the rows of </w:t>
      </w:r>
      <m:oMath>
        <m:r>
          <m:rPr>
            <m:sty m:val="b"/>
          </m:rPr>
          <w:rPr>
            <w:rFonts w:ascii="Cambria Math" w:hAnsi="Cambria Math" w:cs="Times New Roman"/>
          </w:rPr>
          <m:t>Γ</m:t>
        </m:r>
      </m:oMath>
      <w:r w:rsidRPr="00DE054C">
        <w:rPr>
          <w:rFonts w:ascii="Times New Roman" w:hAnsi="Times New Roman" w:cs="Times New Roman"/>
        </w:rPr>
        <w:t xml:space="preserve"> (lower right, with positive values in red and negative in blue). The reverse transformation </w:t>
      </w:r>
      <m:oMath>
        <m:sSup>
          <m:sSupPr>
            <m:ctrlPr>
              <w:rPr>
                <w:rFonts w:ascii="Cambria Math" w:hAnsi="Cambria Math" w:cs="Times New Roman"/>
                <w:i/>
              </w:rPr>
            </m:ctrlPr>
          </m:sSupPr>
          <m:e>
            <m:r>
              <m:rPr>
                <m:sty m:val="b"/>
              </m:rPr>
              <w:rPr>
                <w:rFonts w:ascii="Cambria Math" w:hAnsi="Cambria Math" w:cs="Times New Roman"/>
              </w:rPr>
              <m:t>Γ</m:t>
            </m:r>
            <m:ctrlPr>
              <w:rPr>
                <w:rFonts w:ascii="Cambria Math" w:hAnsi="Cambria Math" w:cs="Times New Roman"/>
                <w:b/>
                <w:bCs/>
              </w:rPr>
            </m:ctrlPr>
          </m:e>
          <m:sup>
            <m:r>
              <w:rPr>
                <w:rFonts w:ascii="Cambria Math" w:hAnsi="Cambria Math" w:cs="Times New Roman"/>
              </w:rPr>
              <m:t>*</m:t>
            </m:r>
          </m:sup>
        </m:sSup>
      </m:oMath>
      <w:r w:rsidRPr="00DE054C">
        <w:rPr>
          <w:rFonts w:ascii="Times New Roman" w:hAnsi="Times New Roman" w:cs="Times New Roman"/>
        </w:rPr>
        <w:t xml:space="preserve"> restores the</w:t>
      </w:r>
      <w:r>
        <w:rPr>
          <w:rFonts w:ascii="Times New Roman" w:hAnsi="Times New Roman" w:cs="Times New Roman"/>
        </w:rPr>
        <w:t xml:space="preserve"> </w:t>
      </w:r>
      <w:r w:rsidRPr="00DE054C">
        <w:rPr>
          <w:rFonts w:ascii="Times New Roman" w:hAnsi="Times New Roman" w:cs="Times New Roman"/>
        </w:rPr>
        <w:t xml:space="preserve">dimension but not the rank, producing a low-rank subspace of the original state space (lower right). The projection </w:t>
      </w:r>
      <m:oMath>
        <m:r>
          <m:rPr>
            <m:sty m:val="b"/>
          </m:rPr>
          <w:rPr>
            <w:rFonts w:ascii="Cambria Math" w:hAnsi="Cambria Math" w:cs="Times New Roman"/>
          </w:rPr>
          <m:t>Π</m:t>
        </m:r>
        <m:r>
          <m:rPr>
            <m:sty m:val="p"/>
          </m:rPr>
          <w:rPr>
            <w:rFonts w:ascii="Cambria Math" w:hAnsi="Cambria Math" w:cs="Times New Roman"/>
          </w:rPr>
          <m:t>=</m:t>
        </m:r>
        <m:sSup>
          <m:sSupPr>
            <m:ctrlPr>
              <w:rPr>
                <w:rFonts w:ascii="Cambria Math" w:hAnsi="Cambria Math" w:cs="Times New Roman"/>
                <w:b/>
                <w:bCs/>
              </w:rPr>
            </m:ctrlPr>
          </m:sSupPr>
          <m:e>
            <m:r>
              <m:rPr>
                <m:sty m:val="b"/>
              </m:rPr>
              <w:rPr>
                <w:rFonts w:ascii="Cambria Math" w:hAnsi="Cambria Math" w:cs="Times New Roman"/>
              </w:rPr>
              <m:t>Γ</m:t>
            </m:r>
          </m:e>
          <m:sup>
            <m:r>
              <m:rPr>
                <m:sty m:val="b"/>
              </m:rPr>
              <w:rPr>
                <w:rFonts w:ascii="Cambria Math" w:hAnsi="Cambria Math" w:cs="Times New Roman"/>
              </w:rPr>
              <m:t>*</m:t>
            </m:r>
          </m:sup>
        </m:sSup>
        <m:r>
          <m:rPr>
            <m:sty m:val="b"/>
          </m:rPr>
          <w:rPr>
            <w:rFonts w:ascii="Cambria Math" w:hAnsi="Cambria Math" w:cs="Times New Roman"/>
          </w:rPr>
          <m:t>Γ</m:t>
        </m:r>
      </m:oMath>
      <w:r w:rsidRPr="00DE054C">
        <w:rPr>
          <w:rFonts w:ascii="Times New Roman" w:hAnsi="Times New Roman" w:cs="Times New Roman"/>
        </w:rPr>
        <w:t xml:space="preserve"> reduces rank but not dimension.</w:t>
      </w:r>
    </w:p>
    <w:p w14:paraId="31F0D4BD" w14:textId="13C2F470" w:rsidR="00D5670D" w:rsidRDefault="00D5670D">
      <w:r>
        <w:br w:type="page"/>
      </w:r>
    </w:p>
    <w:p w14:paraId="39281646" w14:textId="4B1C3648" w:rsidR="00D5670D" w:rsidRPr="00F24923" w:rsidRDefault="00D5670D" w:rsidP="00D5670D">
      <w:pP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145B51A9" wp14:editId="360DF452">
            <wp:extent cx="6858000" cy="3857625"/>
            <wp:effectExtent l="0" t="0" r="0" b="3175"/>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map&#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63B058BD" w14:textId="484E0353" w:rsidR="00D5670D" w:rsidRDefault="00D5670D" w:rsidP="00D5670D">
      <w:pPr>
        <w:rPr>
          <w:rFonts w:ascii="Times New Roman" w:hAnsi="Times New Roman" w:cs="Times New Roman"/>
          <w:color w:val="000000" w:themeColor="text1"/>
        </w:rPr>
      </w:pPr>
      <w:r>
        <w:rPr>
          <w:rFonts w:ascii="Times New Roman" w:hAnsi="Times New Roman" w:cs="Times New Roman"/>
          <w:b/>
          <w:bCs/>
          <w:color w:val="000000" w:themeColor="text1"/>
        </w:rPr>
        <w:t>Figure 2.</w:t>
      </w:r>
      <w:r>
        <w:rPr>
          <w:rFonts w:ascii="Times New Roman" w:hAnsi="Times New Roman" w:cs="Times New Roman"/>
          <w:color w:val="000000" w:themeColor="text1"/>
        </w:rPr>
        <w:t xml:space="preserve"> </w:t>
      </w:r>
      <w:r w:rsidRPr="00F24923">
        <w:rPr>
          <w:rFonts w:ascii="Times New Roman" w:hAnsi="Times New Roman" w:cs="Times New Roman"/>
          <w:color w:val="000000" w:themeColor="text1"/>
        </w:rPr>
        <w:t>Averaging kernel sensitivities for the demonstration inversion of GOSAT observations for July 2009</w:t>
      </w:r>
      <w:r w:rsidR="00BA28E0">
        <w:rPr>
          <w:rFonts w:ascii="Times New Roman" w:hAnsi="Times New Roman" w:cs="Times New Roman"/>
          <w:color w:val="000000" w:themeColor="text1"/>
        </w:rPr>
        <w:t xml:space="preserve">. The top panels show the sensitivities </w:t>
      </w:r>
      <w:r w:rsidR="00656DFB">
        <w:rPr>
          <w:rFonts w:ascii="Times New Roman" w:hAnsi="Times New Roman" w:cs="Times New Roman"/>
          <w:color w:val="000000" w:themeColor="text1"/>
        </w:rPr>
        <w:t xml:space="preserve">given by the diagonal elements of the averaging kernel matrix </w:t>
      </w:r>
      <w:r w:rsidR="00656DFB" w:rsidRPr="00656DFB">
        <w:rPr>
          <w:rFonts w:ascii="Times New Roman" w:hAnsi="Times New Roman" w:cs="Times New Roman"/>
          <w:b/>
          <w:bCs/>
          <w:color w:val="000000" w:themeColor="text1"/>
        </w:rPr>
        <w:t>A</w:t>
      </w:r>
      <w:r w:rsidR="00656DFB">
        <w:rPr>
          <w:rFonts w:ascii="Times New Roman" w:hAnsi="Times New Roman" w:cs="Times New Roman"/>
          <w:color w:val="000000" w:themeColor="text1"/>
        </w:rPr>
        <w:t xml:space="preserve"> </w:t>
      </w:r>
      <w:r w:rsidR="00BA28E0" w:rsidRPr="00656DFB">
        <w:rPr>
          <w:rFonts w:ascii="Times New Roman" w:hAnsi="Times New Roman" w:cs="Times New Roman"/>
          <w:color w:val="000000" w:themeColor="text1"/>
        </w:rPr>
        <w:t>of</w:t>
      </w:r>
      <w:r w:rsidR="00BA28E0">
        <w:rPr>
          <w:rFonts w:ascii="Times New Roman" w:hAnsi="Times New Roman" w:cs="Times New Roman"/>
          <w:color w:val="000000" w:themeColor="text1"/>
        </w:rPr>
        <w:t xml:space="preserve"> the native-resolution inversion (left) and initial-estimate inversion (right).</w:t>
      </w:r>
      <w:r w:rsidRPr="00F24923">
        <w:rPr>
          <w:rFonts w:ascii="Times New Roman" w:hAnsi="Times New Roman" w:cs="Times New Roman"/>
          <w:color w:val="000000" w:themeColor="text1"/>
        </w:rPr>
        <w:t xml:space="preserve"> </w:t>
      </w:r>
      <w:r w:rsidR="00656DFB">
        <w:rPr>
          <w:rFonts w:ascii="Times New Roman" w:hAnsi="Times New Roman" w:cs="Times New Roman"/>
          <w:color w:val="000000" w:themeColor="text1"/>
        </w:rPr>
        <w:t xml:space="preserve">The DOFS of each inversion are inset in each panel. The lower left panel shows the error standard deviations on the prior emissions estimate given by the square roots of the diagonal elements of </w:t>
      </w:r>
      <w:r w:rsidRPr="00F24923">
        <w:rPr>
          <w:rFonts w:ascii="Times New Roman" w:hAnsi="Times New Roman" w:cs="Times New Roman"/>
          <w:color w:val="000000" w:themeColor="text1"/>
        </w:rPr>
        <w:t>a</w:t>
      </w:r>
      <w:r w:rsidR="00656DFB" w:rsidRPr="00656DFB">
        <w:rPr>
          <w:rFonts w:ascii="Times New Roman" w:hAnsi="Times New Roman" w:cs="Times New Roman"/>
          <w:b/>
          <w:bCs/>
          <w:color w:val="000000" w:themeColor="text1"/>
        </w:rPr>
        <w:t xml:space="preserve"> S</w:t>
      </w:r>
      <w:r w:rsidR="00656DFB">
        <w:rPr>
          <w:rFonts w:ascii="Times New Roman" w:hAnsi="Times New Roman" w:cs="Times New Roman"/>
          <w:b/>
          <w:bCs/>
          <w:color w:val="000000" w:themeColor="text1"/>
          <w:vertAlign w:val="subscript"/>
        </w:rPr>
        <w:t>A</w:t>
      </w:r>
      <w:r w:rsidR="00656DFB">
        <w:rPr>
          <w:rFonts w:ascii="Times New Roman" w:hAnsi="Times New Roman" w:cs="Times New Roman"/>
          <w:color w:val="000000" w:themeColor="text1"/>
        </w:rPr>
        <w:t xml:space="preserve">. The lower right </w:t>
      </w:r>
      <w:r w:rsidR="00750AE8">
        <w:rPr>
          <w:rFonts w:ascii="Times New Roman" w:hAnsi="Times New Roman" w:cs="Times New Roman"/>
          <w:color w:val="000000" w:themeColor="text1"/>
        </w:rPr>
        <w:t xml:space="preserve">panel shows the GOSAT observation density, a proxy of </w:t>
      </w:r>
      <w:r w:rsidR="00750AE8" w:rsidRPr="00750AE8">
        <w:rPr>
          <w:rFonts w:ascii="Times New Roman" w:hAnsi="Times New Roman" w:cs="Times New Roman"/>
          <w:b/>
          <w:bCs/>
          <w:color w:val="000000" w:themeColor="text1"/>
        </w:rPr>
        <w:t>S</w:t>
      </w:r>
      <w:r w:rsidR="00750AE8" w:rsidRPr="00750AE8">
        <w:rPr>
          <w:rFonts w:ascii="Times New Roman" w:hAnsi="Times New Roman" w:cs="Times New Roman"/>
          <w:color w:val="000000" w:themeColor="text1"/>
          <w:vertAlign w:val="subscript"/>
        </w:rPr>
        <w:t>O</w:t>
      </w:r>
      <w:r w:rsidRPr="00F24923">
        <w:rPr>
          <w:rFonts w:ascii="Times New Roman" w:hAnsi="Times New Roman" w:cs="Times New Roman"/>
          <w:color w:val="000000" w:themeColor="text1"/>
        </w:rPr>
        <w:t>.</w:t>
      </w:r>
      <w:r w:rsidR="00750AE8">
        <w:rPr>
          <w:rFonts w:ascii="Times New Roman" w:hAnsi="Times New Roman" w:cs="Times New Roman"/>
          <w:color w:val="000000" w:themeColor="text1"/>
        </w:rPr>
        <w:t xml:space="preserve"> The quantities shown in the lower panel largely drive the native-resolution and initial-estimate averaging kernel sensitivity patterns.</w:t>
      </w:r>
    </w:p>
    <w:p w14:paraId="36FE1229" w14:textId="77777777" w:rsidR="00D5670D" w:rsidRDefault="00D5670D">
      <w:pPr>
        <w:rPr>
          <w:rFonts w:ascii="Times New Roman" w:hAnsi="Times New Roman" w:cs="Times New Roman"/>
          <w:color w:val="000000" w:themeColor="text1"/>
        </w:rPr>
      </w:pPr>
      <w:r>
        <w:rPr>
          <w:rFonts w:ascii="Times New Roman" w:hAnsi="Times New Roman" w:cs="Times New Roman"/>
          <w:color w:val="000000" w:themeColor="text1"/>
        </w:rPr>
        <w:br w:type="page"/>
      </w:r>
    </w:p>
    <w:p w14:paraId="7F46CFA0" w14:textId="5EFF5FA5" w:rsidR="00BA28E0" w:rsidRDefault="00750AE8" w:rsidP="00D5670D">
      <w:pP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0605332F" wp14:editId="682A7FC2">
            <wp:extent cx="6858000" cy="307394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pic:nvPicPr>
                  <pic:blipFill rotWithShape="1">
                    <a:blip r:embed="rId6">
                      <a:extLst>
                        <a:ext uri="{28A0092B-C50C-407E-A947-70E740481C1C}">
                          <a14:useLocalDpi xmlns:a14="http://schemas.microsoft.com/office/drawing/2010/main" val="0"/>
                        </a:ext>
                      </a:extLst>
                    </a:blip>
                    <a:srcRect b="40236"/>
                    <a:stretch/>
                  </pic:blipFill>
                  <pic:spPr bwMode="auto">
                    <a:xfrm>
                      <a:off x="0" y="0"/>
                      <a:ext cx="6858000" cy="3073940"/>
                    </a:xfrm>
                    <a:prstGeom prst="rect">
                      <a:avLst/>
                    </a:prstGeom>
                    <a:ln>
                      <a:noFill/>
                    </a:ln>
                    <a:extLst>
                      <a:ext uri="{53640926-AAD7-44D8-BBD7-CCE9431645EC}">
                        <a14:shadowObscured xmlns:a14="http://schemas.microsoft.com/office/drawing/2010/main"/>
                      </a:ext>
                    </a:extLst>
                  </pic:spPr>
                </pic:pic>
              </a:graphicData>
            </a:graphic>
          </wp:inline>
        </w:drawing>
      </w:r>
    </w:p>
    <w:p w14:paraId="0A5B3787" w14:textId="1A3184A8" w:rsidR="00D5670D" w:rsidRDefault="00D5670D" w:rsidP="00D5670D">
      <w:pPr>
        <w:rPr>
          <w:rFonts w:ascii="Times New Roman" w:hAnsi="Times New Roman" w:cs="Times New Roman"/>
          <w:color w:val="000000" w:themeColor="text1"/>
        </w:rPr>
      </w:pPr>
      <w:commentRangeStart w:id="0"/>
      <w:r>
        <w:rPr>
          <w:rFonts w:ascii="Times New Roman" w:hAnsi="Times New Roman" w:cs="Times New Roman"/>
          <w:b/>
          <w:bCs/>
          <w:color w:val="000000" w:themeColor="text1"/>
        </w:rPr>
        <w:t>Figure 3.</w:t>
      </w:r>
      <w:r>
        <w:rPr>
          <w:rFonts w:ascii="Times New Roman" w:hAnsi="Times New Roman" w:cs="Times New Roman"/>
          <w:color w:val="000000" w:themeColor="text1"/>
        </w:rPr>
        <w:t xml:space="preserve"> </w:t>
      </w:r>
      <w:commentRangeEnd w:id="0"/>
      <w:r w:rsidR="00620A33">
        <w:rPr>
          <w:rStyle w:val="CommentReference"/>
        </w:rPr>
        <w:commentReference w:id="0"/>
      </w:r>
      <w:r w:rsidRPr="00D5670D">
        <w:rPr>
          <w:rFonts w:ascii="Times New Roman" w:hAnsi="Times New Roman" w:cs="Times New Roman"/>
          <w:color w:val="000000" w:themeColor="text1"/>
        </w:rPr>
        <w:t>Results from the demonstration inversion at native</w:t>
      </w:r>
      <w:ins w:id="1" w:author="Jacob, Daniel J." w:date="2020-09-13T20:47:00Z">
        <w:r w:rsidR="00620A33">
          <w:rPr>
            <w:rFonts w:ascii="Times New Roman" w:hAnsi="Times New Roman" w:cs="Times New Roman"/>
            <w:color w:val="000000" w:themeColor="text1"/>
          </w:rPr>
          <w:t xml:space="preserve"> </w:t>
        </w:r>
      </w:ins>
      <w:del w:id="2" w:author="Jacob, Daniel J." w:date="2020-09-13T20:47:00Z">
        <w:r w:rsidRPr="00D5670D" w:rsidDel="00620A33">
          <w:rPr>
            <w:rFonts w:ascii="Times New Roman" w:hAnsi="Times New Roman" w:cs="Times New Roman"/>
            <w:color w:val="000000" w:themeColor="text1"/>
          </w:rPr>
          <w:delText>-</w:delText>
        </w:r>
      </w:del>
      <w:r w:rsidRPr="00D5670D">
        <w:rPr>
          <w:rFonts w:ascii="Times New Roman" w:hAnsi="Times New Roman" w:cs="Times New Roman"/>
          <w:color w:val="000000" w:themeColor="text1"/>
        </w:rPr>
        <w:t>resolution compared to the reduced-dimension and reduced-rank methods. The figure shows the averaging kernel sensitivities and posterior scaling factors</w:t>
      </w:r>
      <w:r w:rsidR="00656DFB">
        <w:rPr>
          <w:rFonts w:ascii="Times New Roman" w:hAnsi="Times New Roman" w:cs="Times New Roman"/>
          <w:color w:val="000000" w:themeColor="text1"/>
        </w:rPr>
        <w:t xml:space="preserve"> with respect to the prior emission estimate</w:t>
      </w:r>
      <w:r w:rsidRPr="00D5670D">
        <w:rPr>
          <w:rFonts w:ascii="Times New Roman" w:hAnsi="Times New Roman" w:cs="Times New Roman"/>
          <w:color w:val="000000" w:themeColor="text1"/>
        </w:rPr>
        <w:t xml:space="preserve"> for each inversion. The </w:t>
      </w:r>
      <w:del w:id="3" w:author="Jacob, Daniel J." w:date="2020-09-13T20:52:00Z">
        <w:r w:rsidRPr="00D5670D" w:rsidDel="00620A33">
          <w:rPr>
            <w:rFonts w:ascii="Times New Roman" w:hAnsi="Times New Roman" w:cs="Times New Roman"/>
            <w:color w:val="000000" w:themeColor="text1"/>
          </w:rPr>
          <w:delText>subtitle</w:delText>
        </w:r>
        <w:r w:rsidR="00750AE8" w:rsidDel="00620A33">
          <w:rPr>
            <w:rFonts w:ascii="Times New Roman" w:hAnsi="Times New Roman" w:cs="Times New Roman"/>
            <w:color w:val="000000" w:themeColor="text1"/>
          </w:rPr>
          <w:delText>s</w:delText>
        </w:r>
        <w:r w:rsidRPr="00D5670D" w:rsidDel="00620A33">
          <w:rPr>
            <w:rFonts w:ascii="Times New Roman" w:hAnsi="Times New Roman" w:cs="Times New Roman"/>
            <w:color w:val="000000" w:themeColor="text1"/>
          </w:rPr>
          <w:delText xml:space="preserve"> give the </w:delText>
        </w:r>
      </w:del>
      <w:r w:rsidRPr="00D5670D">
        <w:rPr>
          <w:rFonts w:ascii="Times New Roman" w:hAnsi="Times New Roman" w:cs="Times New Roman"/>
          <w:color w:val="000000" w:themeColor="text1"/>
        </w:rPr>
        <w:t>degrees of freedom for signal (DOFS</w:t>
      </w:r>
      <w:del w:id="4" w:author="Jacob, Daniel J." w:date="2020-09-13T20:52:00Z">
        <w:r w:rsidRPr="00D5670D" w:rsidDel="00620A33">
          <w:rPr>
            <w:rFonts w:ascii="Times New Roman" w:hAnsi="Times New Roman" w:cs="Times New Roman"/>
            <w:color w:val="000000" w:themeColor="text1"/>
          </w:rPr>
          <w:delText xml:space="preserve">), </w:delText>
        </w:r>
      </w:del>
      <w:ins w:id="5" w:author="Jacob, Daniel J." w:date="2020-09-13T20:52:00Z">
        <w:r w:rsidR="00620A33" w:rsidRPr="00D5670D">
          <w:rPr>
            <w:rFonts w:ascii="Times New Roman" w:hAnsi="Times New Roman" w:cs="Times New Roman"/>
            <w:color w:val="000000" w:themeColor="text1"/>
          </w:rPr>
          <w:t>)</w:t>
        </w:r>
        <w:r w:rsidR="00620A33">
          <w:rPr>
            <w:rFonts w:ascii="Times New Roman" w:hAnsi="Times New Roman" w:cs="Times New Roman"/>
            <w:color w:val="000000" w:themeColor="text1"/>
          </w:rPr>
          <w:t xml:space="preserve"> are</w:t>
        </w:r>
        <w:r w:rsidR="00620A33" w:rsidRPr="00D5670D">
          <w:rPr>
            <w:rFonts w:ascii="Times New Roman" w:hAnsi="Times New Roman" w:cs="Times New Roman"/>
            <w:color w:val="000000" w:themeColor="text1"/>
          </w:rPr>
          <w:t xml:space="preserve"> </w:t>
        </w:r>
      </w:ins>
      <w:r w:rsidRPr="00D5670D">
        <w:rPr>
          <w:rFonts w:ascii="Times New Roman" w:hAnsi="Times New Roman" w:cs="Times New Roman"/>
          <w:color w:val="000000" w:themeColor="text1"/>
        </w:rPr>
        <w:t xml:space="preserve">the number of pieces of information </w:t>
      </w:r>
      <w:del w:id="6" w:author="Jacob, Daniel J." w:date="2020-09-13T20:53:00Z">
        <w:r w:rsidRPr="00D5670D" w:rsidDel="00620A33">
          <w:rPr>
            <w:rFonts w:ascii="Times New Roman" w:hAnsi="Times New Roman" w:cs="Times New Roman"/>
            <w:color w:val="000000" w:themeColor="text1"/>
          </w:rPr>
          <w:delText xml:space="preserve">each </w:delText>
        </w:r>
      </w:del>
      <w:ins w:id="7" w:author="Jacob, Daniel J." w:date="2020-09-13T20:53:00Z">
        <w:r w:rsidR="00620A33">
          <w:rPr>
            <w:rFonts w:ascii="Times New Roman" w:hAnsi="Times New Roman" w:cs="Times New Roman"/>
            <w:color w:val="000000" w:themeColor="text1"/>
          </w:rPr>
          <w:t>that the</w:t>
        </w:r>
        <w:r w:rsidR="00620A33" w:rsidRPr="00D5670D">
          <w:rPr>
            <w:rFonts w:ascii="Times New Roman" w:hAnsi="Times New Roman" w:cs="Times New Roman"/>
            <w:color w:val="000000" w:themeColor="text1"/>
          </w:rPr>
          <w:t xml:space="preserve"> </w:t>
        </w:r>
      </w:ins>
      <w:r w:rsidRPr="00D5670D">
        <w:rPr>
          <w:rFonts w:ascii="Times New Roman" w:hAnsi="Times New Roman" w:cs="Times New Roman"/>
          <w:color w:val="000000" w:themeColor="text1"/>
        </w:rPr>
        <w:t>inversion can independently constrain.</w:t>
      </w:r>
      <w:r>
        <w:rPr>
          <w:rFonts w:ascii="Times New Roman" w:hAnsi="Times New Roman" w:cs="Times New Roman"/>
          <w:color w:val="000000" w:themeColor="text1"/>
        </w:rPr>
        <w:t xml:space="preserve"> </w:t>
      </w:r>
    </w:p>
    <w:p w14:paraId="4248E5F6" w14:textId="77777777" w:rsidR="00D5670D" w:rsidRDefault="00D5670D">
      <w:pPr>
        <w:rPr>
          <w:rFonts w:ascii="Times New Roman" w:hAnsi="Times New Roman" w:cs="Times New Roman"/>
          <w:color w:val="000000" w:themeColor="text1"/>
        </w:rPr>
      </w:pPr>
      <w:r>
        <w:rPr>
          <w:rFonts w:ascii="Times New Roman" w:hAnsi="Times New Roman" w:cs="Times New Roman"/>
          <w:color w:val="000000" w:themeColor="text1"/>
        </w:rPr>
        <w:br w:type="page"/>
      </w:r>
    </w:p>
    <w:p w14:paraId="4D25C316" w14:textId="7E08855F" w:rsidR="00D5670D" w:rsidRPr="00D5670D" w:rsidRDefault="00D5670D" w:rsidP="00D5670D">
      <w:pP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27F18A6B" wp14:editId="770AB6B0">
            <wp:extent cx="6858000" cy="7634605"/>
            <wp:effectExtent l="0" t="0" r="0" b="0"/>
            <wp:docPr id="3" name="Picture 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text on a white background&#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858000" cy="7634605"/>
                    </a:xfrm>
                    <a:prstGeom prst="rect">
                      <a:avLst/>
                    </a:prstGeom>
                  </pic:spPr>
                </pic:pic>
              </a:graphicData>
            </a:graphic>
          </wp:inline>
        </w:drawing>
      </w:r>
    </w:p>
    <w:p w14:paraId="1F14502B" w14:textId="418EE1FE" w:rsidR="00D5670D" w:rsidRDefault="00D5670D">
      <w:pPr>
        <w:rPr>
          <w:rFonts w:ascii="Times New Roman" w:hAnsi="Times New Roman" w:cs="Times New Roman"/>
          <w:color w:val="000000" w:themeColor="text1"/>
        </w:rPr>
      </w:pPr>
      <w:r>
        <w:rPr>
          <w:rFonts w:ascii="Times New Roman" w:hAnsi="Times New Roman" w:cs="Times New Roman"/>
          <w:b/>
          <w:bCs/>
          <w:color w:val="000000" w:themeColor="text1"/>
        </w:rPr>
        <w:t>Figure 4.</w:t>
      </w:r>
      <w:r>
        <w:rPr>
          <w:rFonts w:ascii="Times New Roman" w:hAnsi="Times New Roman" w:cs="Times New Roman"/>
          <w:color w:val="000000" w:themeColor="text1"/>
        </w:rPr>
        <w:t xml:space="preserve"> </w:t>
      </w:r>
      <w:r w:rsidRPr="00D5670D">
        <w:rPr>
          <w:rFonts w:ascii="Times New Roman" w:hAnsi="Times New Roman" w:cs="Times New Roman"/>
          <w:color w:val="000000" w:themeColor="text1"/>
        </w:rPr>
        <w:t xml:space="preserve">The sensitivity of the reduced-rank inversion DOFS to the number of </w:t>
      </w:r>
      <w:r w:rsidR="00750AE8">
        <w:rPr>
          <w:rFonts w:ascii="Times New Roman" w:hAnsi="Times New Roman" w:cs="Times New Roman"/>
          <w:color w:val="000000" w:themeColor="text1"/>
        </w:rPr>
        <w:t xml:space="preserve">forward </w:t>
      </w:r>
      <w:proofErr w:type="gramStart"/>
      <w:r w:rsidRPr="00D5670D">
        <w:rPr>
          <w:rFonts w:ascii="Times New Roman" w:hAnsi="Times New Roman" w:cs="Times New Roman"/>
          <w:color w:val="000000" w:themeColor="text1"/>
        </w:rPr>
        <w:t>model</w:t>
      </w:r>
      <w:proofErr w:type="gramEnd"/>
      <w:r w:rsidRPr="00D5670D">
        <w:rPr>
          <w:rFonts w:ascii="Times New Roman" w:hAnsi="Times New Roman" w:cs="Times New Roman"/>
          <w:color w:val="000000" w:themeColor="text1"/>
        </w:rPr>
        <w:t xml:space="preserve"> runs</w:t>
      </w:r>
      <w:r w:rsidR="0049560B">
        <w:rPr>
          <w:rFonts w:ascii="Times New Roman" w:hAnsi="Times New Roman" w:cs="Times New Roman"/>
          <w:color w:val="000000" w:themeColor="text1"/>
        </w:rPr>
        <w:t xml:space="preserve">. The bottom panel shows the sensitivity of the DOFS to the partitioning of model runs between the </w:t>
      </w:r>
      <w:r w:rsidRPr="00D5670D">
        <w:rPr>
          <w:rFonts w:ascii="Times New Roman" w:hAnsi="Times New Roman" w:cs="Times New Roman"/>
          <w:color w:val="000000" w:themeColor="text1"/>
        </w:rPr>
        <w:t>first (x</w:t>
      </w:r>
      <w:r w:rsidR="00750AE8">
        <w:rPr>
          <w:rFonts w:ascii="Times New Roman" w:hAnsi="Times New Roman" w:cs="Times New Roman"/>
          <w:color w:val="000000" w:themeColor="text1"/>
        </w:rPr>
        <w:t>-</w:t>
      </w:r>
      <w:r w:rsidRPr="00D5670D">
        <w:rPr>
          <w:rFonts w:ascii="Times New Roman" w:hAnsi="Times New Roman" w:cs="Times New Roman"/>
          <w:color w:val="000000" w:themeColor="text1"/>
        </w:rPr>
        <w:t>axis) and second (y</w:t>
      </w:r>
      <w:r w:rsidR="00750AE8">
        <w:rPr>
          <w:rFonts w:ascii="Times New Roman" w:hAnsi="Times New Roman" w:cs="Times New Roman"/>
          <w:color w:val="000000" w:themeColor="text1"/>
        </w:rPr>
        <w:t>-</w:t>
      </w:r>
      <w:r w:rsidRPr="00D5670D">
        <w:rPr>
          <w:rFonts w:ascii="Times New Roman" w:hAnsi="Times New Roman" w:cs="Times New Roman"/>
          <w:color w:val="000000" w:themeColor="text1"/>
        </w:rPr>
        <w:t>axis) update. The</w:t>
      </w:r>
      <w:r w:rsidR="00750AE8">
        <w:rPr>
          <w:rFonts w:ascii="Times New Roman" w:hAnsi="Times New Roman" w:cs="Times New Roman"/>
          <w:color w:val="000000" w:themeColor="text1"/>
        </w:rPr>
        <w:t xml:space="preserve"> lines represent the total number of simulations. Our inversion uses a signal-to-noise ratio of 2.5 for the first update and an information content threshold of 98.5% for the second update (star), requiring 537 forward model runs</w:t>
      </w:r>
      <w:r w:rsidRPr="00D5670D">
        <w:rPr>
          <w:rFonts w:ascii="Times New Roman" w:hAnsi="Times New Roman" w:cs="Times New Roman"/>
          <w:color w:val="000000" w:themeColor="text1"/>
        </w:rPr>
        <w:t xml:space="preserve">. </w:t>
      </w:r>
      <w:r w:rsidR="00750AE8">
        <w:rPr>
          <w:rFonts w:ascii="Times New Roman" w:hAnsi="Times New Roman" w:cs="Times New Roman"/>
          <w:color w:val="000000" w:themeColor="text1"/>
        </w:rPr>
        <w:t xml:space="preserve">Using a signal-to-noise ratio of 1 or 4 with the same total number of model simulations (dots) does not substantially decrease the DOFS. </w:t>
      </w:r>
      <w:r w:rsidR="0049560B">
        <w:rPr>
          <w:rFonts w:ascii="Times New Roman" w:hAnsi="Times New Roman" w:cs="Times New Roman"/>
          <w:color w:val="000000" w:themeColor="text1"/>
        </w:rPr>
        <w:t xml:space="preserve">The top panel shows the DOFS as a function of the total number of </w:t>
      </w:r>
      <w:proofErr w:type="gramStart"/>
      <w:r w:rsidR="0049560B">
        <w:rPr>
          <w:rFonts w:ascii="Times New Roman" w:hAnsi="Times New Roman" w:cs="Times New Roman"/>
          <w:color w:val="000000" w:themeColor="text1"/>
        </w:rPr>
        <w:t>model</w:t>
      </w:r>
      <w:proofErr w:type="gramEnd"/>
      <w:r w:rsidR="0049560B">
        <w:rPr>
          <w:rFonts w:ascii="Times New Roman" w:hAnsi="Times New Roman" w:cs="Times New Roman"/>
          <w:color w:val="000000" w:themeColor="text1"/>
        </w:rPr>
        <w:t xml:space="preserve"> runs for all optimal first- and second-update partitions. </w:t>
      </w:r>
      <w:del w:id="8" w:author="Jacob, Daniel J." w:date="2020-09-13T20:55:00Z">
        <w:r w:rsidR="0049560B" w:rsidDel="00620A33">
          <w:rPr>
            <w:rFonts w:ascii="Times New Roman" w:hAnsi="Times New Roman" w:cs="Times New Roman"/>
            <w:color w:val="000000" w:themeColor="text1"/>
          </w:rPr>
          <w:delText xml:space="preserve">An </w:delText>
        </w:r>
      </w:del>
      <w:ins w:id="9" w:author="Jacob, Daniel J." w:date="2020-09-13T20:55:00Z">
        <w:r w:rsidR="00620A33">
          <w:rPr>
            <w:rFonts w:ascii="Times New Roman" w:hAnsi="Times New Roman" w:cs="Times New Roman"/>
            <w:color w:val="000000" w:themeColor="text1"/>
          </w:rPr>
          <w:t xml:space="preserve">Our </w:t>
        </w:r>
      </w:ins>
      <w:r w:rsidR="0049560B">
        <w:rPr>
          <w:rFonts w:ascii="Times New Roman" w:hAnsi="Times New Roman" w:cs="Times New Roman"/>
          <w:color w:val="000000" w:themeColor="text1"/>
        </w:rPr>
        <w:t xml:space="preserve">inversion conducted with </w:t>
      </w:r>
      <w:del w:id="10" w:author="Jacob, Daniel J." w:date="2020-09-13T20:55:00Z">
        <w:r w:rsidR="0049560B" w:rsidDel="00620A33">
          <w:rPr>
            <w:rFonts w:ascii="Times New Roman" w:hAnsi="Times New Roman" w:cs="Times New Roman"/>
            <w:color w:val="000000" w:themeColor="text1"/>
          </w:rPr>
          <w:lastRenderedPageBreak/>
          <w:delText xml:space="preserve">275 </w:delText>
        </w:r>
      </w:del>
      <w:ins w:id="11" w:author="Jacob, Daniel J." w:date="2020-09-13T20:55:00Z">
        <w:r w:rsidR="00620A33">
          <w:rPr>
            <w:rFonts w:ascii="Times New Roman" w:hAnsi="Times New Roman" w:cs="Times New Roman"/>
            <w:color w:val="000000" w:themeColor="text1"/>
          </w:rPr>
          <w:t xml:space="preserve">537 forward </w:t>
        </w:r>
      </w:ins>
      <w:r w:rsidR="0049560B">
        <w:rPr>
          <w:rFonts w:ascii="Times New Roman" w:hAnsi="Times New Roman" w:cs="Times New Roman"/>
          <w:color w:val="000000" w:themeColor="text1"/>
        </w:rPr>
        <w:t xml:space="preserve">model runs generates </w:t>
      </w:r>
      <w:del w:id="12" w:author="Jacob, Daniel J." w:date="2020-09-13T20:56:00Z">
        <w:r w:rsidR="0049560B" w:rsidDel="00620A33">
          <w:rPr>
            <w:rFonts w:ascii="Times New Roman" w:hAnsi="Times New Roman" w:cs="Times New Roman"/>
            <w:color w:val="000000" w:themeColor="text1"/>
          </w:rPr>
          <w:delText xml:space="preserve">108 </w:delText>
        </w:r>
      </w:del>
      <w:ins w:id="13" w:author="Jacob, Daniel J." w:date="2020-09-13T20:56:00Z">
        <w:r w:rsidR="00620A33">
          <w:rPr>
            <w:rFonts w:ascii="Times New Roman" w:hAnsi="Times New Roman" w:cs="Times New Roman"/>
            <w:color w:val="000000" w:themeColor="text1"/>
          </w:rPr>
          <w:t xml:space="preserve">155 </w:t>
        </w:r>
      </w:ins>
      <w:r w:rsidR="0049560B">
        <w:rPr>
          <w:rFonts w:ascii="Times New Roman" w:hAnsi="Times New Roman" w:cs="Times New Roman"/>
          <w:color w:val="000000" w:themeColor="text1"/>
        </w:rPr>
        <w:t xml:space="preserve">DOFS, </w:t>
      </w:r>
      <w:del w:id="14" w:author="Jacob, Daniel J." w:date="2020-09-13T20:56:00Z">
        <w:r w:rsidR="0049560B" w:rsidDel="00620A33">
          <w:rPr>
            <w:rFonts w:ascii="Times New Roman" w:hAnsi="Times New Roman" w:cs="Times New Roman"/>
            <w:color w:val="000000" w:themeColor="text1"/>
          </w:rPr>
          <w:delText>half of the native-resolution DOFS.</w:delText>
        </w:r>
      </w:del>
      <w:ins w:id="15" w:author="Jacob, Daniel J." w:date="2020-09-13T20:56:00Z">
        <w:r w:rsidR="00620A33">
          <w:rPr>
            <w:rFonts w:ascii="Times New Roman" w:hAnsi="Times New Roman" w:cs="Times New Roman"/>
            <w:color w:val="000000" w:themeColor="text1"/>
          </w:rPr>
          <w:t xml:space="preserve">accounting for 72% of the native-resolution DOFS </w:t>
        </w:r>
      </w:ins>
      <w:ins w:id="16" w:author="Jacob, Daniel J." w:date="2020-09-13T20:57:00Z">
        <w:r w:rsidR="00620A33">
          <w:rPr>
            <w:rFonts w:ascii="Times New Roman" w:hAnsi="Times New Roman" w:cs="Times New Roman"/>
            <w:color w:val="000000" w:themeColor="text1"/>
          </w:rPr>
          <w:t>for only 25% of the computational expense.</w:t>
        </w:r>
      </w:ins>
      <w:r>
        <w:rPr>
          <w:rFonts w:ascii="Times New Roman" w:hAnsi="Times New Roman" w:cs="Times New Roman"/>
          <w:color w:val="000000" w:themeColor="text1"/>
        </w:rPr>
        <w:br w:type="page"/>
      </w:r>
    </w:p>
    <w:p w14:paraId="7D0416ED" w14:textId="44E35FCF" w:rsidR="00D5670D" w:rsidRDefault="00D5670D" w:rsidP="00D5670D">
      <w:pP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61DF50BA" wp14:editId="5DB190BE">
            <wp:extent cx="6858000" cy="6184900"/>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map&#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858000" cy="6184900"/>
                    </a:xfrm>
                    <a:prstGeom prst="rect">
                      <a:avLst/>
                    </a:prstGeom>
                  </pic:spPr>
                </pic:pic>
              </a:graphicData>
            </a:graphic>
          </wp:inline>
        </w:drawing>
      </w:r>
    </w:p>
    <w:p w14:paraId="77A0FCB1" w14:textId="22A7721C" w:rsidR="00706960" w:rsidRPr="00D5670D" w:rsidRDefault="00D5670D" w:rsidP="00D5670D">
      <w:pPr>
        <w:rPr>
          <w:rFonts w:ascii="Times New Roman" w:hAnsi="Times New Roman" w:cs="Times New Roman"/>
          <w:color w:val="000000" w:themeColor="text1"/>
        </w:rPr>
      </w:pPr>
      <w:r>
        <w:rPr>
          <w:rFonts w:ascii="Times New Roman" w:hAnsi="Times New Roman" w:cs="Times New Roman"/>
          <w:b/>
          <w:bCs/>
          <w:color w:val="000000" w:themeColor="text1"/>
        </w:rPr>
        <w:t>Figure 5.</w:t>
      </w:r>
      <w:r>
        <w:rPr>
          <w:rFonts w:ascii="Times New Roman" w:hAnsi="Times New Roman" w:cs="Times New Roman"/>
          <w:color w:val="000000" w:themeColor="text1"/>
        </w:rPr>
        <w:t xml:space="preserve"> </w:t>
      </w:r>
      <w:r w:rsidR="0049560B">
        <w:rPr>
          <w:rFonts w:ascii="Times New Roman" w:hAnsi="Times New Roman" w:cs="Times New Roman"/>
          <w:color w:val="000000" w:themeColor="text1"/>
        </w:rPr>
        <w:t>Comparison statistics between the reduced-rank and native-resolution inversion</w:t>
      </w:r>
      <w:ins w:id="17" w:author="Jacob, Daniel J." w:date="2020-09-13T21:05:00Z">
        <w:r w:rsidR="006841D0">
          <w:rPr>
            <w:rFonts w:ascii="Times New Roman" w:hAnsi="Times New Roman" w:cs="Times New Roman"/>
            <w:color w:val="000000" w:themeColor="text1"/>
          </w:rPr>
          <w:t xml:space="preserve"> result</w:t>
        </w:r>
      </w:ins>
      <w:r w:rsidR="0049560B">
        <w:rPr>
          <w:rFonts w:ascii="Times New Roman" w:hAnsi="Times New Roman" w:cs="Times New Roman"/>
          <w:color w:val="000000" w:themeColor="text1"/>
        </w:rPr>
        <w:t>s</w:t>
      </w:r>
      <w:ins w:id="18" w:author="Jacob, Daniel J." w:date="2020-09-13T21:07:00Z">
        <w:r w:rsidR="006841D0">
          <w:rPr>
            <w:rFonts w:ascii="Times New Roman" w:hAnsi="Times New Roman" w:cs="Times New Roman"/>
            <w:color w:val="000000" w:themeColor="text1"/>
          </w:rPr>
          <w:t xml:space="preserve">, for the elements of the reduced-rank inversion with averaging </w:t>
        </w:r>
        <w:r w:rsidR="00D60D26">
          <w:rPr>
            <w:rFonts w:ascii="Times New Roman" w:hAnsi="Times New Roman" w:cs="Times New Roman"/>
            <w:color w:val="000000" w:themeColor="text1"/>
          </w:rPr>
          <w:t>kernel sensitivity greater than 0.01</w:t>
        </w:r>
      </w:ins>
      <w:r w:rsidR="0049560B">
        <w:rPr>
          <w:rFonts w:ascii="Times New Roman" w:hAnsi="Times New Roman" w:cs="Times New Roman"/>
          <w:color w:val="000000" w:themeColor="text1"/>
        </w:rPr>
        <w:t xml:space="preserve">. Individual panels compare binned counts for </w:t>
      </w:r>
      <w:r w:rsidRPr="00D5670D">
        <w:rPr>
          <w:rFonts w:ascii="Times New Roman" w:hAnsi="Times New Roman" w:cs="Times New Roman"/>
          <w:color w:val="000000" w:themeColor="text1"/>
        </w:rPr>
        <w:t>Jacobian matrix elements [ppb], posterior scaling factors [dimensionless], posterior error standard deviation</w:t>
      </w:r>
      <w:r w:rsidR="0049560B">
        <w:rPr>
          <w:rFonts w:ascii="Times New Roman" w:hAnsi="Times New Roman" w:cs="Times New Roman"/>
          <w:color w:val="000000" w:themeColor="text1"/>
        </w:rPr>
        <w:t>s</w:t>
      </w:r>
      <w:r w:rsidRPr="00D5670D">
        <w:rPr>
          <w:rFonts w:ascii="Times New Roman" w:hAnsi="Times New Roman" w:cs="Times New Roman"/>
          <w:color w:val="000000" w:themeColor="text1"/>
        </w:rPr>
        <w:t xml:space="preserve"> [dimensionless], and averaging kernel sensitivities [dimensionless]. </w:t>
      </w:r>
      <w:r w:rsidR="0049560B">
        <w:rPr>
          <w:rFonts w:ascii="Times New Roman" w:hAnsi="Times New Roman" w:cs="Times New Roman"/>
          <w:color w:val="000000" w:themeColor="text1"/>
        </w:rPr>
        <w:t>Correlation coefficients are inset and the 1:1 line (dotted) is shown.</w:t>
      </w:r>
    </w:p>
    <w:sectPr w:rsidR="00706960" w:rsidRPr="00D5670D" w:rsidSect="00D5670D">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Jacob, Daniel J." w:date="2020-09-13T20:48:00Z" w:initials="JDJ">
    <w:p w14:paraId="5FD78EA5" w14:textId="7A95EF54" w:rsidR="00620A33" w:rsidRDefault="00620A33">
      <w:pPr>
        <w:pStyle w:val="CommentText"/>
      </w:pPr>
      <w:r>
        <w:rPr>
          <w:rStyle w:val="CommentReference"/>
        </w:rPr>
        <w:annotationRef/>
      </w:r>
      <w:r>
        <w:t>Rotate your legends on left to make them easier to read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FD78EA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FD78EA5" w16cid:durableId="2309042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acob, Daniel J.">
    <w15:presenceInfo w15:providerId="AD" w15:userId="S::djacob@fas.harvard.edu::fe095d8d-b1bd-4fd5-81a8-45c70b48fd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3"/>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670D"/>
    <w:rsid w:val="000B0FDC"/>
    <w:rsid w:val="0049560B"/>
    <w:rsid w:val="00522565"/>
    <w:rsid w:val="00620A33"/>
    <w:rsid w:val="00656DFB"/>
    <w:rsid w:val="006841D0"/>
    <w:rsid w:val="00706960"/>
    <w:rsid w:val="00750AE8"/>
    <w:rsid w:val="00867F64"/>
    <w:rsid w:val="00884746"/>
    <w:rsid w:val="009A6DFD"/>
    <w:rsid w:val="00A95FA6"/>
    <w:rsid w:val="00BA28E0"/>
    <w:rsid w:val="00D5670D"/>
    <w:rsid w:val="00D60D26"/>
    <w:rsid w:val="00F372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045B2"/>
  <w14:defaultImageDpi w14:val="32767"/>
  <w15:chartTrackingRefBased/>
  <w15:docId w15:val="{9D59EB20-1ECC-3E41-816A-4A6D71099F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5670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670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5670D"/>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620A33"/>
    <w:rPr>
      <w:sz w:val="16"/>
      <w:szCs w:val="16"/>
    </w:rPr>
  </w:style>
  <w:style w:type="paragraph" w:styleId="CommentText">
    <w:name w:val="annotation text"/>
    <w:basedOn w:val="Normal"/>
    <w:link w:val="CommentTextChar"/>
    <w:uiPriority w:val="99"/>
    <w:semiHidden/>
    <w:unhideWhenUsed/>
    <w:rsid w:val="00620A33"/>
    <w:rPr>
      <w:sz w:val="20"/>
      <w:szCs w:val="20"/>
    </w:rPr>
  </w:style>
  <w:style w:type="character" w:customStyle="1" w:styleId="CommentTextChar">
    <w:name w:val="Comment Text Char"/>
    <w:basedOn w:val="DefaultParagraphFont"/>
    <w:link w:val="CommentText"/>
    <w:uiPriority w:val="99"/>
    <w:semiHidden/>
    <w:rsid w:val="00620A33"/>
    <w:rPr>
      <w:sz w:val="20"/>
      <w:szCs w:val="20"/>
    </w:rPr>
  </w:style>
  <w:style w:type="paragraph" w:styleId="CommentSubject">
    <w:name w:val="annotation subject"/>
    <w:basedOn w:val="CommentText"/>
    <w:next w:val="CommentText"/>
    <w:link w:val="CommentSubjectChar"/>
    <w:uiPriority w:val="99"/>
    <w:semiHidden/>
    <w:unhideWhenUsed/>
    <w:rsid w:val="00620A33"/>
    <w:rPr>
      <w:b/>
      <w:bCs/>
    </w:rPr>
  </w:style>
  <w:style w:type="character" w:customStyle="1" w:styleId="CommentSubjectChar">
    <w:name w:val="Comment Subject Char"/>
    <w:basedOn w:val="CommentTextChar"/>
    <w:link w:val="CommentSubject"/>
    <w:uiPriority w:val="99"/>
    <w:semiHidden/>
    <w:rsid w:val="00620A3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microsoft.com/office/2011/relationships/people" Target="people.xml"/><Relationship Id="rId3" Type="http://schemas.openxmlformats.org/officeDocument/2006/relationships/webSettings" Target="webSettings.xml"/><Relationship Id="rId7" Type="http://schemas.openxmlformats.org/officeDocument/2006/relationships/comments" Target="comments.xml"/><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5.png"/><Relationship Id="rId5" Type="http://schemas.openxmlformats.org/officeDocument/2006/relationships/image" Target="media/image2.png"/><Relationship Id="rId10" Type="http://schemas.openxmlformats.org/officeDocument/2006/relationships/image" Target="media/image4.png"/><Relationship Id="rId4" Type="http://schemas.openxmlformats.org/officeDocument/2006/relationships/image" Target="media/image1.png"/><Relationship Id="rId9" Type="http://schemas.microsoft.com/office/2016/09/relationships/commentsIds" Target="commentsIds.xm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Pages>
  <Words>478</Words>
  <Characters>2727</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 Nesser</dc:creator>
  <cp:keywords/>
  <dc:description/>
  <cp:lastModifiedBy>Hannah Nesser</cp:lastModifiedBy>
  <cp:revision>2</cp:revision>
  <dcterms:created xsi:type="dcterms:W3CDTF">2020-09-23T22:50:00Z</dcterms:created>
  <dcterms:modified xsi:type="dcterms:W3CDTF">2020-09-23T22:50:00Z</dcterms:modified>
</cp:coreProperties>
</file>