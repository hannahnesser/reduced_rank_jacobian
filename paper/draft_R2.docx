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29D92" w14:textId="68CEA753" w:rsidR="00BD4632" w:rsidRPr="00123ED7" w:rsidRDefault="00F64E3C">
      <w:pPr>
        <w:rPr>
          <w:rFonts w:ascii="Times New Roman" w:eastAsia="Times New Roman" w:hAnsi="Times New Roman" w:cs="Times New Roman"/>
          <w:sz w:val="22"/>
        </w:rPr>
      </w:pPr>
      <w:r w:rsidRPr="00123ED7">
        <w:rPr>
          <w:rFonts w:ascii="Helvetica Neue" w:eastAsia="Times New Roman" w:hAnsi="Helvetica Neue" w:cs="Times New Roman"/>
          <w:b/>
          <w:bCs/>
          <w:color w:val="262626"/>
          <w:sz w:val="32"/>
          <w:szCs w:val="36"/>
        </w:rPr>
        <w:t xml:space="preserve">Reduced Cost Construction of Jacobian Matrices for High-Resolution Inverse Modeling: An Application to Optimizing North American Methane Sources from </w:t>
      </w:r>
      <w:r w:rsidR="005540FC">
        <w:rPr>
          <w:rFonts w:ascii="Helvetica Neue" w:eastAsia="Times New Roman" w:hAnsi="Helvetica Neue" w:cs="Times New Roman"/>
          <w:b/>
          <w:bCs/>
          <w:color w:val="262626"/>
          <w:sz w:val="32"/>
          <w:szCs w:val="36"/>
        </w:rPr>
        <w:t>GOSAT</w:t>
      </w:r>
      <w:r w:rsidRPr="00123ED7">
        <w:rPr>
          <w:rFonts w:ascii="Helvetica Neue" w:eastAsia="Times New Roman" w:hAnsi="Helvetica Neue" w:cs="Times New Roman"/>
          <w:b/>
          <w:bCs/>
          <w:color w:val="262626"/>
          <w:sz w:val="32"/>
          <w:szCs w:val="36"/>
        </w:rPr>
        <w:t xml:space="preserve"> Satellite Data</w:t>
      </w:r>
      <w:r w:rsidRPr="00123ED7">
        <w:rPr>
          <w:rFonts w:ascii="Times New Roman" w:hAnsi="Times New Roman" w:cs="Times New Roman"/>
          <w:sz w:val="22"/>
        </w:rPr>
        <w:tab/>
      </w:r>
    </w:p>
    <w:p w14:paraId="1FAC0154" w14:textId="77777777" w:rsidR="00F64E3C" w:rsidRPr="00123ED7" w:rsidRDefault="00F64E3C">
      <w:pPr>
        <w:rPr>
          <w:rFonts w:ascii="Times New Roman" w:hAnsi="Times New Roman" w:cs="Times New Roman"/>
          <w:sz w:val="22"/>
        </w:rPr>
      </w:pPr>
    </w:p>
    <w:p w14:paraId="0195B226" w14:textId="5EC850DF" w:rsidR="00BD4632" w:rsidRPr="00123ED7" w:rsidRDefault="00BD4632">
      <w:pPr>
        <w:rPr>
          <w:rFonts w:ascii="Times New Roman" w:hAnsi="Times New Roman" w:cs="Times New Roman"/>
          <w:sz w:val="22"/>
        </w:rPr>
      </w:pPr>
      <w:r w:rsidRPr="00123ED7">
        <w:rPr>
          <w:rFonts w:ascii="Times New Roman" w:hAnsi="Times New Roman" w:cs="Times New Roman"/>
          <w:b/>
          <w:sz w:val="22"/>
        </w:rPr>
        <w:t>Authors</w:t>
      </w:r>
    </w:p>
    <w:p w14:paraId="08D9BB25" w14:textId="3FB95D04" w:rsidR="00EB2BEA" w:rsidRPr="00123ED7" w:rsidRDefault="00EB2BEA" w:rsidP="00BD4632">
      <w:pPr>
        <w:ind w:left="720"/>
        <w:rPr>
          <w:rFonts w:ascii="Times New Roman" w:hAnsi="Times New Roman" w:cs="Times New Roman"/>
          <w:sz w:val="22"/>
          <w:vertAlign w:val="superscript"/>
        </w:rPr>
      </w:pPr>
      <w:r w:rsidRPr="00123ED7">
        <w:rPr>
          <w:rFonts w:ascii="Times New Roman" w:hAnsi="Times New Roman" w:cs="Times New Roman"/>
          <w:sz w:val="22"/>
        </w:rPr>
        <w:t>Hannah</w:t>
      </w:r>
      <w:r w:rsidR="00BD4632" w:rsidRPr="00123ED7">
        <w:rPr>
          <w:rFonts w:ascii="Times New Roman" w:hAnsi="Times New Roman" w:cs="Times New Roman"/>
          <w:sz w:val="22"/>
        </w:rPr>
        <w:t xml:space="preserve"> </w:t>
      </w:r>
      <w:r w:rsidRPr="00123ED7">
        <w:rPr>
          <w:rFonts w:ascii="Times New Roman" w:hAnsi="Times New Roman" w:cs="Times New Roman"/>
          <w:sz w:val="22"/>
        </w:rPr>
        <w:t>Nesser</w:t>
      </w:r>
      <w:r w:rsidR="00BD4632" w:rsidRPr="00123ED7">
        <w:rPr>
          <w:rFonts w:ascii="Times New Roman" w:hAnsi="Times New Roman" w:cs="Times New Roman"/>
          <w:sz w:val="22"/>
          <w:vertAlign w:val="superscript"/>
        </w:rPr>
        <w:t>1</w:t>
      </w:r>
      <w:r w:rsidRPr="00123ED7">
        <w:rPr>
          <w:rFonts w:ascii="Times New Roman" w:hAnsi="Times New Roman" w:cs="Times New Roman"/>
          <w:sz w:val="22"/>
        </w:rPr>
        <w:t xml:space="preserve">, </w:t>
      </w:r>
      <w:r w:rsidR="00BD4632" w:rsidRPr="00123ED7">
        <w:rPr>
          <w:rFonts w:ascii="Times New Roman" w:hAnsi="Times New Roman" w:cs="Times New Roman"/>
          <w:sz w:val="22"/>
        </w:rPr>
        <w:t>Daniel J. Jacob</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xml:space="preserve">, </w:t>
      </w:r>
      <w:proofErr w:type="spellStart"/>
      <w:r w:rsidR="00BD4632" w:rsidRPr="00123ED7">
        <w:rPr>
          <w:rFonts w:ascii="Times New Roman" w:hAnsi="Times New Roman" w:cs="Times New Roman"/>
          <w:sz w:val="22"/>
        </w:rPr>
        <w:t>Joannes</w:t>
      </w:r>
      <w:proofErr w:type="spellEnd"/>
      <w:r w:rsidR="00BD4632" w:rsidRPr="00123ED7">
        <w:rPr>
          <w:rFonts w:ascii="Times New Roman" w:hAnsi="Times New Roman" w:cs="Times New Roman"/>
          <w:sz w:val="22"/>
        </w:rPr>
        <w:t xml:space="preserve"> D. Maasakkers</w:t>
      </w:r>
      <w:r w:rsidR="00BD4632" w:rsidRPr="00123ED7">
        <w:rPr>
          <w:rFonts w:ascii="Times New Roman" w:hAnsi="Times New Roman" w:cs="Times New Roman"/>
          <w:sz w:val="22"/>
          <w:vertAlign w:val="superscript"/>
        </w:rPr>
        <w:t>2</w:t>
      </w:r>
      <w:r w:rsidR="00BD4632" w:rsidRPr="00123ED7">
        <w:rPr>
          <w:rFonts w:ascii="Times New Roman" w:hAnsi="Times New Roman" w:cs="Times New Roman"/>
          <w:sz w:val="22"/>
        </w:rPr>
        <w:t>, Melissa P. Sulprizio</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xml:space="preserve">, </w:t>
      </w:r>
      <w:proofErr w:type="spellStart"/>
      <w:r w:rsidR="00BD4632" w:rsidRPr="00123ED7">
        <w:rPr>
          <w:rFonts w:ascii="Times New Roman" w:hAnsi="Times New Roman" w:cs="Times New Roman"/>
          <w:sz w:val="22"/>
        </w:rPr>
        <w:t>Yuzhong</w:t>
      </w:r>
      <w:proofErr w:type="spellEnd"/>
      <w:r w:rsidR="00BD4632" w:rsidRPr="00123ED7">
        <w:rPr>
          <w:rFonts w:ascii="Times New Roman" w:hAnsi="Times New Roman" w:cs="Times New Roman"/>
          <w:sz w:val="22"/>
        </w:rPr>
        <w:t xml:space="preserve"> Zhang</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Tia Scarpelli</w:t>
      </w:r>
      <w:r w:rsidR="00BD4632" w:rsidRPr="00123ED7">
        <w:rPr>
          <w:rFonts w:ascii="Times New Roman" w:hAnsi="Times New Roman" w:cs="Times New Roman"/>
          <w:sz w:val="22"/>
          <w:vertAlign w:val="superscript"/>
        </w:rPr>
        <w:t>1</w:t>
      </w:r>
    </w:p>
    <w:p w14:paraId="1AA980B5" w14:textId="45D35E97" w:rsidR="00BD4632" w:rsidRPr="00123ED7" w:rsidRDefault="00BD4632">
      <w:pPr>
        <w:rPr>
          <w:rFonts w:ascii="Times New Roman" w:hAnsi="Times New Roman" w:cs="Times New Roman"/>
          <w:sz w:val="22"/>
        </w:rPr>
      </w:pPr>
    </w:p>
    <w:p w14:paraId="58E0B00E" w14:textId="4532333A" w:rsidR="00BD4632" w:rsidRPr="00123ED7" w:rsidRDefault="00BD4632">
      <w:pPr>
        <w:rPr>
          <w:rFonts w:ascii="Times New Roman" w:hAnsi="Times New Roman" w:cs="Times New Roman"/>
          <w:b/>
          <w:sz w:val="22"/>
        </w:rPr>
      </w:pPr>
      <w:r w:rsidRPr="00123ED7">
        <w:rPr>
          <w:rFonts w:ascii="Times New Roman" w:hAnsi="Times New Roman" w:cs="Times New Roman"/>
          <w:b/>
          <w:sz w:val="22"/>
        </w:rPr>
        <w:t>Affiliations</w:t>
      </w:r>
    </w:p>
    <w:p w14:paraId="31E40A91" w14:textId="45D75E9A" w:rsidR="00BD4632" w:rsidRPr="00123ED7" w:rsidRDefault="00BD4632" w:rsidP="00BD4632">
      <w:pPr>
        <w:autoSpaceDE w:val="0"/>
        <w:autoSpaceDN w:val="0"/>
        <w:adjustRightInd w:val="0"/>
        <w:rPr>
          <w:rFonts w:ascii="Times New Roman" w:hAnsi="Times New Roman" w:cs="Times New Roman"/>
          <w:sz w:val="22"/>
        </w:rPr>
      </w:pPr>
      <w:r w:rsidRPr="00123ED7">
        <w:rPr>
          <w:rFonts w:ascii="Times New Roman" w:hAnsi="Times New Roman" w:cs="Times New Roman"/>
          <w:b/>
          <w:sz w:val="22"/>
        </w:rPr>
        <w:tab/>
      </w:r>
      <w:r w:rsidRPr="00123ED7">
        <w:rPr>
          <w:rFonts w:ascii="Times New Roman" w:hAnsi="Times New Roman" w:cs="Times New Roman"/>
          <w:b/>
          <w:sz w:val="22"/>
          <w:vertAlign w:val="superscript"/>
        </w:rPr>
        <w:t>1</w:t>
      </w:r>
      <w:r w:rsidRPr="00123ED7">
        <w:rPr>
          <w:rFonts w:ascii="Times New Roman" w:hAnsi="Times New Roman" w:cs="Times New Roman"/>
          <w:b/>
          <w:sz w:val="22"/>
        </w:rPr>
        <w:t xml:space="preserve"> </w:t>
      </w:r>
      <w:r w:rsidRPr="00123ED7">
        <w:rPr>
          <w:rFonts w:ascii="Times New Roman" w:hAnsi="Times New Roman" w:cs="Times New Roman"/>
          <w:sz w:val="22"/>
        </w:rPr>
        <w:t>Harvard University, Cambridge, Massachusetts, USA.</w:t>
      </w:r>
    </w:p>
    <w:p w14:paraId="75CDC095" w14:textId="55724088" w:rsidR="00BD4632" w:rsidRPr="00123ED7" w:rsidRDefault="00BD4632" w:rsidP="00BD4632">
      <w:pPr>
        <w:ind w:firstLine="720"/>
        <w:rPr>
          <w:rFonts w:ascii="Times New Roman" w:hAnsi="Times New Roman" w:cs="Times New Roman"/>
          <w:sz w:val="22"/>
        </w:rPr>
      </w:pPr>
      <w:r w:rsidRPr="00123ED7">
        <w:rPr>
          <w:rFonts w:ascii="Times New Roman" w:hAnsi="Times New Roman" w:cs="Times New Roman"/>
          <w:sz w:val="22"/>
          <w:vertAlign w:val="superscript"/>
        </w:rPr>
        <w:t>2</w:t>
      </w:r>
      <w:r w:rsidRPr="00123ED7">
        <w:rPr>
          <w:rFonts w:ascii="Times New Roman" w:hAnsi="Times New Roman" w:cs="Times New Roman"/>
          <w:sz w:val="22"/>
        </w:rPr>
        <w:t xml:space="preserve"> SRON Netherlands Institute for Space Research, Utrecht, the Netherlands.</w:t>
      </w:r>
    </w:p>
    <w:p w14:paraId="1B227448" w14:textId="13D39D97" w:rsidR="00BD4632" w:rsidRPr="00123ED7" w:rsidRDefault="00BD4632" w:rsidP="00BD4632">
      <w:pPr>
        <w:rPr>
          <w:rFonts w:ascii="Times New Roman" w:hAnsi="Times New Roman" w:cs="Times New Roman"/>
          <w:sz w:val="22"/>
        </w:rPr>
      </w:pPr>
    </w:p>
    <w:p w14:paraId="38515C82" w14:textId="06B3CAE6" w:rsidR="00BD4632" w:rsidRPr="00123ED7" w:rsidRDefault="00BD4632" w:rsidP="00BD4632">
      <w:pPr>
        <w:rPr>
          <w:rFonts w:ascii="Times New Roman" w:hAnsi="Times New Roman" w:cs="Times New Roman"/>
          <w:b/>
          <w:sz w:val="22"/>
        </w:rPr>
      </w:pPr>
      <w:r w:rsidRPr="00123ED7">
        <w:rPr>
          <w:rFonts w:ascii="Times New Roman" w:hAnsi="Times New Roman" w:cs="Times New Roman"/>
          <w:b/>
          <w:sz w:val="22"/>
        </w:rPr>
        <w:t>Abstract</w:t>
      </w:r>
    </w:p>
    <w:p w14:paraId="4769E7B6" w14:textId="42393F5F" w:rsidR="00BD4632" w:rsidRPr="00123ED7" w:rsidRDefault="00BD4632" w:rsidP="00BD4632">
      <w:pPr>
        <w:ind w:left="720"/>
        <w:rPr>
          <w:rFonts w:ascii="Times New Roman" w:hAnsi="Times New Roman" w:cs="Times New Roman"/>
          <w:sz w:val="22"/>
        </w:rPr>
      </w:pPr>
      <w:r w:rsidRPr="00123ED7">
        <w:rPr>
          <w:rFonts w:ascii="Times New Roman" w:hAnsi="Times New Roman" w:cs="Times New Roman"/>
          <w:sz w:val="22"/>
        </w:rPr>
        <w:t xml:space="preserve">Global high-resolution observations of atmospheric trace gas concentrations from satellites can greatly improve our understanding of surface emissions through inverse analyses. For example, the new </w:t>
      </w:r>
      <w:r w:rsidR="007E581C">
        <w:rPr>
          <w:rFonts w:ascii="Times New Roman" w:hAnsi="Times New Roman" w:cs="Times New Roman"/>
          <w:sz w:val="22"/>
        </w:rPr>
        <w:t>Tropospheric</w:t>
      </w:r>
      <w:r w:rsidRPr="00123ED7">
        <w:rPr>
          <w:rFonts w:ascii="Times New Roman" w:hAnsi="Times New Roman" w:cs="Times New Roman"/>
          <w:sz w:val="22"/>
        </w:rPr>
        <w:t xml:space="preserve"> Monitoring Instrument (TROPOMI) retrieves daily global observations of atmospheric methane concentrations at 7x7 km</w:t>
      </w:r>
      <w:r w:rsidRPr="00123ED7">
        <w:rPr>
          <w:rFonts w:ascii="Times New Roman" w:hAnsi="Times New Roman" w:cs="Times New Roman"/>
          <w:sz w:val="22"/>
          <w:vertAlign w:val="superscript"/>
        </w:rPr>
        <w:t xml:space="preserve">2 </w:t>
      </w:r>
      <w:r w:rsidRPr="00123ED7">
        <w:rPr>
          <w:rFonts w:ascii="Times New Roman" w:hAnsi="Times New Roman" w:cs="Times New Roman"/>
          <w:sz w:val="22"/>
        </w:rPr>
        <w:t xml:space="preserve">pixel resolution. Variational inverse methods can optimize surface emissions globally at this resolution but do not readily provide error characterization, including information content, for the posterior solution. In fact, the information content of the satellite data may be considerably lower than the data density would suggest because of limited retrieval success rate, instrument noise, and error correlations that propagate through the inversion. This could lead to smoothing errors in variational methods. An analytic inverse solution provides closed-form characterization of the posterior error statistics and information content but requires the construction of the Jacobian matrix relating emissions to atmospheric concentrations. Building the Jacobian matrix is computationally expensive at fine resolution because it involves perturbing each emission element, typically individual grid cells, in the atmospheric transport model.  We propose a method to greatly decrease the computational cost of analytic inversions by constructing the Jacobian matrix using only the emission elements with sufficient information content from the observations. Starting from an initial estimate of the Jacobian matrix that assumes simple transport, we iteratively apply perturbations to the leading patterns of information content rather than to the individual model grid cells. The resulting matrix optimizes emissions only in areas spanned by these leading patterns. We demonstrate the method in an analytic Bayesian inversion of </w:t>
      </w:r>
      <w:r w:rsidR="005540FC">
        <w:rPr>
          <w:rFonts w:ascii="Times New Roman" w:hAnsi="Times New Roman" w:cs="Times New Roman"/>
          <w:sz w:val="22"/>
        </w:rPr>
        <w:t>GOSAT</w:t>
      </w:r>
      <w:r w:rsidRPr="00123ED7">
        <w:rPr>
          <w:rFonts w:ascii="Times New Roman" w:hAnsi="Times New Roman" w:cs="Times New Roman"/>
          <w:sz w:val="22"/>
        </w:rPr>
        <w:t xml:space="preserve"> data over North America in July </w:t>
      </w:r>
      <w:r w:rsidR="005540FC">
        <w:rPr>
          <w:rFonts w:ascii="Times New Roman" w:hAnsi="Times New Roman" w:cs="Times New Roman"/>
          <w:sz w:val="22"/>
        </w:rPr>
        <w:t>2009</w:t>
      </w:r>
      <w:r w:rsidRPr="00123ED7">
        <w:rPr>
          <w:rFonts w:ascii="Times New Roman" w:hAnsi="Times New Roman" w:cs="Times New Roman"/>
          <w:sz w:val="22"/>
        </w:rPr>
        <w:t>. We confirm that the estimated Jacobian matrix produces posterior emission estimates and error covariances that are similar to an inversion conducted with the Jacobian matrix for the original model grid. Our method enables computationally efficient, high-resolution analytic inversions of high-density satellite data.</w:t>
      </w:r>
    </w:p>
    <w:p w14:paraId="20F1859F" w14:textId="7FEE0F65" w:rsidR="00524BB1" w:rsidRPr="00123ED7" w:rsidRDefault="00524BB1">
      <w:pPr>
        <w:rPr>
          <w:rFonts w:ascii="Times New Roman" w:hAnsi="Times New Roman" w:cs="Times New Roman"/>
          <w:sz w:val="22"/>
        </w:rPr>
      </w:pPr>
      <w:r w:rsidRPr="00123ED7">
        <w:rPr>
          <w:rFonts w:ascii="Times New Roman" w:hAnsi="Times New Roman" w:cs="Times New Roman"/>
          <w:sz w:val="22"/>
        </w:rPr>
        <w:br w:type="page"/>
      </w:r>
    </w:p>
    <w:p w14:paraId="4FCC3911" w14:textId="725EAFE0" w:rsidR="00F64E3C" w:rsidRPr="00123ED7" w:rsidRDefault="00605262" w:rsidP="00BD4632">
      <w:pPr>
        <w:rPr>
          <w:rFonts w:ascii="Times New Roman" w:hAnsi="Times New Roman" w:cs="Times New Roman"/>
          <w:sz w:val="22"/>
        </w:rPr>
      </w:pPr>
      <w:r>
        <w:rPr>
          <w:rFonts w:ascii="Times New Roman" w:hAnsi="Times New Roman" w:cs="Times New Roman"/>
          <w:b/>
          <w:sz w:val="22"/>
        </w:rPr>
        <w:lastRenderedPageBreak/>
        <w:t xml:space="preserve">Section 1: </w:t>
      </w:r>
      <w:r w:rsidR="00F64E3C" w:rsidRPr="00123ED7">
        <w:rPr>
          <w:rFonts w:ascii="Times New Roman" w:hAnsi="Times New Roman" w:cs="Times New Roman"/>
          <w:b/>
          <w:sz w:val="22"/>
        </w:rPr>
        <w:t>Introduction</w:t>
      </w:r>
    </w:p>
    <w:p w14:paraId="4EB18829" w14:textId="0D8DDFDC" w:rsidR="00147F94" w:rsidRDefault="00147F94" w:rsidP="00864E39">
      <w:pPr>
        <w:rPr>
          <w:rFonts w:ascii="Times New Roman" w:hAnsi="Times New Roman" w:cs="Times New Roman"/>
          <w:sz w:val="22"/>
        </w:rPr>
      </w:pPr>
    </w:p>
    <w:p w14:paraId="76721A78" w14:textId="67C453B9" w:rsidR="005540FC" w:rsidRDefault="003733A7" w:rsidP="00864E39">
      <w:pPr>
        <w:rPr>
          <w:rFonts w:ascii="Times New Roman" w:hAnsi="Times New Roman" w:cs="Times New Roman"/>
          <w:sz w:val="22"/>
        </w:rPr>
      </w:pPr>
      <w:r>
        <w:rPr>
          <w:rFonts w:ascii="Times New Roman" w:hAnsi="Times New Roman" w:cs="Times New Roman"/>
          <w:sz w:val="22"/>
        </w:rPr>
        <w:t>S</w:t>
      </w:r>
      <w:r w:rsidR="00B85FA9" w:rsidRPr="00123ED7">
        <w:rPr>
          <w:rFonts w:ascii="Times New Roman" w:hAnsi="Times New Roman" w:cs="Times New Roman"/>
          <w:sz w:val="22"/>
        </w:rPr>
        <w:t xml:space="preserve">atellite </w:t>
      </w:r>
      <w:commentRangeStart w:id="0"/>
      <w:r w:rsidR="005540FC">
        <w:rPr>
          <w:rFonts w:ascii="Times New Roman" w:hAnsi="Times New Roman" w:cs="Times New Roman"/>
          <w:sz w:val="22"/>
        </w:rPr>
        <w:t>observations</w:t>
      </w:r>
      <w:r w:rsidR="00B85FA9" w:rsidRPr="00123ED7">
        <w:rPr>
          <w:rFonts w:ascii="Times New Roman" w:hAnsi="Times New Roman" w:cs="Times New Roman"/>
          <w:sz w:val="22"/>
        </w:rPr>
        <w:t xml:space="preserve"> </w:t>
      </w:r>
      <w:commentRangeEnd w:id="0"/>
      <w:r w:rsidR="005540FC">
        <w:rPr>
          <w:rStyle w:val="CommentReference"/>
        </w:rPr>
        <w:commentReference w:id="0"/>
      </w:r>
      <w:r>
        <w:rPr>
          <w:rFonts w:ascii="Times New Roman" w:hAnsi="Times New Roman" w:cs="Times New Roman"/>
          <w:sz w:val="22"/>
        </w:rPr>
        <w:t xml:space="preserve">of atmospheric trace gases </w:t>
      </w:r>
      <w:r w:rsidR="00E0242F" w:rsidRPr="00123ED7">
        <w:rPr>
          <w:rFonts w:ascii="Times New Roman" w:hAnsi="Times New Roman" w:cs="Times New Roman"/>
          <w:sz w:val="22"/>
        </w:rPr>
        <w:t xml:space="preserve">can </w:t>
      </w:r>
      <w:r w:rsidR="005540FC">
        <w:rPr>
          <w:rFonts w:ascii="Times New Roman" w:hAnsi="Times New Roman" w:cs="Times New Roman"/>
          <w:sz w:val="22"/>
        </w:rPr>
        <w:t xml:space="preserve">improve estimates of emission sources by inversion of a chemical transport model (CTM) relating emissions to the observed concentrations. </w:t>
      </w:r>
      <w:r w:rsidR="007716DA">
        <w:rPr>
          <w:rFonts w:ascii="Times New Roman" w:hAnsi="Times New Roman" w:cs="Times New Roman"/>
          <w:sz w:val="22"/>
        </w:rPr>
        <w:t>Assuming normal errors, an inversion minimizes a Bayesian cost function that relates modeled concentrations to observed concentrations. I</w:t>
      </w:r>
      <w:r w:rsidR="005540FC">
        <w:rPr>
          <w:rFonts w:ascii="Times New Roman" w:hAnsi="Times New Roman" w:cs="Times New Roman"/>
          <w:sz w:val="22"/>
        </w:rPr>
        <w:t xml:space="preserve">f the relationship between emissions and concentrations in the CTM can be assumed </w:t>
      </w:r>
      <w:r w:rsidR="007716DA">
        <w:rPr>
          <w:rFonts w:ascii="Times New Roman" w:hAnsi="Times New Roman" w:cs="Times New Roman"/>
          <w:sz w:val="22"/>
        </w:rPr>
        <w:t>to be linear, an analytic solution for the cost function minimum exists. This solution also provides closed-form characterization of the errors and infor</w:t>
      </w:r>
      <w:r w:rsidR="002A5D5F">
        <w:rPr>
          <w:rFonts w:ascii="Times New Roman" w:hAnsi="Times New Roman" w:cs="Times New Roman"/>
          <w:sz w:val="22"/>
        </w:rPr>
        <w:t>mation content of the solution</w:t>
      </w:r>
      <w:r w:rsidR="00C66BA7">
        <w:rPr>
          <w:rFonts w:ascii="Times New Roman" w:hAnsi="Times New Roman" w:cs="Times New Roman"/>
          <w:sz w:val="22"/>
        </w:rPr>
        <w:t xml:space="preserve"> </w:t>
      </w:r>
      <w:r w:rsidR="00C66BA7">
        <w:rPr>
          <w:rFonts w:ascii="Times New Roman" w:hAnsi="Times New Roman" w:cs="Times New Roman"/>
          <w:sz w:val="22"/>
        </w:rPr>
        <w:fldChar w:fldCharType="begin" w:fldLock="1"/>
      </w:r>
      <w:r w:rsidR="00C72830">
        <w:rPr>
          <w:rFonts w:ascii="Times New Roman" w:hAnsi="Times New Roman" w:cs="Times New Roman"/>
          <w:sz w:val="22"/>
        </w:rPr>
        <w:instrText>ADDIN CSL_CITATION {"citationItems":[{"id":"ITEM-1","itemData":{"author":[{"dropping-particle":"","family":"Brasseur","given":"Guy P.","non-dropping-particle":"","parse-names":false,"suffix":""},{"dropping-particle":"","family":"Jacob","given":"Daniel J.","non-dropping-particle":"","parse-names":false,"suffix":""}],"id":"ITEM-1","issued":{"date-parts":[["2017"]]},"publisher":"Cambridge University Press","title":"Modeling of Atmospheric Chemistry","type":"book"},"uris":["http://www.mendeley.com/documents/?uuid=6c8fe400-292a-309c-8910-3a8bc2c49f31"]}],"mendeley":{"formattedCitation":"(Brasseur and Jacob 2017)","plainTextFormattedCitation":"(Brasseur and Jacob 2017)","previouslyFormattedCitation":"(Brasseur and Jacob 2017)"},"properties":{"noteIndex":0},"schema":"https://github.com/citation-style-language/schema/raw/master/csl-citation.json"}</w:instrText>
      </w:r>
      <w:r w:rsidR="00C66BA7">
        <w:rPr>
          <w:rFonts w:ascii="Times New Roman" w:hAnsi="Times New Roman" w:cs="Times New Roman"/>
          <w:sz w:val="22"/>
        </w:rPr>
        <w:fldChar w:fldCharType="separate"/>
      </w:r>
      <w:r w:rsidR="006C1758" w:rsidRPr="006C1758">
        <w:rPr>
          <w:rFonts w:ascii="Times New Roman" w:hAnsi="Times New Roman" w:cs="Times New Roman"/>
          <w:noProof/>
          <w:sz w:val="22"/>
        </w:rPr>
        <w:t>(Brasseur and Jacob 2017)</w:t>
      </w:r>
      <w:r w:rsidR="00C66BA7">
        <w:rPr>
          <w:rFonts w:ascii="Times New Roman" w:hAnsi="Times New Roman" w:cs="Times New Roman"/>
          <w:sz w:val="22"/>
        </w:rPr>
        <w:fldChar w:fldCharType="end"/>
      </w:r>
      <w:r w:rsidR="002A5D5F">
        <w:rPr>
          <w:rFonts w:ascii="Times New Roman" w:hAnsi="Times New Roman" w:cs="Times New Roman"/>
          <w:sz w:val="22"/>
        </w:rPr>
        <w:t>.</w:t>
      </w:r>
      <w:r w:rsidR="007D771F">
        <w:rPr>
          <w:rFonts w:ascii="Times New Roman" w:hAnsi="Times New Roman" w:cs="Times New Roman"/>
          <w:sz w:val="22"/>
        </w:rPr>
        <w:t xml:space="preserve"> Moreover, once the inverse system is established, sensitivity tests can be conducted at virtually no additional computational cost.</w:t>
      </w:r>
      <w:r w:rsidR="00F8363C">
        <w:rPr>
          <w:rFonts w:ascii="Times New Roman" w:hAnsi="Times New Roman" w:cs="Times New Roman"/>
          <w:sz w:val="22"/>
        </w:rPr>
        <w:t xml:space="preserve"> However, the computational cost of the analytic solution </w:t>
      </w:r>
      <w:r w:rsidR="007D771F">
        <w:rPr>
          <w:rFonts w:ascii="Times New Roman" w:hAnsi="Times New Roman" w:cs="Times New Roman"/>
          <w:sz w:val="22"/>
        </w:rPr>
        <w:t>grows exponentially as</w:t>
      </w:r>
      <w:r w:rsidR="00F8363C">
        <w:rPr>
          <w:rFonts w:ascii="Times New Roman" w:hAnsi="Times New Roman" w:cs="Times New Roman"/>
          <w:sz w:val="22"/>
        </w:rPr>
        <w:t xml:space="preserve"> </w:t>
      </w:r>
      <w:r w:rsidR="00467B5F">
        <w:rPr>
          <w:rFonts w:ascii="Times New Roman" w:hAnsi="Times New Roman" w:cs="Times New Roman"/>
          <w:sz w:val="22"/>
        </w:rPr>
        <w:t xml:space="preserve">high resolution, dense satellite observations support </w:t>
      </w:r>
      <w:r w:rsidR="007D771F">
        <w:rPr>
          <w:rFonts w:ascii="Times New Roman" w:hAnsi="Times New Roman" w:cs="Times New Roman"/>
          <w:sz w:val="22"/>
        </w:rPr>
        <w:t>inversion</w:t>
      </w:r>
      <w:r w:rsidR="00467B5F">
        <w:rPr>
          <w:rFonts w:ascii="Times New Roman" w:hAnsi="Times New Roman" w:cs="Times New Roman"/>
          <w:sz w:val="22"/>
        </w:rPr>
        <w:t>s</w:t>
      </w:r>
      <w:r w:rsidR="007D771F">
        <w:rPr>
          <w:rFonts w:ascii="Times New Roman" w:hAnsi="Times New Roman" w:cs="Times New Roman"/>
          <w:sz w:val="22"/>
        </w:rPr>
        <w:t xml:space="preserve"> </w:t>
      </w:r>
      <w:r w:rsidR="00467B5F">
        <w:rPr>
          <w:rFonts w:ascii="Times New Roman" w:hAnsi="Times New Roman" w:cs="Times New Roman"/>
          <w:sz w:val="22"/>
        </w:rPr>
        <w:t xml:space="preserve">that </w:t>
      </w:r>
      <w:r w:rsidR="007D771F">
        <w:rPr>
          <w:rFonts w:ascii="Times New Roman" w:hAnsi="Times New Roman" w:cs="Times New Roman"/>
          <w:sz w:val="22"/>
        </w:rPr>
        <w:t xml:space="preserve">optimize </w:t>
      </w:r>
      <w:r w:rsidR="00F8363C">
        <w:rPr>
          <w:rFonts w:ascii="Times New Roman" w:hAnsi="Times New Roman" w:cs="Times New Roman"/>
          <w:sz w:val="22"/>
        </w:rPr>
        <w:t>emissions</w:t>
      </w:r>
      <w:r w:rsidR="007D771F">
        <w:rPr>
          <w:rFonts w:ascii="Times New Roman" w:hAnsi="Times New Roman" w:cs="Times New Roman"/>
          <w:sz w:val="22"/>
        </w:rPr>
        <w:t xml:space="preserve"> </w:t>
      </w:r>
      <w:r w:rsidR="00467B5F">
        <w:rPr>
          <w:rFonts w:ascii="Times New Roman" w:hAnsi="Times New Roman" w:cs="Times New Roman"/>
          <w:sz w:val="22"/>
        </w:rPr>
        <w:t>at increasingly high resolution</w:t>
      </w:r>
      <w:r w:rsidR="00F8363C">
        <w:rPr>
          <w:rFonts w:ascii="Times New Roman" w:hAnsi="Times New Roman" w:cs="Times New Roman"/>
          <w:sz w:val="22"/>
        </w:rPr>
        <w:t xml:space="preserve">. The computational cost is attributable almost entirely to the cost of constructing the Jacobian matrix, which describes the model sensitivity of concentrations to emissions </w:t>
      </w:r>
      <w:r w:rsidR="00F8363C">
        <w:rPr>
          <w:rFonts w:ascii="Times New Roman" w:hAnsi="Times New Roman" w:cs="Times New Roman"/>
          <w:sz w:val="22"/>
        </w:rPr>
        <w:fldChar w:fldCharType="begin" w:fldLock="1"/>
      </w:r>
      <w:r w:rsidR="00C72830">
        <w:rPr>
          <w:rFonts w:ascii="Times New Roman" w:hAnsi="Times New Roman" w:cs="Times New Roman"/>
          <w:sz w:val="22"/>
        </w:rPr>
        <w:instrText>ADDIN CSL_CITATION {"citationItems":[{"id":"ITEM-1","itemData":{"author":[{"dropping-particle":"","family":"Brasseur","given":"Guy P.","non-dropping-particle":"","parse-names":false,"suffix":""},{"dropping-particle":"","family":"Jacob","given":"Daniel J.","non-dropping-particle":"","parse-names":false,"suffix":""}],"id":"ITEM-1","issued":{"date-parts":[["2017"]]},"publisher":"Cambridge University Press","title":"Modeling of Atmospheric Chemistry","type":"book"},"uris":["http://www.mendeley.com/documents/?uuid=6c8fe400-292a-309c-8910-3a8bc2c49f31"]}],"mendeley":{"formattedCitation":"(Brasseur and Jacob 2017)","plainTextFormattedCitation":"(Brasseur and Jacob 2017)","previouslyFormattedCitation":"(Brasseur and Jacob 2017)"},"properties":{"noteIndex":0},"schema":"https://github.com/citation-style-language/schema/raw/master/csl-citation.json"}</w:instrText>
      </w:r>
      <w:r w:rsidR="00F8363C">
        <w:rPr>
          <w:rFonts w:ascii="Times New Roman" w:hAnsi="Times New Roman" w:cs="Times New Roman"/>
          <w:sz w:val="22"/>
        </w:rPr>
        <w:fldChar w:fldCharType="separate"/>
      </w:r>
      <w:r w:rsidR="006C1758" w:rsidRPr="006C1758">
        <w:rPr>
          <w:rFonts w:ascii="Times New Roman" w:hAnsi="Times New Roman" w:cs="Times New Roman"/>
          <w:noProof/>
          <w:sz w:val="22"/>
        </w:rPr>
        <w:t>(Brasseur and Jacob 2017)</w:t>
      </w:r>
      <w:r w:rsidR="00F8363C">
        <w:rPr>
          <w:rFonts w:ascii="Times New Roman" w:hAnsi="Times New Roman" w:cs="Times New Roman"/>
          <w:sz w:val="22"/>
        </w:rPr>
        <w:fldChar w:fldCharType="end"/>
      </w:r>
      <w:r w:rsidR="00F8363C">
        <w:rPr>
          <w:rFonts w:ascii="Times New Roman" w:hAnsi="Times New Roman" w:cs="Times New Roman"/>
          <w:sz w:val="22"/>
        </w:rPr>
        <w:t>. Here we present a method for efficient construction of the Jacobian matrix that maximizes the information content of the inverse system. We demonstrate the method in a high-resolution inversion of methane observations from the GOSAT satellite instrument over the North America.</w:t>
      </w:r>
    </w:p>
    <w:p w14:paraId="53BAD784" w14:textId="77777777" w:rsidR="005540FC" w:rsidRDefault="005540FC" w:rsidP="00864E39">
      <w:pPr>
        <w:rPr>
          <w:rFonts w:ascii="Times New Roman" w:hAnsi="Times New Roman" w:cs="Times New Roman"/>
          <w:sz w:val="22"/>
        </w:rPr>
      </w:pPr>
      <w:commentRangeStart w:id="1"/>
      <w:commentRangeEnd w:id="1"/>
      <w:r>
        <w:rPr>
          <w:rStyle w:val="CommentReference"/>
        </w:rPr>
        <w:commentReference w:id="1"/>
      </w:r>
    </w:p>
    <w:p w14:paraId="5B41449B" w14:textId="2FA35E13" w:rsidR="007E7E78" w:rsidRDefault="006C1758" w:rsidP="007E7E78">
      <w:pPr>
        <w:rPr>
          <w:rFonts w:ascii="Times New Roman" w:hAnsi="Times New Roman" w:cs="Times New Roman"/>
          <w:sz w:val="22"/>
        </w:rPr>
      </w:pPr>
      <w:r>
        <w:rPr>
          <w:rFonts w:ascii="Times New Roman" w:hAnsi="Times New Roman" w:cs="Times New Roman"/>
          <w:sz w:val="22"/>
        </w:rPr>
        <w:t>Most inverse studies that use satellite observations to infer emissions</w:t>
      </w:r>
      <w:r w:rsidR="000A37F3" w:rsidRPr="00123ED7">
        <w:rPr>
          <w:rFonts w:ascii="Times New Roman" w:hAnsi="Times New Roman" w:cs="Times New Roman"/>
          <w:sz w:val="22"/>
        </w:rPr>
        <w:t xml:space="preserve"> </w:t>
      </w:r>
      <w:r>
        <w:rPr>
          <w:rFonts w:ascii="Times New Roman" w:hAnsi="Times New Roman" w:cs="Times New Roman"/>
          <w:sz w:val="22"/>
        </w:rPr>
        <w:t xml:space="preserve">iteratively update the optimal estimate of emissions with the CTM </w:t>
      </w:r>
      <w:r w:rsidR="000A37F3" w:rsidRPr="00123ED7">
        <w:rPr>
          <w:rFonts w:ascii="Times New Roman" w:hAnsi="Times New Roman" w:cs="Times New Roman"/>
          <w:sz w:val="22"/>
        </w:rPr>
        <w:t>adjoint</w:t>
      </w:r>
      <w:r w:rsidR="00923A03">
        <w:rPr>
          <w:rFonts w:ascii="Times New Roman" w:hAnsi="Times New Roman" w:cs="Times New Roman"/>
          <w:sz w:val="22"/>
        </w:rPr>
        <w:t xml:space="preserve">. </w:t>
      </w:r>
      <w:r w:rsidR="00FC7E2A">
        <w:rPr>
          <w:rFonts w:ascii="Times New Roman" w:hAnsi="Times New Roman" w:cs="Times New Roman"/>
          <w:sz w:val="22"/>
        </w:rPr>
        <w:t xml:space="preserve">The computational cost in these cases </w:t>
      </w:r>
      <w:r w:rsidR="000A37F3" w:rsidRPr="00123ED7">
        <w:rPr>
          <w:rFonts w:ascii="Times New Roman" w:hAnsi="Times New Roman" w:cs="Times New Roman"/>
          <w:sz w:val="22"/>
        </w:rPr>
        <w:t>is independent of the resolution at which emissions are optimi</w:t>
      </w:r>
      <w:r w:rsidR="00B85FA9" w:rsidRPr="00123ED7">
        <w:rPr>
          <w:rFonts w:ascii="Times New Roman" w:hAnsi="Times New Roman" w:cs="Times New Roman"/>
          <w:sz w:val="22"/>
        </w:rPr>
        <w:t>z</w:t>
      </w:r>
      <w:r w:rsidR="000A37F3" w:rsidRPr="00123ED7">
        <w:rPr>
          <w:rFonts w:ascii="Times New Roman" w:hAnsi="Times New Roman" w:cs="Times New Roman"/>
          <w:sz w:val="22"/>
        </w:rPr>
        <w:t>ed</w:t>
      </w:r>
      <w:r w:rsidR="00123ED7" w:rsidRPr="00123ED7">
        <w:rPr>
          <w:rFonts w:ascii="Times New Roman" w:hAnsi="Times New Roman" w:cs="Times New Roman"/>
          <w:sz w:val="22"/>
        </w:rPr>
        <w:t xml:space="preserve"> and the approach can be used in</w:t>
      </w:r>
      <w:r w:rsidR="00001159">
        <w:rPr>
          <w:rFonts w:ascii="Times New Roman" w:hAnsi="Times New Roman" w:cs="Times New Roman"/>
          <w:sz w:val="22"/>
        </w:rPr>
        <w:t xml:space="preserve"> both</w:t>
      </w:r>
      <w:r w:rsidR="00123ED7" w:rsidRPr="00123ED7">
        <w:rPr>
          <w:rFonts w:ascii="Times New Roman" w:hAnsi="Times New Roman" w:cs="Times New Roman"/>
          <w:sz w:val="22"/>
        </w:rPr>
        <w:t xml:space="preserve"> linear and nonlinear systems. However,</w:t>
      </w:r>
      <w:r w:rsidR="000C4384" w:rsidRPr="00123ED7">
        <w:rPr>
          <w:rFonts w:ascii="Times New Roman" w:hAnsi="Times New Roman" w:cs="Times New Roman"/>
          <w:sz w:val="22"/>
        </w:rPr>
        <w:t xml:space="preserve"> </w:t>
      </w:r>
      <w:r w:rsidR="00E0242F" w:rsidRPr="00123ED7">
        <w:rPr>
          <w:rFonts w:ascii="Times New Roman" w:hAnsi="Times New Roman" w:cs="Times New Roman"/>
          <w:sz w:val="22"/>
        </w:rPr>
        <w:t>the solution provides</w:t>
      </w:r>
      <w:r w:rsidR="000C4384" w:rsidRPr="00123ED7">
        <w:rPr>
          <w:rFonts w:ascii="Times New Roman" w:hAnsi="Times New Roman" w:cs="Times New Roman"/>
          <w:sz w:val="22"/>
        </w:rPr>
        <w:t xml:space="preserve"> </w:t>
      </w:r>
      <w:r w:rsidR="003733A7">
        <w:rPr>
          <w:rFonts w:ascii="Times New Roman" w:hAnsi="Times New Roman" w:cs="Times New Roman"/>
          <w:sz w:val="22"/>
        </w:rPr>
        <w:t xml:space="preserve">incomplete </w:t>
      </w:r>
      <w:r w:rsidR="000C4384" w:rsidRPr="00123ED7">
        <w:rPr>
          <w:rFonts w:ascii="Times New Roman" w:hAnsi="Times New Roman" w:cs="Times New Roman"/>
          <w:sz w:val="22"/>
        </w:rPr>
        <w:t>characterization</w:t>
      </w:r>
      <w:r w:rsidR="00761132" w:rsidRPr="00123ED7">
        <w:rPr>
          <w:rFonts w:ascii="Times New Roman" w:hAnsi="Times New Roman" w:cs="Times New Roman"/>
          <w:sz w:val="22"/>
        </w:rPr>
        <w:t xml:space="preserve"> of errors </w:t>
      </w:r>
      <w:r w:rsidR="003733A7">
        <w:rPr>
          <w:rFonts w:ascii="Times New Roman" w:hAnsi="Times New Roman" w:cs="Times New Roman"/>
          <w:sz w:val="22"/>
        </w:rPr>
        <w:t>and</w:t>
      </w:r>
      <w:r w:rsidR="00761132" w:rsidRPr="00123ED7">
        <w:rPr>
          <w:rFonts w:ascii="Times New Roman" w:hAnsi="Times New Roman" w:cs="Times New Roman"/>
          <w:sz w:val="22"/>
        </w:rPr>
        <w:t xml:space="preserve"> information content</w:t>
      </w:r>
      <w:r w:rsidR="003E5778">
        <w:rPr>
          <w:rFonts w:ascii="Times New Roman" w:hAnsi="Times New Roman" w:cs="Times New Roman"/>
          <w:sz w:val="22"/>
        </w:rPr>
        <w:t xml:space="preserve">. Ensemble approaches can approximate error, but these estimates are only as good as the number of ensemble members. The variational approach may also fail to find the true optimum: </w:t>
      </w:r>
      <w:r w:rsidR="007E7E78">
        <w:rPr>
          <w:rFonts w:ascii="Times New Roman" w:hAnsi="Times New Roman" w:cs="Times New Roman"/>
          <w:sz w:val="22"/>
        </w:rPr>
        <w:t xml:space="preserve">in high-dimensional systems, the cost function is often shallow, and the variational approach may converge before the true minimum is reached. </w:t>
      </w:r>
      <w:r w:rsidR="003E5778">
        <w:rPr>
          <w:rFonts w:ascii="Times New Roman" w:hAnsi="Times New Roman" w:cs="Times New Roman"/>
          <w:sz w:val="22"/>
        </w:rPr>
        <w:t xml:space="preserve">In addition, each inverse solution, including sensitivity tests, </w:t>
      </w:r>
      <w:r w:rsidR="007E7E78">
        <w:rPr>
          <w:rFonts w:ascii="Times New Roman" w:hAnsi="Times New Roman" w:cs="Times New Roman"/>
          <w:sz w:val="22"/>
        </w:rPr>
        <w:t xml:space="preserve">requires an independent application of the </w:t>
      </w:r>
      <w:r w:rsidR="00570C51">
        <w:rPr>
          <w:rFonts w:ascii="Times New Roman" w:hAnsi="Times New Roman" w:cs="Times New Roman"/>
          <w:sz w:val="22"/>
        </w:rPr>
        <w:t xml:space="preserve">CTM </w:t>
      </w:r>
      <w:r w:rsidR="007E7E78">
        <w:rPr>
          <w:rFonts w:ascii="Times New Roman" w:hAnsi="Times New Roman" w:cs="Times New Roman"/>
          <w:sz w:val="22"/>
        </w:rPr>
        <w:t xml:space="preserve">adjoint. Finally, variational approaches require the continued development of </w:t>
      </w:r>
      <w:r w:rsidR="003E5778">
        <w:rPr>
          <w:rFonts w:ascii="Times New Roman" w:hAnsi="Times New Roman" w:cs="Times New Roman"/>
          <w:sz w:val="22"/>
        </w:rPr>
        <w:t xml:space="preserve">CTM </w:t>
      </w:r>
      <w:r w:rsidR="007E7E78">
        <w:rPr>
          <w:rFonts w:ascii="Times New Roman" w:hAnsi="Times New Roman" w:cs="Times New Roman"/>
          <w:sz w:val="22"/>
        </w:rPr>
        <w:t>adjoint</w:t>
      </w:r>
      <w:r w:rsidR="003E5778">
        <w:rPr>
          <w:rFonts w:ascii="Times New Roman" w:hAnsi="Times New Roman" w:cs="Times New Roman"/>
          <w:sz w:val="22"/>
        </w:rPr>
        <w:t>s</w:t>
      </w:r>
      <w:r w:rsidR="007E7E78">
        <w:rPr>
          <w:rFonts w:ascii="Times New Roman" w:hAnsi="Times New Roman" w:cs="Times New Roman"/>
          <w:sz w:val="22"/>
        </w:rPr>
        <w:t>, which often lag behind state-of-t</w:t>
      </w:r>
      <w:r w:rsidR="003E5778">
        <w:rPr>
          <w:rFonts w:ascii="Times New Roman" w:hAnsi="Times New Roman" w:cs="Times New Roman"/>
          <w:sz w:val="22"/>
        </w:rPr>
        <w:t>he-science CTMs. The analytic approach, by contrast, provides full error characterization for the true optimal solution for any number of sensitivity tests at virtually no additional computational cost. But, the computational cost of the analytic approach grows with the resolution at which the inversion optimizes emissions.</w:t>
      </w:r>
    </w:p>
    <w:p w14:paraId="16ECE82C" w14:textId="77777777" w:rsidR="007E7E78" w:rsidRDefault="007E7E78" w:rsidP="00864E39">
      <w:pPr>
        <w:rPr>
          <w:rFonts w:ascii="Times New Roman" w:hAnsi="Times New Roman" w:cs="Times New Roman"/>
          <w:sz w:val="22"/>
        </w:rPr>
      </w:pPr>
    </w:p>
    <w:p w14:paraId="7C1AAC1A" w14:textId="199790EA" w:rsidR="00B60183" w:rsidRDefault="00B60183" w:rsidP="00864E39">
      <w:pPr>
        <w:rPr>
          <w:rFonts w:ascii="Times New Roman" w:hAnsi="Times New Roman" w:cs="Times New Roman"/>
          <w:sz w:val="22"/>
        </w:rPr>
      </w:pPr>
      <w:r>
        <w:rPr>
          <w:rFonts w:ascii="Times New Roman" w:hAnsi="Times New Roman" w:cs="Times New Roman"/>
          <w:sz w:val="22"/>
        </w:rPr>
        <w:t>The case of inverting methane concentrations observed by satellites illustrates the benefits and challenges of the analytic approach. Past inversions used spatially and temporally sparse observations from SCIAMACHY and GOSAT to infer methane emissions at relatively coarse spatial resolution</w:t>
      </w:r>
      <w:r w:rsidR="00112192">
        <w:rPr>
          <w:rFonts w:ascii="Times New Roman" w:hAnsi="Times New Roman" w:cs="Times New Roman"/>
          <w:sz w:val="22"/>
        </w:rPr>
        <w:t xml:space="preserve"> </w:t>
      </w:r>
      <w:commentRangeStart w:id="2"/>
      <w:r w:rsidR="00923A03">
        <w:rPr>
          <w:rFonts w:ascii="Times New Roman" w:hAnsi="Times New Roman" w:cs="Times New Roman"/>
          <w:sz w:val="22"/>
        </w:rPr>
        <w:fldChar w:fldCharType="begin" w:fldLock="1"/>
      </w:r>
      <w:r w:rsidR="00467B5F">
        <w:rPr>
          <w:rFonts w:ascii="Times New Roman" w:hAnsi="Times New Roman" w:cs="Times New Roman"/>
          <w:sz w:val="22"/>
        </w:rPr>
        <w:instrText>ADDIN CSL_CITATION {"citationItems":[{"id":"ITEM-1","itemData":{"DOI":"10.5194/acp-19-7859-2019","ISSN":"16807324","abstract":"We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future.","author":[{"dropping-particle":"","family":"Maasakkers","given":"Joannes D.","non-dropping-particle":"","parse-names":false,"suffix":""},{"dropping-particle":"","family":"Jacob","given":"Daniel J.","non-dropping-particle":"","parse-names":false,"suffix":""},{"dropping-particle":"","family":"Sulprizio","given":"Melissa P.","non-dropping-particle":"","parse-names":false,"suffix":""},{"dropping-particle":"","family":"Scarpelli","given":"Tia R.","non-dropping-particle":"","parse-names":false,"suffix":""},{"dropping-particle":"","family":"Nesser","given":"Hannah","non-dropping-particle":"","parse-names":false,"suffix":""},{"dropping-particle":"","family":"Sheng","given":"Jian Xiong","non-dropping-particle":"","parse-names":false,"suffix":""},{"dropping-particle":"","family":"Zhang","given":"Yuzhong","non-dropping-particle":"","parse-names":false,"suffix":""},{"dropping-particle":"","family":"Hersher","given":"Monica","non-dropping-particle":"","parse-names":false,"suffix":""},{"dropping-particle":"","family":"Anthony Bloom","given":"A.","non-dropping-particle":"","parse-names":false,"suffix":""},{"dropping-particle":"","family":"Bowman","given":"Kevin W.","non-dropping-particle":"","parse-names":false,"suffix":""},{"dropping-particle":"","family":"Worden","given":"John R.","non-dropping-particle":"","parse-names":false,"suffix":""},{"dropping-particle":"","family":"Janssens-Maenhout","given":"Greet","non-dropping-particle":"","parse-names":false,"suffix":""},{"dropping-particle":"","family":"Parker","given":"Robert J.","non-dropping-particle":"","parse-names":false,"suffix":""}],"container-title":"Atmospheric Chemistry and Physics","id":"ITEM-1","issued":{"date-parts":[["2019"]]},"title":"Global distribution of methane emissions, emission trends, and OH concentrations and trends inferred from an inversion of GOSAT satellite data for 2010-2015","type":"article-journal"},"uris":["http://www.mendeley.com/documents/?uuid=bab3fbd8-c2a5-4174-8669-360b47995034"]},{"id":"ITEM-2","itemData":{"DOI":"10.1002/2014JD021551.Received","author":[{"dropping-particle":"","family":"Wecht","given":"Kevin J.","non-dropping-particle":"","parse-names":false,"suffix":""},{"dropping-particle":"","family":"Jacob","given":"Daniel J.","non-dropping-particle":"","parse-names":false,"suffix":""},{"dropping-particle":"","family":"Frankenberg","given":"Christian","non-dropping-particle":"","parse-names":false,"suffix":""},{"dropping-particle":"","family":"Jiang","given":"Zhe","non-dropping-particle":"","parse-names":false,"suffix":""},{"dropping-particle":"","family":"Blake","given":"Donald R","non-dropping-particle":"","parse-names":false,"suffix":""}],"container-title":"J. Geophys. Res. Atmos. Res.","id":"ITEM-2","issued":{"date-parts":[["2014"]]},"page":"7741-7756","title":"Mapping of North American methane emissions with high spatial resolution by inversion of SCIAMACHY satellite data","type":"article-journal"},"uris":["http://www.mendeley.com/documents/?uuid=4b4a6ee5-cbfe-4ad0-ad9b-c5526ec75b56"]}],"mendeley":{"formattedCitation":"(Maasakkers et al. 2019; Wecht et al. 2014)","manualFormatting":"(i.e. Maasakkers et al. 2019; Wecht et al. 2014)","plainTextFormattedCitation":"(Maasakkers et al. 2019; Wecht et al. 2014)","previouslyFormattedCitation":"(Maasakkers et al. 2019; Wecht et al. 2014)"},"properties":{"noteIndex":0},"schema":"https://github.com/citation-style-language/schema/raw/master/csl-citation.json"}</w:instrText>
      </w:r>
      <w:r w:rsidR="00923A03">
        <w:rPr>
          <w:rFonts w:ascii="Times New Roman" w:hAnsi="Times New Roman" w:cs="Times New Roman"/>
          <w:sz w:val="22"/>
        </w:rPr>
        <w:fldChar w:fldCharType="separate"/>
      </w:r>
      <w:r w:rsidR="00923A03" w:rsidRPr="00923A03">
        <w:rPr>
          <w:rFonts w:ascii="Times New Roman" w:hAnsi="Times New Roman" w:cs="Times New Roman"/>
          <w:noProof/>
          <w:sz w:val="22"/>
        </w:rPr>
        <w:t>(</w:t>
      </w:r>
      <w:r w:rsidR="00923A03">
        <w:rPr>
          <w:rFonts w:ascii="Times New Roman" w:hAnsi="Times New Roman" w:cs="Times New Roman"/>
          <w:noProof/>
          <w:sz w:val="22"/>
        </w:rPr>
        <w:t xml:space="preserve">i.e. </w:t>
      </w:r>
      <w:r w:rsidR="00923A03" w:rsidRPr="00923A03">
        <w:rPr>
          <w:rFonts w:ascii="Times New Roman" w:hAnsi="Times New Roman" w:cs="Times New Roman"/>
          <w:noProof/>
          <w:sz w:val="22"/>
        </w:rPr>
        <w:t>Maasakkers et al. 2019; Wecht et al. 2014)</w:t>
      </w:r>
      <w:r w:rsidR="00923A03">
        <w:rPr>
          <w:rFonts w:ascii="Times New Roman" w:hAnsi="Times New Roman" w:cs="Times New Roman"/>
          <w:sz w:val="22"/>
        </w:rPr>
        <w:fldChar w:fldCharType="end"/>
      </w:r>
      <w:commentRangeEnd w:id="2"/>
      <w:r w:rsidR="00923A03">
        <w:rPr>
          <w:rStyle w:val="CommentReference"/>
        </w:rPr>
        <w:commentReference w:id="2"/>
      </w:r>
      <w:r>
        <w:rPr>
          <w:rFonts w:ascii="Times New Roman" w:hAnsi="Times New Roman" w:cs="Times New Roman"/>
          <w:sz w:val="22"/>
        </w:rPr>
        <w:t xml:space="preserve">. </w:t>
      </w:r>
      <w:r w:rsidRPr="00123ED7">
        <w:rPr>
          <w:rFonts w:ascii="Times New Roman" w:hAnsi="Times New Roman" w:cs="Times New Roman"/>
          <w:sz w:val="22"/>
        </w:rPr>
        <w:t>The Tropospheric Monitoring Instrument (TROPOMI) aboard the Sentinel-5 precursor launched in October 2017 now provides daily, global retrievals of total column methane concentrations at 7 x 7 km</w:t>
      </w:r>
      <w:r w:rsidRPr="00123ED7">
        <w:rPr>
          <w:rFonts w:ascii="Times New Roman" w:hAnsi="Times New Roman" w:cs="Times New Roman"/>
          <w:sz w:val="22"/>
          <w:vertAlign w:val="superscript"/>
        </w:rPr>
        <w:t>2</w:t>
      </w:r>
      <w:r w:rsidRPr="00123ED7">
        <w:rPr>
          <w:rFonts w:ascii="Times New Roman" w:hAnsi="Times New Roman" w:cs="Times New Roman"/>
          <w:sz w:val="22"/>
        </w:rPr>
        <w:t xml:space="preserve"> nadir pixel resolution</w:t>
      </w:r>
      <w:r>
        <w:rPr>
          <w:rFonts w:ascii="Times New Roman" w:hAnsi="Times New Roman" w:cs="Times New Roman"/>
          <w:sz w:val="22"/>
        </w:rPr>
        <w:t>, increasing coverage by orders of magnitude</w:t>
      </w:r>
      <w:r w:rsidR="003229F2">
        <w:rPr>
          <w:rFonts w:ascii="Times New Roman" w:hAnsi="Times New Roman" w:cs="Times New Roman"/>
          <w:sz w:val="22"/>
        </w:rPr>
        <w:t xml:space="preserve">, </w:t>
      </w:r>
      <w:r w:rsidR="00923A03">
        <w:rPr>
          <w:rFonts w:ascii="Times New Roman" w:hAnsi="Times New Roman" w:cs="Times New Roman"/>
          <w:sz w:val="22"/>
        </w:rPr>
        <w:t>supporting inversions that infer methane emissions at higher spatial resolution</w:t>
      </w:r>
      <w:r w:rsidRPr="00123ED7">
        <w:rPr>
          <w:rFonts w:ascii="Times New Roman" w:hAnsi="Times New Roman" w:cs="Times New Roman"/>
          <w:sz w:val="22"/>
        </w:rPr>
        <w:t xml:space="preserve">. </w:t>
      </w:r>
      <w:r>
        <w:rPr>
          <w:rFonts w:ascii="Times New Roman" w:hAnsi="Times New Roman" w:cs="Times New Roman"/>
          <w:sz w:val="22"/>
        </w:rPr>
        <w:t>However, TROPOMI</w:t>
      </w:r>
      <w:r w:rsidR="00923A03">
        <w:rPr>
          <w:rFonts w:ascii="Times New Roman" w:hAnsi="Times New Roman" w:cs="Times New Roman"/>
          <w:sz w:val="22"/>
        </w:rPr>
        <w:t>’s full physics methane retrieval</w:t>
      </w:r>
      <w:r>
        <w:rPr>
          <w:rFonts w:ascii="Times New Roman" w:hAnsi="Times New Roman" w:cs="Times New Roman"/>
          <w:sz w:val="22"/>
        </w:rPr>
        <w:t xml:space="preserve"> has only a ~3% success rate</w:t>
      </w:r>
      <w:r w:rsidR="00923A03">
        <w:rPr>
          <w:rFonts w:ascii="Times New Roman" w:hAnsi="Times New Roman" w:cs="Times New Roman"/>
          <w:sz w:val="22"/>
        </w:rPr>
        <w:t xml:space="preserve"> limited by clouds, high aerosol loadings, high albedo, and variable topography. As a result, TROPOMI produces dense but inhomogeneous methane observations that have spatially variable information content. An adjoint approach to inverting the TROPOMI data would not characterize this information content and may produce misleading results. An analytic solution that characterizes </w:t>
      </w:r>
      <w:r w:rsidR="003229F2">
        <w:rPr>
          <w:rFonts w:ascii="Times New Roman" w:hAnsi="Times New Roman" w:cs="Times New Roman"/>
          <w:sz w:val="22"/>
        </w:rPr>
        <w:t>the information content and the estimate errors is preferable. However, the computational cost of an analytic approach scales with the resolution at which emissions are optimized.</w:t>
      </w:r>
    </w:p>
    <w:p w14:paraId="0D39F306" w14:textId="66482203" w:rsidR="0003411C" w:rsidRPr="001D2635" w:rsidRDefault="0003411C" w:rsidP="00864E39">
      <w:pPr>
        <w:rPr>
          <w:rFonts w:ascii="Times New Roman" w:hAnsi="Times New Roman" w:cs="Times New Roman"/>
          <w:sz w:val="22"/>
        </w:rPr>
      </w:pPr>
    </w:p>
    <w:p w14:paraId="21C9CF0E" w14:textId="686EB5FE" w:rsidR="003D2597" w:rsidRPr="003D2597" w:rsidRDefault="00846CAF" w:rsidP="0053318B">
      <w:pPr>
        <w:rPr>
          <w:rFonts w:ascii="Times New Roman" w:hAnsi="Times New Roman" w:cs="Times New Roman"/>
          <w:sz w:val="22"/>
        </w:rPr>
      </w:pPr>
      <w:r>
        <w:rPr>
          <w:rFonts w:ascii="Times New Roman" w:hAnsi="Times New Roman" w:cs="Times New Roman"/>
          <w:sz w:val="22"/>
        </w:rPr>
        <w:t xml:space="preserve">The computational cost of the analytic approach is limited by the cost of characterizing the linear </w:t>
      </w:r>
      <w:r w:rsidR="00467B5F">
        <w:rPr>
          <w:rFonts w:ascii="Times New Roman" w:hAnsi="Times New Roman" w:cs="Times New Roman"/>
          <w:sz w:val="22"/>
        </w:rPr>
        <w:t>sensitivity</w:t>
      </w:r>
      <w:r>
        <w:rPr>
          <w:rFonts w:ascii="Times New Roman" w:hAnsi="Times New Roman" w:cs="Times New Roman"/>
          <w:sz w:val="22"/>
        </w:rPr>
        <w:t xml:space="preserve"> </w:t>
      </w:r>
      <w:r w:rsidR="00467B5F">
        <w:rPr>
          <w:rFonts w:ascii="Times New Roman" w:hAnsi="Times New Roman" w:cs="Times New Roman"/>
          <w:sz w:val="22"/>
        </w:rPr>
        <w:t>of</w:t>
      </w:r>
      <w:r>
        <w:rPr>
          <w:rFonts w:ascii="Times New Roman" w:hAnsi="Times New Roman" w:cs="Times New Roman"/>
          <w:sz w:val="22"/>
        </w:rPr>
        <w:t xml:space="preserve"> </w:t>
      </w:r>
      <w:r w:rsidR="00467B5F">
        <w:rPr>
          <w:rFonts w:ascii="Times New Roman" w:hAnsi="Times New Roman" w:cs="Times New Roman"/>
          <w:sz w:val="22"/>
        </w:rPr>
        <w:t>simulated</w:t>
      </w:r>
      <w:r>
        <w:rPr>
          <w:rFonts w:ascii="Times New Roman" w:hAnsi="Times New Roman" w:cs="Times New Roman"/>
          <w:sz w:val="22"/>
        </w:rPr>
        <w:t xml:space="preserve"> </w:t>
      </w:r>
      <w:r w:rsidR="00467B5F">
        <w:rPr>
          <w:rFonts w:ascii="Times New Roman" w:hAnsi="Times New Roman" w:cs="Times New Roman"/>
          <w:sz w:val="22"/>
        </w:rPr>
        <w:t>observations</w:t>
      </w:r>
      <w:r>
        <w:rPr>
          <w:rFonts w:ascii="Times New Roman" w:hAnsi="Times New Roman" w:cs="Times New Roman"/>
          <w:sz w:val="22"/>
        </w:rPr>
        <w:t xml:space="preserve"> </w:t>
      </w:r>
      <w:r w:rsidR="00467B5F">
        <w:rPr>
          <w:rFonts w:ascii="Times New Roman" w:hAnsi="Times New Roman" w:cs="Times New Roman"/>
          <w:sz w:val="22"/>
        </w:rPr>
        <w:t>to</w:t>
      </w:r>
      <w:r>
        <w:rPr>
          <w:rFonts w:ascii="Times New Roman" w:hAnsi="Times New Roman" w:cs="Times New Roman"/>
          <w:sz w:val="22"/>
        </w:rPr>
        <w:t xml:space="preserve"> emissions</w:t>
      </w:r>
      <w:r w:rsidR="00467B5F">
        <w:rPr>
          <w:rFonts w:ascii="Times New Roman" w:hAnsi="Times New Roman" w:cs="Times New Roman"/>
          <w:sz w:val="22"/>
        </w:rPr>
        <w:t xml:space="preserve"> in the forward model</w:t>
      </w:r>
      <w:r>
        <w:rPr>
          <w:rFonts w:ascii="Times New Roman" w:hAnsi="Times New Roman" w:cs="Times New Roman"/>
          <w:sz w:val="22"/>
        </w:rPr>
        <w:t>, given by the Jacobian matrix.</w:t>
      </w:r>
      <w:r w:rsidR="00467B5F">
        <w:rPr>
          <w:rFonts w:ascii="Times New Roman" w:hAnsi="Times New Roman" w:cs="Times New Roman"/>
          <w:sz w:val="22"/>
        </w:rPr>
        <w:t xml:space="preserve"> Analytic inversions often </w:t>
      </w:r>
      <w:r>
        <w:rPr>
          <w:rFonts w:ascii="Times New Roman" w:hAnsi="Times New Roman" w:cs="Times New Roman"/>
          <w:sz w:val="22"/>
        </w:rPr>
        <w:t>generate the</w:t>
      </w:r>
      <w:r w:rsidR="0067161A">
        <w:rPr>
          <w:rFonts w:ascii="Times New Roman" w:hAnsi="Times New Roman" w:cs="Times New Roman"/>
          <w:sz w:val="22"/>
        </w:rPr>
        <w:t xml:space="preserve"> Jacobian</w:t>
      </w:r>
      <w:r>
        <w:rPr>
          <w:rFonts w:ascii="Times New Roman" w:hAnsi="Times New Roman" w:cs="Times New Roman"/>
          <w:sz w:val="22"/>
        </w:rPr>
        <w:t xml:space="preserve"> matrix with</w:t>
      </w:r>
      <w:r w:rsidR="0067161A">
        <w:rPr>
          <w:rFonts w:ascii="Times New Roman" w:hAnsi="Times New Roman" w:cs="Times New Roman"/>
          <w:sz w:val="22"/>
        </w:rPr>
        <w:t xml:space="preserve"> a finite difference scheme </w:t>
      </w:r>
      <w:r>
        <w:rPr>
          <w:rFonts w:ascii="Times New Roman" w:hAnsi="Times New Roman" w:cs="Times New Roman"/>
          <w:sz w:val="22"/>
        </w:rPr>
        <w:t>that calculate</w:t>
      </w:r>
      <w:r w:rsidR="00467B5F">
        <w:rPr>
          <w:rFonts w:ascii="Times New Roman" w:hAnsi="Times New Roman" w:cs="Times New Roman"/>
          <w:sz w:val="22"/>
        </w:rPr>
        <w:t>s</w:t>
      </w:r>
      <w:r w:rsidR="0067161A">
        <w:rPr>
          <w:rFonts w:ascii="Times New Roman" w:hAnsi="Times New Roman" w:cs="Times New Roman"/>
          <w:sz w:val="22"/>
        </w:rPr>
        <w:t xml:space="preserve"> </w:t>
      </w:r>
      <w:r>
        <w:rPr>
          <w:rFonts w:ascii="Times New Roman" w:hAnsi="Times New Roman" w:cs="Times New Roman"/>
          <w:sz w:val="22"/>
        </w:rPr>
        <w:t xml:space="preserve">the </w:t>
      </w:r>
      <w:r w:rsidR="0067161A">
        <w:rPr>
          <w:rFonts w:ascii="Times New Roman" w:hAnsi="Times New Roman" w:cs="Times New Roman"/>
          <w:sz w:val="22"/>
        </w:rPr>
        <w:t>model response to perturbation</w:t>
      </w:r>
      <w:r>
        <w:rPr>
          <w:rFonts w:ascii="Times New Roman" w:hAnsi="Times New Roman" w:cs="Times New Roman"/>
          <w:sz w:val="22"/>
        </w:rPr>
        <w:t>s</w:t>
      </w:r>
      <w:r w:rsidR="0067161A">
        <w:rPr>
          <w:rFonts w:ascii="Times New Roman" w:hAnsi="Times New Roman" w:cs="Times New Roman"/>
          <w:sz w:val="22"/>
        </w:rPr>
        <w:t xml:space="preserve"> of every optimized grid</w:t>
      </w:r>
      <w:r>
        <w:rPr>
          <w:rFonts w:ascii="Times New Roman" w:hAnsi="Times New Roman" w:cs="Times New Roman"/>
          <w:sz w:val="22"/>
        </w:rPr>
        <w:t xml:space="preserve"> </w:t>
      </w:r>
      <w:r w:rsidR="0067161A">
        <w:rPr>
          <w:rFonts w:ascii="Times New Roman" w:hAnsi="Times New Roman" w:cs="Times New Roman"/>
          <w:sz w:val="22"/>
        </w:rPr>
        <w:t>cell</w:t>
      </w:r>
      <w:r w:rsidR="00467B5F">
        <w:rPr>
          <w:rFonts w:ascii="Times New Roman" w:hAnsi="Times New Roman" w:cs="Times New Roman"/>
          <w:sz w:val="22"/>
        </w:rPr>
        <w:t xml:space="preserve"> </w:t>
      </w:r>
      <w:r w:rsidR="00467B5F">
        <w:rPr>
          <w:rFonts w:ascii="Times New Roman" w:hAnsi="Times New Roman" w:cs="Times New Roman"/>
          <w:sz w:val="22"/>
        </w:rPr>
        <w:fldChar w:fldCharType="begin" w:fldLock="1"/>
      </w:r>
      <w:r w:rsidR="00467B5F">
        <w:rPr>
          <w:rFonts w:ascii="Times New Roman" w:hAnsi="Times New Roman" w:cs="Times New Roman"/>
          <w:sz w:val="22"/>
        </w:rPr>
        <w:instrText>ADDIN CSL_CITATION {"citationItems":[{"id":"ITEM-1","itemData":{"DOI":"10.5194/acp-19-7859-2019","ISSN":"16807324","abstract":"We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future.","author":[{"dropping-particle":"","family":"Maasakkers","given":"Joannes D.","non-dropping-particle":"","parse-names":false,"suffix":""},{"dropping-particle":"","family":"Jacob","given":"Daniel J.","non-dropping-particle":"","parse-names":false,"suffix":""},{"dropping-particle":"","family":"Sulprizio","given":"Melissa P.","non-dropping-particle":"","parse-names":false,"suffix":""},{"dropping-particle":"","family":"Scarpelli","given":"Tia R.","non-dropping-particle":"","parse-names":false,"suffix":""},{"dropping-particle":"","family":"Nesser","given":"Hannah","non-dropping-particle":"","parse-names":false,"suffix":""},{"dropping-particle":"","family":"Sheng","given":"Jian Xiong","non-dropping-particle":"","parse-names":false,"suffix":""},{"dropping-particle":"","family":"Zhang","given":"Yuzhong","non-dropping-particle":"","parse-names":false,"suffix":""},{"dropping-particle":"","family":"Hersher","given":"Monica","non-dropping-particle":"","parse-names":false,"suffix":""},{"dropping-particle":"","family":"Anthony Bloom","given":"A.","non-dropping-particle":"","parse-names":false,"suffix":""},{"dropping-particle":"","family":"Bowman","given":"Kevin W.","non-dropping-particle":"","parse-names":false,"suffix":""},{"dropping-particle":"","family":"Worden","given":"John R.","non-dropping-particle":"","parse-names":false,"suffix":""},{"dropping-particle":"","family":"Janssens-Maenhout","given":"Greet","non-dropping-particle":"","parse-names":false,"suffix":""},{"dropping-particle":"","family":"Parker","given":"Robert J.","non-dropping-particle":"","parse-names":false,"suffix":""}],"container-title":"Atmospheric Chemistry and Physics","id":"ITEM-1","issued":{"date-parts":[["2019"]]},"title":"Global distribution of methane emissions, emission trends, and OH concentrations and trends inferred from an inversion of GOSAT satellite data for 2010-2015","type":"article-journal"},"uris":["http://www.mendeley.com/documents/?uuid=bab3fbd8-c2a5-4174-8669-360b47995034"]}],"mendeley":{"formattedCitation":"(Maasakkers et al. 2019)","plainTextFormattedCitation":"(Maasakkers et al. 2019)"},"properties":{"noteIndex":0},"schema":"https://github.com/citation-style-language/schema/raw/master/csl-citation.json"}</w:instrText>
      </w:r>
      <w:r w:rsidR="00467B5F">
        <w:rPr>
          <w:rFonts w:ascii="Times New Roman" w:hAnsi="Times New Roman" w:cs="Times New Roman"/>
          <w:sz w:val="22"/>
        </w:rPr>
        <w:fldChar w:fldCharType="separate"/>
      </w:r>
      <w:r w:rsidR="00467B5F" w:rsidRPr="00467B5F">
        <w:rPr>
          <w:rFonts w:ascii="Times New Roman" w:hAnsi="Times New Roman" w:cs="Times New Roman"/>
          <w:noProof/>
          <w:sz w:val="22"/>
        </w:rPr>
        <w:t>(Maasakkers et al. 2019)</w:t>
      </w:r>
      <w:r w:rsidR="00467B5F">
        <w:rPr>
          <w:rFonts w:ascii="Times New Roman" w:hAnsi="Times New Roman" w:cs="Times New Roman"/>
          <w:sz w:val="22"/>
        </w:rPr>
        <w:fldChar w:fldCharType="end"/>
      </w:r>
      <w:r w:rsidR="0067161A">
        <w:rPr>
          <w:rFonts w:ascii="Times New Roman" w:hAnsi="Times New Roman" w:cs="Times New Roman"/>
          <w:sz w:val="22"/>
        </w:rPr>
        <w:t xml:space="preserve">. </w:t>
      </w:r>
      <w:r w:rsidR="007D771F">
        <w:rPr>
          <w:rFonts w:ascii="Times New Roman" w:hAnsi="Times New Roman" w:cs="Times New Roman"/>
          <w:sz w:val="22"/>
        </w:rPr>
        <w:t xml:space="preserve">This approach </w:t>
      </w:r>
      <w:r w:rsidR="0067161A">
        <w:rPr>
          <w:rFonts w:ascii="Times New Roman" w:hAnsi="Times New Roman" w:cs="Times New Roman"/>
          <w:sz w:val="22"/>
        </w:rPr>
        <w:lastRenderedPageBreak/>
        <w:t>require</w:t>
      </w:r>
      <w:r w:rsidR="007D771F">
        <w:rPr>
          <w:rFonts w:ascii="Times New Roman" w:hAnsi="Times New Roman" w:cs="Times New Roman"/>
          <w:sz w:val="22"/>
        </w:rPr>
        <w:t>s</w:t>
      </w:r>
      <w:r w:rsidR="0067161A">
        <w:rPr>
          <w:rFonts w:ascii="Times New Roman" w:hAnsi="Times New Roman" w:cs="Times New Roman"/>
          <w:sz w:val="22"/>
        </w:rPr>
        <w:t xml:space="preserve"> </w:t>
      </w:r>
      <w:r w:rsidR="0067161A">
        <w:rPr>
          <w:rFonts w:ascii="Times New Roman" w:hAnsi="Times New Roman" w:cs="Times New Roman"/>
          <w:i/>
          <w:sz w:val="22"/>
        </w:rPr>
        <w:t>n</w:t>
      </w:r>
      <w:r w:rsidR="0067161A">
        <w:rPr>
          <w:rFonts w:ascii="Times New Roman" w:hAnsi="Times New Roman" w:cs="Times New Roman"/>
          <w:sz w:val="22"/>
        </w:rPr>
        <w:t xml:space="preserve"> + 1 forward model runs</w:t>
      </w:r>
      <w:r w:rsidR="007D771F">
        <w:rPr>
          <w:rFonts w:ascii="Times New Roman" w:hAnsi="Times New Roman" w:cs="Times New Roman"/>
          <w:sz w:val="22"/>
        </w:rPr>
        <w:t xml:space="preserve"> to </w:t>
      </w:r>
      <w:r w:rsidR="00467B5F">
        <w:rPr>
          <w:rFonts w:ascii="Times New Roman" w:hAnsi="Times New Roman" w:cs="Times New Roman"/>
          <w:sz w:val="22"/>
        </w:rPr>
        <w:t>optimize</w:t>
      </w:r>
      <w:r w:rsidR="007D771F">
        <w:rPr>
          <w:rFonts w:ascii="Times New Roman" w:hAnsi="Times New Roman" w:cs="Times New Roman"/>
          <w:sz w:val="22"/>
        </w:rPr>
        <w:t xml:space="preserve"> </w:t>
      </w:r>
      <w:r w:rsidR="007D771F">
        <w:rPr>
          <w:rFonts w:ascii="Times New Roman" w:hAnsi="Times New Roman" w:cs="Times New Roman"/>
          <w:i/>
          <w:sz w:val="22"/>
        </w:rPr>
        <w:t>n</w:t>
      </w:r>
      <w:r w:rsidR="007D771F">
        <w:rPr>
          <w:rFonts w:ascii="Times New Roman" w:hAnsi="Times New Roman" w:cs="Times New Roman"/>
          <w:sz w:val="22"/>
        </w:rPr>
        <w:t xml:space="preserve"> </w:t>
      </w:r>
      <w:r w:rsidR="00467B5F">
        <w:rPr>
          <w:rFonts w:ascii="Times New Roman" w:hAnsi="Times New Roman" w:cs="Times New Roman"/>
          <w:sz w:val="22"/>
        </w:rPr>
        <w:t>emission</w:t>
      </w:r>
      <w:r w:rsidR="007D771F">
        <w:rPr>
          <w:rFonts w:ascii="Times New Roman" w:hAnsi="Times New Roman" w:cs="Times New Roman"/>
          <w:sz w:val="22"/>
        </w:rPr>
        <w:t xml:space="preserve"> elements</w:t>
      </w:r>
      <w:r w:rsidR="0067161A">
        <w:rPr>
          <w:rFonts w:ascii="Times New Roman" w:hAnsi="Times New Roman" w:cs="Times New Roman"/>
          <w:sz w:val="22"/>
        </w:rPr>
        <w:t xml:space="preserve">. As the resolution of an inversion increases, the number of forward </w:t>
      </w:r>
      <w:proofErr w:type="gramStart"/>
      <w:r w:rsidR="0067161A">
        <w:rPr>
          <w:rFonts w:ascii="Times New Roman" w:hAnsi="Times New Roman" w:cs="Times New Roman"/>
          <w:sz w:val="22"/>
        </w:rPr>
        <w:t>model</w:t>
      </w:r>
      <w:proofErr w:type="gramEnd"/>
      <w:r w:rsidR="0067161A">
        <w:rPr>
          <w:rFonts w:ascii="Times New Roman" w:hAnsi="Times New Roman" w:cs="Times New Roman"/>
          <w:sz w:val="22"/>
        </w:rPr>
        <w:t xml:space="preserve"> runs increases exponentially </w:t>
      </w:r>
      <w:r w:rsidR="007D771F">
        <w:rPr>
          <w:rFonts w:ascii="Times New Roman" w:hAnsi="Times New Roman" w:cs="Times New Roman"/>
          <w:sz w:val="22"/>
        </w:rPr>
        <w:t>while</w:t>
      </w:r>
      <w:r w:rsidR="0067161A">
        <w:rPr>
          <w:rFonts w:ascii="Times New Roman" w:hAnsi="Times New Roman" w:cs="Times New Roman"/>
          <w:sz w:val="22"/>
        </w:rPr>
        <w:t xml:space="preserve"> the cost of a </w:t>
      </w:r>
      <w:r w:rsidR="007D771F">
        <w:rPr>
          <w:rFonts w:ascii="Times New Roman" w:hAnsi="Times New Roman" w:cs="Times New Roman"/>
          <w:sz w:val="22"/>
        </w:rPr>
        <w:t>each</w:t>
      </w:r>
      <w:r w:rsidR="0067161A">
        <w:rPr>
          <w:rFonts w:ascii="Times New Roman" w:hAnsi="Times New Roman" w:cs="Times New Roman"/>
          <w:sz w:val="22"/>
        </w:rPr>
        <w:t xml:space="preserve"> model run </w:t>
      </w:r>
      <w:r w:rsidR="007D771F">
        <w:rPr>
          <w:rFonts w:ascii="Times New Roman" w:hAnsi="Times New Roman" w:cs="Times New Roman"/>
          <w:sz w:val="22"/>
        </w:rPr>
        <w:t>also increases</w:t>
      </w:r>
      <w:r w:rsidR="0053318B">
        <w:rPr>
          <w:rFonts w:ascii="Times New Roman" w:hAnsi="Times New Roman" w:cs="Times New Roman"/>
          <w:sz w:val="22"/>
        </w:rPr>
        <w:t>.</w:t>
      </w:r>
      <w:r w:rsidR="004770B4">
        <w:rPr>
          <w:rFonts w:ascii="Times New Roman" w:hAnsi="Times New Roman" w:cs="Times New Roman"/>
          <w:sz w:val="22"/>
        </w:rPr>
        <w:t xml:space="preserve"> </w:t>
      </w:r>
      <w:r w:rsidR="00141848">
        <w:rPr>
          <w:rFonts w:ascii="Times New Roman" w:hAnsi="Times New Roman" w:cs="Times New Roman"/>
          <w:sz w:val="22"/>
        </w:rPr>
        <w:t xml:space="preserve">Past attempts to </w:t>
      </w:r>
      <w:r w:rsidR="00D758C7">
        <w:rPr>
          <w:rFonts w:ascii="Times New Roman" w:hAnsi="Times New Roman" w:cs="Times New Roman"/>
          <w:sz w:val="22"/>
        </w:rPr>
        <w:t>decreased</w:t>
      </w:r>
      <w:r w:rsidR="00141848">
        <w:rPr>
          <w:rFonts w:ascii="Times New Roman" w:hAnsi="Times New Roman" w:cs="Times New Roman"/>
          <w:sz w:val="22"/>
        </w:rPr>
        <w:t xml:space="preserve"> th</w:t>
      </w:r>
      <w:r w:rsidR="00D758C7">
        <w:rPr>
          <w:rFonts w:ascii="Times New Roman" w:hAnsi="Times New Roman" w:cs="Times New Roman"/>
          <w:sz w:val="22"/>
        </w:rPr>
        <w:t>is</w:t>
      </w:r>
      <w:r w:rsidR="00141848">
        <w:rPr>
          <w:rFonts w:ascii="Times New Roman" w:hAnsi="Times New Roman" w:cs="Times New Roman"/>
          <w:sz w:val="22"/>
        </w:rPr>
        <w:t xml:space="preserve"> computational cost </w:t>
      </w:r>
      <w:r w:rsidR="00D758C7">
        <w:rPr>
          <w:rFonts w:ascii="Times New Roman" w:hAnsi="Times New Roman" w:cs="Times New Roman"/>
          <w:sz w:val="22"/>
        </w:rPr>
        <w:t>either reduced the dimension or rank of the problem.</w:t>
      </w:r>
      <w:r w:rsidR="00141848">
        <w:rPr>
          <w:rFonts w:ascii="Times New Roman" w:hAnsi="Times New Roman" w:cs="Times New Roman"/>
          <w:sz w:val="22"/>
        </w:rPr>
        <w:t xml:space="preserve"> </w:t>
      </w:r>
      <w:proofErr w:type="spellStart"/>
      <w:r w:rsidR="00CF548C">
        <w:rPr>
          <w:rFonts w:ascii="Times New Roman" w:hAnsi="Times New Roman" w:cs="Times New Roman"/>
          <w:sz w:val="22"/>
        </w:rPr>
        <w:t>Bocquet</w:t>
      </w:r>
      <w:proofErr w:type="spellEnd"/>
      <w:r w:rsidR="00CF548C">
        <w:rPr>
          <w:rFonts w:ascii="Times New Roman" w:hAnsi="Times New Roman" w:cs="Times New Roman"/>
          <w:sz w:val="22"/>
        </w:rPr>
        <w:t xml:space="preserve"> et al. (2011) </w:t>
      </w:r>
      <w:r w:rsidR="0097729D">
        <w:rPr>
          <w:rFonts w:ascii="Times New Roman" w:hAnsi="Times New Roman" w:cs="Times New Roman"/>
          <w:sz w:val="22"/>
        </w:rPr>
        <w:t xml:space="preserve">defined a method to find the optimal </w:t>
      </w:r>
      <w:r w:rsidR="00D758C7">
        <w:rPr>
          <w:rFonts w:ascii="Times New Roman" w:hAnsi="Times New Roman" w:cs="Times New Roman"/>
          <w:sz w:val="22"/>
        </w:rPr>
        <w:t>multiscale</w:t>
      </w:r>
      <w:r w:rsidR="0097729D">
        <w:rPr>
          <w:rFonts w:ascii="Times New Roman" w:hAnsi="Times New Roman" w:cs="Times New Roman"/>
          <w:sz w:val="22"/>
        </w:rPr>
        <w:t xml:space="preserve"> grid of all allowed grids. </w:t>
      </w:r>
      <w:r w:rsidR="00D758C7">
        <w:rPr>
          <w:rFonts w:ascii="Times New Roman" w:hAnsi="Times New Roman" w:cs="Times New Roman"/>
          <w:sz w:val="22"/>
        </w:rPr>
        <w:t xml:space="preserve">However, optimizing across all allowed grids </w:t>
      </w:r>
      <w:r w:rsidR="0097729D">
        <w:rPr>
          <w:rFonts w:ascii="Times New Roman" w:hAnsi="Times New Roman" w:cs="Times New Roman"/>
          <w:sz w:val="22"/>
        </w:rPr>
        <w:t>mitigat</w:t>
      </w:r>
      <w:r w:rsidR="001F193F">
        <w:rPr>
          <w:rFonts w:ascii="Times New Roman" w:hAnsi="Times New Roman" w:cs="Times New Roman"/>
          <w:sz w:val="22"/>
        </w:rPr>
        <w:t>es</w:t>
      </w:r>
      <w:r w:rsidR="0097729D">
        <w:rPr>
          <w:rFonts w:ascii="Times New Roman" w:hAnsi="Times New Roman" w:cs="Times New Roman"/>
          <w:sz w:val="22"/>
        </w:rPr>
        <w:t xml:space="preserve"> the computational benefit. Turner </w:t>
      </w:r>
      <w:r w:rsidR="003D2597">
        <w:rPr>
          <w:rFonts w:ascii="Times New Roman" w:hAnsi="Times New Roman" w:cs="Times New Roman"/>
          <w:sz w:val="22"/>
        </w:rPr>
        <w:t>and Jacob</w:t>
      </w:r>
      <w:r w:rsidR="0097729D">
        <w:rPr>
          <w:rFonts w:ascii="Times New Roman" w:hAnsi="Times New Roman" w:cs="Times New Roman"/>
          <w:sz w:val="22"/>
        </w:rPr>
        <w:t xml:space="preserve"> (2015) reduced the dimension of an analytic inversion </w:t>
      </w:r>
      <w:r w:rsidR="001F193F">
        <w:rPr>
          <w:rFonts w:ascii="Times New Roman" w:hAnsi="Times New Roman" w:cs="Times New Roman"/>
          <w:sz w:val="22"/>
        </w:rPr>
        <w:t xml:space="preserve">using </w:t>
      </w:r>
      <w:r w:rsidR="0097729D">
        <w:rPr>
          <w:rFonts w:ascii="Times New Roman" w:hAnsi="Times New Roman" w:cs="Times New Roman"/>
          <w:sz w:val="22"/>
        </w:rPr>
        <w:t>a</w:t>
      </w:r>
      <w:r w:rsidR="003D2597">
        <w:rPr>
          <w:rFonts w:ascii="Times New Roman" w:hAnsi="Times New Roman" w:cs="Times New Roman"/>
          <w:sz w:val="22"/>
        </w:rPr>
        <w:t xml:space="preserve"> </w:t>
      </w:r>
      <w:r w:rsidR="003D2597">
        <w:rPr>
          <w:rFonts w:ascii="Times New Roman" w:hAnsi="Times New Roman" w:cs="Times New Roman"/>
          <w:i/>
          <w:sz w:val="22"/>
        </w:rPr>
        <w:t>k</w:t>
      </w:r>
      <w:r w:rsidR="003D2597">
        <w:rPr>
          <w:rFonts w:ascii="Times New Roman" w:hAnsi="Times New Roman" w:cs="Times New Roman"/>
          <w:sz w:val="22"/>
        </w:rPr>
        <w:t xml:space="preserve">-member </w:t>
      </w:r>
      <w:r w:rsidR="0097729D" w:rsidRPr="003D2597">
        <w:rPr>
          <w:rFonts w:ascii="Times New Roman" w:hAnsi="Times New Roman" w:cs="Times New Roman"/>
          <w:sz w:val="22"/>
        </w:rPr>
        <w:t>Gaussian</w:t>
      </w:r>
      <w:r w:rsidR="0097729D">
        <w:rPr>
          <w:rFonts w:ascii="Times New Roman" w:hAnsi="Times New Roman" w:cs="Times New Roman"/>
          <w:sz w:val="22"/>
        </w:rPr>
        <w:t xml:space="preserve"> mixture model</w:t>
      </w:r>
      <w:r w:rsidR="003D2597">
        <w:rPr>
          <w:rFonts w:ascii="Times New Roman" w:hAnsi="Times New Roman" w:cs="Times New Roman"/>
          <w:sz w:val="22"/>
        </w:rPr>
        <w:t xml:space="preserve">. While </w:t>
      </w:r>
      <w:r w:rsidR="001F193F">
        <w:rPr>
          <w:rFonts w:ascii="Times New Roman" w:hAnsi="Times New Roman" w:cs="Times New Roman"/>
          <w:sz w:val="22"/>
        </w:rPr>
        <w:t>Turner and Jacob optimized the dimension within their inverse system</w:t>
      </w:r>
      <w:r w:rsidR="003D2597">
        <w:rPr>
          <w:rFonts w:ascii="Times New Roman" w:hAnsi="Times New Roman" w:cs="Times New Roman"/>
          <w:sz w:val="22"/>
        </w:rPr>
        <w:t>, the Gaussian</w:t>
      </w:r>
      <w:r w:rsidR="001F193F">
        <w:rPr>
          <w:rFonts w:ascii="Times New Roman" w:hAnsi="Times New Roman" w:cs="Times New Roman"/>
          <w:sz w:val="22"/>
        </w:rPr>
        <w:t xml:space="preserve"> groupings</w:t>
      </w:r>
      <w:r w:rsidR="003D2597">
        <w:rPr>
          <w:rFonts w:ascii="Times New Roman" w:hAnsi="Times New Roman" w:cs="Times New Roman"/>
          <w:sz w:val="22"/>
        </w:rPr>
        <w:t xml:space="preserve"> </w:t>
      </w:r>
      <w:r w:rsidR="001F193F">
        <w:rPr>
          <w:rFonts w:ascii="Times New Roman" w:hAnsi="Times New Roman" w:cs="Times New Roman"/>
          <w:sz w:val="22"/>
        </w:rPr>
        <w:t>relied on</w:t>
      </w:r>
      <w:r w:rsidR="003D2597">
        <w:rPr>
          <w:rFonts w:ascii="Times New Roman" w:hAnsi="Times New Roman" w:cs="Times New Roman"/>
          <w:sz w:val="22"/>
        </w:rPr>
        <w:t xml:space="preserve"> subjective</w:t>
      </w:r>
      <w:r w:rsidR="001F193F">
        <w:rPr>
          <w:rFonts w:ascii="Times New Roman" w:hAnsi="Times New Roman" w:cs="Times New Roman"/>
          <w:sz w:val="22"/>
        </w:rPr>
        <w:t xml:space="preserve"> determinations of the</w:t>
      </w:r>
      <w:r w:rsidR="003D2597">
        <w:rPr>
          <w:rFonts w:ascii="Times New Roman" w:hAnsi="Times New Roman" w:cs="Times New Roman"/>
          <w:sz w:val="22"/>
        </w:rPr>
        <w:t xml:space="preserve"> similarity of grid </w:t>
      </w:r>
      <w:r w:rsidR="001F193F">
        <w:rPr>
          <w:rFonts w:ascii="Times New Roman" w:hAnsi="Times New Roman" w:cs="Times New Roman"/>
          <w:sz w:val="22"/>
        </w:rPr>
        <w:t>cells</w:t>
      </w:r>
      <w:r w:rsidR="003D2597">
        <w:rPr>
          <w:rFonts w:ascii="Times New Roman" w:hAnsi="Times New Roman" w:cs="Times New Roman"/>
          <w:sz w:val="22"/>
        </w:rPr>
        <w:t xml:space="preserve">. Reduced rank approaches defined first by </w:t>
      </w:r>
      <w:proofErr w:type="spellStart"/>
      <w:r w:rsidR="003D2597">
        <w:rPr>
          <w:rFonts w:ascii="Times New Roman" w:hAnsi="Times New Roman" w:cs="Times New Roman"/>
          <w:sz w:val="22"/>
        </w:rPr>
        <w:t>Spantini</w:t>
      </w:r>
      <w:proofErr w:type="spellEnd"/>
      <w:r w:rsidR="003D2597">
        <w:rPr>
          <w:rFonts w:ascii="Times New Roman" w:hAnsi="Times New Roman" w:cs="Times New Roman"/>
          <w:sz w:val="22"/>
        </w:rPr>
        <w:t xml:space="preserve"> et al. (2015) and elaborated on by </w:t>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 t</w:t>
      </w:r>
      <w:r w:rsidR="001F193F">
        <w:rPr>
          <w:rFonts w:ascii="Times New Roman" w:hAnsi="Times New Roman" w:cs="Times New Roman"/>
          <w:sz w:val="22"/>
        </w:rPr>
        <w:t xml:space="preserve">ook </w:t>
      </w:r>
      <w:r w:rsidR="003D2597">
        <w:rPr>
          <w:rFonts w:ascii="Times New Roman" w:hAnsi="Times New Roman" w:cs="Times New Roman"/>
          <w:sz w:val="22"/>
        </w:rPr>
        <w:t xml:space="preserve">advantage of the variability of information content in an inverse system </w:t>
      </w:r>
      <w:r w:rsidR="001F193F">
        <w:rPr>
          <w:rFonts w:ascii="Times New Roman" w:hAnsi="Times New Roman" w:cs="Times New Roman"/>
          <w:sz w:val="22"/>
        </w:rPr>
        <w:t>and</w:t>
      </w:r>
      <w:r w:rsidR="003D2597">
        <w:rPr>
          <w:rFonts w:ascii="Times New Roman" w:hAnsi="Times New Roman" w:cs="Times New Roman"/>
          <w:sz w:val="22"/>
        </w:rPr>
        <w:t xml:space="preserve"> solve</w:t>
      </w:r>
      <w:r w:rsidR="001F193F">
        <w:rPr>
          <w:rFonts w:ascii="Times New Roman" w:hAnsi="Times New Roman" w:cs="Times New Roman"/>
          <w:sz w:val="22"/>
        </w:rPr>
        <w:t>d</w:t>
      </w:r>
      <w:r w:rsidR="003D2597">
        <w:rPr>
          <w:rFonts w:ascii="Times New Roman" w:hAnsi="Times New Roman" w:cs="Times New Roman"/>
          <w:sz w:val="22"/>
        </w:rPr>
        <w:t xml:space="preserve"> the inversion only in the directions with </w:t>
      </w:r>
      <w:r w:rsidR="001F193F">
        <w:rPr>
          <w:rFonts w:ascii="Times New Roman" w:hAnsi="Times New Roman" w:cs="Times New Roman"/>
          <w:sz w:val="22"/>
        </w:rPr>
        <w:t>highest</w:t>
      </w:r>
      <w:r w:rsidR="003D2597">
        <w:rPr>
          <w:rFonts w:ascii="Times New Roman" w:hAnsi="Times New Roman" w:cs="Times New Roman"/>
          <w:sz w:val="22"/>
        </w:rPr>
        <w:t xml:space="preserve"> information content. The resulting low-rank approximations for the posterior solution decrease the computational cost of inverting dense </w:t>
      </w:r>
      <w:r w:rsidR="003D2597">
        <w:rPr>
          <w:rFonts w:ascii="Times New Roman" w:hAnsi="Times New Roman" w:cs="Times New Roman"/>
          <w:i/>
          <w:sz w:val="22"/>
        </w:rPr>
        <w:t>n</w:t>
      </w:r>
      <w:r w:rsidR="003D2597">
        <w:rPr>
          <w:rFonts w:ascii="Times New Roman" w:hAnsi="Times New Roman" w:cs="Times New Roman"/>
          <w:sz w:val="22"/>
        </w:rPr>
        <w:t xml:space="preserve"> x </w:t>
      </w:r>
      <w:r w:rsidR="003D2597">
        <w:rPr>
          <w:rFonts w:ascii="Times New Roman" w:hAnsi="Times New Roman" w:cs="Times New Roman"/>
          <w:i/>
          <w:sz w:val="22"/>
        </w:rPr>
        <w:t>n</w:t>
      </w:r>
      <w:r w:rsidR="003D2597">
        <w:rPr>
          <w:rFonts w:ascii="Times New Roman" w:hAnsi="Times New Roman" w:cs="Times New Roman"/>
          <w:sz w:val="22"/>
        </w:rPr>
        <w:t xml:space="preserve"> matrices but not the cost of constructing the Jacobian. </w:t>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 </w:t>
      </w:r>
      <w:commentRangeStart w:id="3"/>
      <w:r w:rsidR="003D2597">
        <w:rPr>
          <w:rFonts w:ascii="Times New Roman" w:hAnsi="Times New Roman" w:cs="Times New Roman"/>
          <w:sz w:val="22"/>
        </w:rPr>
        <w:t xml:space="preserve">define </w:t>
      </w:r>
      <w:commentRangeEnd w:id="3"/>
      <w:r w:rsidR="001F193F">
        <w:rPr>
          <w:rStyle w:val="CommentReference"/>
        </w:rPr>
        <w:commentReference w:id="3"/>
      </w:r>
      <w:r w:rsidR="003D2597">
        <w:rPr>
          <w:rFonts w:ascii="Times New Roman" w:hAnsi="Times New Roman" w:cs="Times New Roman"/>
          <w:sz w:val="22"/>
        </w:rPr>
        <w:t>also a random matrix approach for</w:t>
      </w:r>
      <w:r w:rsidR="007A4AD3">
        <w:rPr>
          <w:rFonts w:ascii="Times New Roman" w:hAnsi="Times New Roman" w:cs="Times New Roman"/>
          <w:sz w:val="22"/>
        </w:rPr>
        <w:t xml:space="preserve"> constructing the rank-reducing projection</w:t>
      </w:r>
      <w:r w:rsidR="003D2597">
        <w:rPr>
          <w:rFonts w:ascii="Times New Roman" w:hAnsi="Times New Roman" w:cs="Times New Roman"/>
          <w:sz w:val="22"/>
        </w:rPr>
        <w:t>. This approach</w:t>
      </w:r>
      <w:r w:rsidR="007A4AD3">
        <w:rPr>
          <w:rFonts w:ascii="Times New Roman" w:hAnsi="Times New Roman" w:cs="Times New Roman"/>
          <w:sz w:val="22"/>
        </w:rPr>
        <w:t xml:space="preserve"> </w:t>
      </w:r>
      <w:r w:rsidR="003D2597">
        <w:rPr>
          <w:rFonts w:ascii="Times New Roman" w:hAnsi="Times New Roman" w:cs="Times New Roman"/>
          <w:sz w:val="22"/>
        </w:rPr>
        <w:t>employ</w:t>
      </w:r>
      <w:r w:rsidR="007A4AD3">
        <w:rPr>
          <w:rFonts w:ascii="Times New Roman" w:hAnsi="Times New Roman" w:cs="Times New Roman"/>
          <w:sz w:val="22"/>
        </w:rPr>
        <w:t>s</w:t>
      </w:r>
      <w:r w:rsidR="003D2597">
        <w:rPr>
          <w:rFonts w:ascii="Times New Roman" w:hAnsi="Times New Roman" w:cs="Times New Roman"/>
          <w:sz w:val="22"/>
        </w:rPr>
        <w:t xml:space="preserve"> both the forward model and the adjoint</w:t>
      </w:r>
      <w:r w:rsidR="007A4AD3">
        <w:rPr>
          <w:rFonts w:ascii="Times New Roman" w:hAnsi="Times New Roman" w:cs="Times New Roman"/>
          <w:sz w:val="22"/>
        </w:rPr>
        <w:t xml:space="preserve">, increasing the computational cost and </w:t>
      </w:r>
      <w:r w:rsidR="003D2597">
        <w:rPr>
          <w:rFonts w:ascii="Times New Roman" w:hAnsi="Times New Roman" w:cs="Times New Roman"/>
          <w:sz w:val="22"/>
        </w:rPr>
        <w:t>requir</w:t>
      </w:r>
      <w:r w:rsidR="007A4AD3">
        <w:rPr>
          <w:rFonts w:ascii="Times New Roman" w:hAnsi="Times New Roman" w:cs="Times New Roman"/>
          <w:sz w:val="22"/>
        </w:rPr>
        <w:t>ing</w:t>
      </w:r>
      <w:r w:rsidR="003D2597">
        <w:rPr>
          <w:rFonts w:ascii="Times New Roman" w:hAnsi="Times New Roman" w:cs="Times New Roman"/>
          <w:sz w:val="22"/>
        </w:rPr>
        <w:t xml:space="preserve"> continued development of the adjoint.</w:t>
      </w:r>
    </w:p>
    <w:p w14:paraId="394BCE52" w14:textId="77777777" w:rsidR="003D2597" w:rsidRDefault="003D2597" w:rsidP="0053318B">
      <w:pPr>
        <w:rPr>
          <w:rFonts w:ascii="Times New Roman" w:hAnsi="Times New Roman" w:cs="Times New Roman"/>
          <w:sz w:val="22"/>
        </w:rPr>
      </w:pPr>
    </w:p>
    <w:p w14:paraId="70A1E0C4" w14:textId="6D33A08D" w:rsidR="00AD1019" w:rsidRDefault="003D2597" w:rsidP="00BD4632">
      <w:pPr>
        <w:rPr>
          <w:rFonts w:ascii="Times New Roman" w:hAnsi="Times New Roman" w:cs="Times New Roman"/>
          <w:sz w:val="22"/>
        </w:rPr>
      </w:pPr>
      <w:r>
        <w:rPr>
          <w:rFonts w:ascii="Times New Roman" w:hAnsi="Times New Roman" w:cs="Times New Roman"/>
          <w:sz w:val="22"/>
        </w:rPr>
        <w:t xml:space="preserve">Here we define a method for constructing a </w:t>
      </w:r>
      <w:r w:rsidR="007A4AD3">
        <w:rPr>
          <w:rFonts w:ascii="Times New Roman" w:hAnsi="Times New Roman" w:cs="Times New Roman"/>
          <w:sz w:val="22"/>
        </w:rPr>
        <w:t xml:space="preserve">rank </w:t>
      </w:r>
      <w:r w:rsidR="007A4AD3">
        <w:rPr>
          <w:rFonts w:ascii="Times New Roman" w:hAnsi="Times New Roman" w:cs="Times New Roman"/>
          <w:i/>
          <w:sz w:val="22"/>
        </w:rPr>
        <w:t>k</w:t>
      </w:r>
      <w:r>
        <w:rPr>
          <w:rFonts w:ascii="Times New Roman" w:hAnsi="Times New Roman" w:cs="Times New Roman"/>
          <w:sz w:val="22"/>
        </w:rPr>
        <w:t xml:space="preserve"> Jacobian </w:t>
      </w:r>
      <w:r w:rsidR="007A4AD3">
        <w:rPr>
          <w:rFonts w:ascii="Times New Roman" w:hAnsi="Times New Roman" w:cs="Times New Roman"/>
          <w:sz w:val="22"/>
        </w:rPr>
        <w:t xml:space="preserve">that uses only </w:t>
      </w:r>
      <w:r w:rsidR="009A10E6">
        <w:rPr>
          <w:rFonts w:ascii="Times New Roman" w:hAnsi="Times New Roman" w:cs="Times New Roman"/>
          <w:sz w:val="22"/>
        </w:rPr>
        <w:t>~</w:t>
      </w:r>
      <w:r w:rsidR="007A4AD3">
        <w:rPr>
          <w:rFonts w:ascii="Times New Roman" w:hAnsi="Times New Roman" w:cs="Times New Roman"/>
          <w:i/>
          <w:sz w:val="22"/>
        </w:rPr>
        <w:t>k</w:t>
      </w:r>
      <w:r w:rsidR="007A4AD3">
        <w:rPr>
          <w:rFonts w:ascii="Times New Roman" w:hAnsi="Times New Roman" w:cs="Times New Roman"/>
          <w:sz w:val="22"/>
        </w:rPr>
        <w:t xml:space="preserve"> forward model runs and entirely avoids the use of the adjoint. </w:t>
      </w:r>
      <w:r w:rsidR="00605262">
        <w:rPr>
          <w:rFonts w:ascii="Times New Roman" w:hAnsi="Times New Roman" w:cs="Times New Roman"/>
          <w:sz w:val="22"/>
        </w:rPr>
        <w:t>The method</w:t>
      </w:r>
      <w:r w:rsidR="003A45C5">
        <w:rPr>
          <w:rFonts w:ascii="Times New Roman" w:hAnsi="Times New Roman" w:cs="Times New Roman"/>
          <w:sz w:val="22"/>
        </w:rPr>
        <w:t xml:space="preserve"> </w:t>
      </w:r>
      <w:r w:rsidR="009A10E6">
        <w:rPr>
          <w:rFonts w:ascii="Times New Roman" w:hAnsi="Times New Roman" w:cs="Times New Roman"/>
          <w:sz w:val="22"/>
        </w:rPr>
        <w:t xml:space="preserve">converges to an approximation of the Jacobian that is most </w:t>
      </w:r>
      <w:r w:rsidR="003A45C5">
        <w:rPr>
          <w:rFonts w:ascii="Times New Roman" w:hAnsi="Times New Roman" w:cs="Times New Roman"/>
          <w:sz w:val="22"/>
        </w:rPr>
        <w:t>accurate in areas with high information content</w:t>
      </w:r>
      <w:r w:rsidR="009A10E6">
        <w:rPr>
          <w:rFonts w:ascii="Times New Roman" w:hAnsi="Times New Roman" w:cs="Times New Roman"/>
          <w:sz w:val="22"/>
        </w:rPr>
        <w:t xml:space="preserve">. We define </w:t>
      </w:r>
      <w:proofErr w:type="spellStart"/>
      <w:proofErr w:type="gramStart"/>
      <w:r w:rsidR="009A10E6">
        <w:rPr>
          <w:rFonts w:ascii="Times New Roman" w:hAnsi="Times New Roman" w:cs="Times New Roman"/>
          <w:sz w:val="22"/>
        </w:rPr>
        <w:t>an</w:t>
      </w:r>
      <w:proofErr w:type="spellEnd"/>
      <w:r w:rsidR="009A10E6">
        <w:rPr>
          <w:rFonts w:ascii="Times New Roman" w:hAnsi="Times New Roman" w:cs="Times New Roman"/>
          <w:sz w:val="22"/>
        </w:rPr>
        <w:t xml:space="preserve"> a</w:t>
      </w:r>
      <w:proofErr w:type="gramEnd"/>
      <w:r w:rsidR="009A10E6">
        <w:rPr>
          <w:rFonts w:ascii="Times New Roman" w:hAnsi="Times New Roman" w:cs="Times New Roman"/>
          <w:sz w:val="22"/>
        </w:rPr>
        <w:t xml:space="preserve"> posteriori filter that sets the Jacobian to zero in areas without sufficient information content. The resulting posterior solution optimizes emissions only in those areas with high information content and defaults to the prior estimate elsewhere.</w:t>
      </w:r>
      <w:r w:rsidR="00605262">
        <w:rPr>
          <w:rFonts w:ascii="Times New Roman" w:hAnsi="Times New Roman" w:cs="Times New Roman"/>
          <w:sz w:val="22"/>
        </w:rPr>
        <w:t xml:space="preserve"> Section 2 describes a method by w</w:t>
      </w:r>
      <w:r w:rsidR="00605262" w:rsidRPr="00605262">
        <w:rPr>
          <w:rFonts w:ascii="Times New Roman" w:hAnsi="Times New Roman" w:cs="Times New Roman"/>
          <w:sz w:val="22"/>
        </w:rPr>
        <w:t>e</w:t>
      </w:r>
      <w:r w:rsidR="00605262">
        <w:rPr>
          <w:rFonts w:ascii="Times New Roman" w:hAnsi="Times New Roman" w:cs="Times New Roman"/>
          <w:sz w:val="22"/>
        </w:rPr>
        <w:t xml:space="preserve"> iteratively update a low-cost initial estimate of the Jacobian matrix by applying a finite difference scheme to the</w:t>
      </w:r>
      <w:r w:rsidR="00605262" w:rsidRPr="00123ED7">
        <w:rPr>
          <w:rFonts w:ascii="Times New Roman" w:hAnsi="Times New Roman" w:cs="Times New Roman"/>
          <w:sz w:val="22"/>
        </w:rPr>
        <w:t xml:space="preserve"> dominant patterns of information content </w:t>
      </w:r>
      <w:r w:rsidR="00605262">
        <w:rPr>
          <w:rFonts w:ascii="Times New Roman" w:hAnsi="Times New Roman" w:cs="Times New Roman"/>
          <w:sz w:val="22"/>
        </w:rPr>
        <w:t xml:space="preserve">in the system. Section 3 applies the method to an inversion of </w:t>
      </w:r>
      <w:r w:rsidR="00FC19B5">
        <w:rPr>
          <w:rFonts w:ascii="Times New Roman" w:hAnsi="Times New Roman" w:cs="Times New Roman"/>
          <w:sz w:val="22"/>
        </w:rPr>
        <w:t xml:space="preserve">atmospheric </w:t>
      </w:r>
      <w:r w:rsidR="00605262">
        <w:rPr>
          <w:rFonts w:ascii="Times New Roman" w:hAnsi="Times New Roman" w:cs="Times New Roman"/>
          <w:sz w:val="22"/>
        </w:rPr>
        <w:t>methane</w:t>
      </w:r>
      <w:r w:rsidR="00FC19B5">
        <w:rPr>
          <w:rFonts w:ascii="Times New Roman" w:hAnsi="Times New Roman" w:cs="Times New Roman"/>
          <w:sz w:val="22"/>
        </w:rPr>
        <w:t xml:space="preserve"> column</w:t>
      </w:r>
      <w:r w:rsidR="00605262">
        <w:rPr>
          <w:rFonts w:ascii="Times New Roman" w:hAnsi="Times New Roman" w:cs="Times New Roman"/>
          <w:sz w:val="22"/>
        </w:rPr>
        <w:t xml:space="preserve"> retrievals from </w:t>
      </w:r>
      <w:r w:rsidR="00FC19B5">
        <w:rPr>
          <w:rFonts w:ascii="Times New Roman" w:hAnsi="Times New Roman" w:cs="Times New Roman"/>
          <w:sz w:val="22"/>
        </w:rPr>
        <w:t xml:space="preserve">GOSAT </w:t>
      </w:r>
      <w:r w:rsidR="00605262">
        <w:rPr>
          <w:rFonts w:ascii="Times New Roman" w:hAnsi="Times New Roman" w:cs="Times New Roman"/>
          <w:sz w:val="22"/>
        </w:rPr>
        <w:t xml:space="preserve">for July </w:t>
      </w:r>
      <w:r w:rsidR="00FC19B5">
        <w:rPr>
          <w:rFonts w:ascii="Times New Roman" w:hAnsi="Times New Roman" w:cs="Times New Roman"/>
          <w:sz w:val="22"/>
        </w:rPr>
        <w:t xml:space="preserve">2009 </w:t>
      </w:r>
      <w:r w:rsidR="00605262">
        <w:rPr>
          <w:rFonts w:ascii="Times New Roman" w:hAnsi="Times New Roman" w:cs="Times New Roman"/>
          <w:sz w:val="22"/>
        </w:rPr>
        <w:t>over the North American domain at</w:t>
      </w:r>
      <w:r w:rsidR="00FC19B5">
        <w:rPr>
          <w:rFonts w:ascii="Times New Roman" w:hAnsi="Times New Roman" w:cs="Times New Roman"/>
          <w:sz w:val="22"/>
        </w:rPr>
        <w:t xml:space="preserve"> 1º x 1.25º </w:t>
      </w:r>
      <w:r w:rsidR="00605262">
        <w:rPr>
          <w:rFonts w:ascii="Times New Roman" w:hAnsi="Times New Roman" w:cs="Times New Roman"/>
          <w:sz w:val="22"/>
        </w:rPr>
        <w:t>resolution.</w:t>
      </w:r>
    </w:p>
    <w:p w14:paraId="5FFEADF4" w14:textId="77777777" w:rsidR="00AD1019" w:rsidRDefault="00AD1019" w:rsidP="00BD4632">
      <w:pPr>
        <w:rPr>
          <w:rFonts w:ascii="Times New Roman" w:hAnsi="Times New Roman" w:cs="Times New Roman"/>
          <w:sz w:val="22"/>
        </w:rPr>
      </w:pPr>
    </w:p>
    <w:p w14:paraId="4CA8CBBF" w14:textId="4937E9D4" w:rsidR="00605262" w:rsidRPr="00123ED7" w:rsidRDefault="00605262" w:rsidP="00605262">
      <w:pPr>
        <w:rPr>
          <w:rFonts w:ascii="Times New Roman" w:hAnsi="Times New Roman" w:cs="Times New Roman"/>
          <w:sz w:val="22"/>
        </w:rPr>
      </w:pPr>
      <w:r>
        <w:rPr>
          <w:rFonts w:ascii="Times New Roman" w:hAnsi="Times New Roman" w:cs="Times New Roman"/>
          <w:b/>
          <w:sz w:val="22"/>
        </w:rPr>
        <w:t>Section 2: Methods</w:t>
      </w:r>
    </w:p>
    <w:p w14:paraId="0C46C9B2" w14:textId="77777777" w:rsidR="00AB54C2" w:rsidRDefault="00AB54C2" w:rsidP="00BD4632">
      <w:pPr>
        <w:rPr>
          <w:rFonts w:ascii="Times New Roman" w:hAnsi="Times New Roman" w:cs="Times New Roman"/>
          <w:sz w:val="22"/>
        </w:rPr>
      </w:pPr>
    </w:p>
    <w:p w14:paraId="5E0F5E7A" w14:textId="55ECBC23" w:rsidR="00A44FCE" w:rsidRDefault="00145DFD" w:rsidP="00BD4632">
      <w:pPr>
        <w:rPr>
          <w:rFonts w:ascii="Times New Roman" w:hAnsi="Times New Roman" w:cs="Times New Roman"/>
          <w:sz w:val="22"/>
        </w:rPr>
      </w:pPr>
      <w:r>
        <w:rPr>
          <w:rFonts w:ascii="Times New Roman" w:hAnsi="Times New Roman" w:cs="Times New Roman"/>
          <w:sz w:val="22"/>
        </w:rPr>
        <w:t>Inverse models describe the dependence of emissions on atmospheric concentrations, inverting a forward model that simulates atmospheric concentrations given input emissions fields</w:t>
      </w:r>
      <w:r w:rsidR="00375CF6">
        <w:rPr>
          <w:rFonts w:ascii="Times New Roman" w:hAnsi="Times New Roman" w:cs="Times New Roman"/>
          <w:sz w:val="22"/>
        </w:rPr>
        <w:t>. Inversions account for errors in the observations</w:t>
      </w:r>
      <w:r w:rsidR="008523D0">
        <w:rPr>
          <w:rFonts w:ascii="Times New Roman" w:hAnsi="Times New Roman" w:cs="Times New Roman"/>
          <w:sz w:val="22"/>
        </w:rPr>
        <w:t xml:space="preserve"> and</w:t>
      </w:r>
      <w:r w:rsidR="00375CF6">
        <w:rPr>
          <w:rFonts w:ascii="Times New Roman" w:hAnsi="Times New Roman" w:cs="Times New Roman"/>
          <w:sz w:val="22"/>
        </w:rPr>
        <w:t xml:space="preserve"> model,</w:t>
      </w:r>
      <w:r w:rsidR="008523D0">
        <w:rPr>
          <w:rFonts w:ascii="Times New Roman" w:hAnsi="Times New Roman" w:cs="Times New Roman"/>
          <w:sz w:val="22"/>
        </w:rPr>
        <w:t xml:space="preserve"> together forming the observing system,</w:t>
      </w:r>
      <w:r w:rsidR="00375CF6">
        <w:rPr>
          <w:rFonts w:ascii="Times New Roman" w:hAnsi="Times New Roman" w:cs="Times New Roman"/>
          <w:sz w:val="22"/>
        </w:rPr>
        <w:t xml:space="preserve"> and </w:t>
      </w:r>
      <w:r w:rsidR="008523D0">
        <w:rPr>
          <w:rFonts w:ascii="Times New Roman" w:hAnsi="Times New Roman" w:cs="Times New Roman"/>
          <w:sz w:val="22"/>
        </w:rPr>
        <w:t xml:space="preserve">for errors in the </w:t>
      </w:r>
      <w:r w:rsidR="00375CF6">
        <w:rPr>
          <w:rFonts w:ascii="Times New Roman" w:hAnsi="Times New Roman" w:cs="Times New Roman"/>
          <w:sz w:val="22"/>
        </w:rPr>
        <w:t xml:space="preserve">prior emissions estimates by solving for the most likely set of </w:t>
      </w:r>
      <w:r w:rsidR="00375CF6" w:rsidRPr="0085365F">
        <w:rPr>
          <w:rFonts w:ascii="Times New Roman" w:hAnsi="Times New Roman" w:cs="Times New Roman"/>
          <w:i/>
          <w:sz w:val="22"/>
        </w:rPr>
        <w:t>n</w:t>
      </w:r>
      <w:r w:rsidR="00375CF6">
        <w:rPr>
          <w:rFonts w:ascii="Times New Roman" w:hAnsi="Times New Roman" w:cs="Times New Roman"/>
          <w:sz w:val="22"/>
        </w:rPr>
        <w:t xml:space="preserve"> </w:t>
      </w:r>
      <w:r w:rsidR="00375CF6" w:rsidRPr="0085365F">
        <w:rPr>
          <w:rFonts w:ascii="Times New Roman" w:hAnsi="Times New Roman" w:cs="Times New Roman"/>
          <w:sz w:val="22"/>
        </w:rPr>
        <w:t>state</w:t>
      </w:r>
      <w:r w:rsidR="00375CF6">
        <w:rPr>
          <w:rFonts w:ascii="Times New Roman" w:hAnsi="Times New Roman" w:cs="Times New Roman"/>
          <w:sz w:val="22"/>
        </w:rPr>
        <w:t xml:space="preserve"> variables </w:t>
      </w:r>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375CF6">
        <w:rPr>
          <w:rFonts w:ascii="Times New Roman" w:hAnsi="Times New Roman" w:cs="Times New Roman"/>
          <w:b/>
          <w:sz w:val="22"/>
        </w:rPr>
        <w:t xml:space="preserve"> </w:t>
      </w:r>
      <w:r w:rsidR="00375CF6">
        <w:rPr>
          <w:rFonts w:ascii="Times New Roman" w:hAnsi="Times New Roman" w:cs="Times New Roman"/>
          <w:sz w:val="22"/>
        </w:rPr>
        <w:t xml:space="preserve">given </w:t>
      </w:r>
      <w:r w:rsidR="00375CF6" w:rsidRPr="0085365F">
        <w:rPr>
          <w:rFonts w:ascii="Times New Roman" w:hAnsi="Times New Roman" w:cs="Times New Roman"/>
          <w:i/>
          <w:sz w:val="22"/>
        </w:rPr>
        <w:t>m</w:t>
      </w:r>
      <w:r w:rsidR="00375CF6">
        <w:rPr>
          <w:rFonts w:ascii="Times New Roman" w:hAnsi="Times New Roman" w:cs="Times New Roman"/>
          <w:sz w:val="22"/>
        </w:rPr>
        <w:t xml:space="preserve"> </w:t>
      </w:r>
      <w:r w:rsidR="00375CF6" w:rsidRPr="0085365F">
        <w:rPr>
          <w:rFonts w:ascii="Times New Roman" w:hAnsi="Times New Roman" w:cs="Times New Roman"/>
          <w:sz w:val="22"/>
        </w:rPr>
        <w:t>atmospheric</w:t>
      </w:r>
      <w:r w:rsidR="00375CF6">
        <w:rPr>
          <w:rFonts w:ascii="Times New Roman" w:hAnsi="Times New Roman" w:cs="Times New Roman"/>
          <w:sz w:val="22"/>
        </w:rPr>
        <w:t xml:space="preserve"> observations </w:t>
      </w:r>
      <w:r w:rsidR="00375CF6">
        <w:rPr>
          <w:rFonts w:ascii="Times New Roman" w:hAnsi="Times New Roman" w:cs="Times New Roman"/>
          <w:b/>
          <w:sz w:val="22"/>
        </w:rPr>
        <w:t>y</w:t>
      </w:r>
      <w:r w:rsidR="00375CF6" w:rsidRPr="00375CF6">
        <w:rPr>
          <w:rFonts w:ascii="Times New Roman" w:hAnsi="Times New Roman" w:cs="Times New Roman"/>
          <w:sz w:val="22"/>
        </w:rPr>
        <w:t xml:space="preserve">. </w:t>
      </w:r>
      <w:r w:rsidR="00A44FCE">
        <w:rPr>
          <w:rFonts w:ascii="Times New Roman" w:hAnsi="Times New Roman" w:cs="Times New Roman"/>
          <w:sz w:val="22"/>
        </w:rPr>
        <w:t xml:space="preserve">Bayes’ theorem allows the explicit formation of a cost function </w:t>
      </w:r>
      <w:r w:rsidR="00A44FCE">
        <w:rPr>
          <w:rFonts w:ascii="Times New Roman" w:hAnsi="Times New Roman" w:cs="Times New Roman"/>
          <w:b/>
          <w:sz w:val="22"/>
        </w:rPr>
        <w:t>J</w:t>
      </w:r>
      <w:r w:rsidR="00A44FCE">
        <w:rPr>
          <w:rFonts w:ascii="Times New Roman" w:hAnsi="Times New Roman" w:cs="Times New Roman"/>
          <w:sz w:val="22"/>
        </w:rPr>
        <w:t>(</w:t>
      </w:r>
      <w:r w:rsidR="00A44FCE" w:rsidRPr="003C7615">
        <w:rPr>
          <w:rFonts w:ascii="Times New Roman" w:hAnsi="Times New Roman" w:cs="Times New Roman"/>
          <w:b/>
          <w:sz w:val="22"/>
        </w:rPr>
        <w:t>x</w:t>
      </w:r>
      <w:r w:rsidR="00A44FCE">
        <w:rPr>
          <w:rFonts w:ascii="Times New Roman" w:hAnsi="Times New Roman" w:cs="Times New Roman"/>
          <w:sz w:val="22"/>
        </w:rPr>
        <w:t xml:space="preserve">) that, when minimized over all </w:t>
      </w:r>
      <w:r w:rsidR="00A44FCE">
        <w:rPr>
          <w:rFonts w:ascii="Times New Roman" w:hAnsi="Times New Roman" w:cs="Times New Roman"/>
          <w:b/>
          <w:sz w:val="22"/>
        </w:rPr>
        <w:t>x</w:t>
      </w:r>
      <w:r w:rsidR="00A44FCE">
        <w:rPr>
          <w:rFonts w:ascii="Times New Roman" w:hAnsi="Times New Roman" w:cs="Times New Roman"/>
          <w:sz w:val="22"/>
        </w:rPr>
        <w:t xml:space="preserve">, maximizes the probability of the </w:t>
      </w:r>
      <w:r w:rsidR="0085365F">
        <w:rPr>
          <w:rFonts w:ascii="Times New Roman" w:hAnsi="Times New Roman" w:cs="Times New Roman"/>
          <w:sz w:val="22"/>
        </w:rPr>
        <w:t>state variables</w:t>
      </w:r>
      <w:r w:rsidR="00A44FCE">
        <w:rPr>
          <w:rFonts w:ascii="Times New Roman" w:hAnsi="Times New Roman" w:cs="Times New Roman"/>
          <w:sz w:val="22"/>
        </w:rPr>
        <w:t xml:space="preserve"> given the observations</w:t>
      </w:r>
      <w:r w:rsidR="008523D0">
        <w:rPr>
          <w:rFonts w:ascii="Times New Roman" w:hAnsi="Times New Roman" w:cs="Times New Roman"/>
          <w:sz w:val="22"/>
        </w:rPr>
        <w:t xml:space="preserve">. If the errors </w:t>
      </w:r>
      <w:r w:rsidR="008523D0" w:rsidRPr="006C0D22">
        <w:rPr>
          <w:rFonts w:ascii="Times New Roman" w:hAnsi="Times New Roman" w:cs="Times New Roman"/>
          <w:sz w:val="22"/>
        </w:rPr>
        <w:t>in the observ</w:t>
      </w:r>
      <w:r w:rsidR="008523D0">
        <w:rPr>
          <w:rFonts w:ascii="Times New Roman" w:hAnsi="Times New Roman" w:cs="Times New Roman"/>
          <w:sz w:val="22"/>
        </w:rPr>
        <w:t xml:space="preserve">ing system and in the prior </w:t>
      </w:r>
      <w:r w:rsidR="008523D0" w:rsidRPr="006C0D22">
        <w:rPr>
          <w:rFonts w:ascii="Times New Roman" w:hAnsi="Times New Roman" w:cs="Times New Roman"/>
          <w:sz w:val="22"/>
        </w:rPr>
        <w:t xml:space="preserve">are assumed </w:t>
      </w:r>
      <w:r w:rsidR="008523D0">
        <w:rPr>
          <w:rFonts w:ascii="Times New Roman" w:hAnsi="Times New Roman" w:cs="Times New Roman"/>
          <w:sz w:val="22"/>
        </w:rPr>
        <w:t xml:space="preserve">normal with </w:t>
      </w:r>
      <w:r w:rsidR="008523D0" w:rsidRPr="006C0D22">
        <w:rPr>
          <w:rFonts w:ascii="Times New Roman" w:hAnsi="Times New Roman" w:cs="Times New Roman"/>
          <w:sz w:val="22"/>
        </w:rPr>
        <w:t>error covariance matri</w:t>
      </w:r>
      <w:r w:rsidR="008523D0">
        <w:rPr>
          <w:rFonts w:ascii="Times New Roman" w:hAnsi="Times New Roman" w:cs="Times New Roman"/>
          <w:sz w:val="22"/>
        </w:rPr>
        <w:t>ces</w:t>
      </w:r>
      <w:r w:rsidR="008523D0" w:rsidRPr="006C0D22">
        <w:rPr>
          <w:rFonts w:ascii="Times New Roman" w:hAnsi="Times New Roman" w:cs="Times New Roman"/>
          <w:sz w:val="22"/>
        </w:rPr>
        <w:t xml:space="preserve"> </w:t>
      </w:r>
      <w:r w:rsidR="008523D0" w:rsidRPr="006C0D22">
        <w:rPr>
          <w:rFonts w:ascii="Times New Roman" w:hAnsi="Times New Roman" w:cs="Times New Roman"/>
          <w:b/>
          <w:sz w:val="22"/>
        </w:rPr>
        <w:t>S</w:t>
      </w:r>
      <w:r w:rsidR="008523D0" w:rsidRPr="006C0D22">
        <w:rPr>
          <w:rFonts w:ascii="Times New Roman" w:hAnsi="Times New Roman" w:cs="Times New Roman"/>
          <w:b/>
          <w:sz w:val="22"/>
          <w:vertAlign w:val="subscript"/>
        </w:rPr>
        <w:t>O</w:t>
      </w:r>
      <w:r w:rsidR="008523D0">
        <w:rPr>
          <w:rFonts w:ascii="Times New Roman" w:hAnsi="Times New Roman" w:cs="Times New Roman"/>
          <w:sz w:val="22"/>
        </w:rPr>
        <w:t xml:space="preserve"> and </w:t>
      </w:r>
      <w:r w:rsidR="008523D0">
        <w:rPr>
          <w:rFonts w:ascii="Times New Roman" w:hAnsi="Times New Roman" w:cs="Times New Roman"/>
          <w:b/>
          <w:sz w:val="22"/>
        </w:rPr>
        <w:t>S</w:t>
      </w:r>
      <w:r w:rsidR="008523D0">
        <w:rPr>
          <w:rFonts w:ascii="Times New Roman" w:hAnsi="Times New Roman" w:cs="Times New Roman"/>
          <w:b/>
          <w:sz w:val="22"/>
          <w:vertAlign w:val="subscript"/>
        </w:rPr>
        <w:t>A</w:t>
      </w:r>
      <w:r w:rsidR="008523D0">
        <w:rPr>
          <w:rFonts w:ascii="Times New Roman" w:hAnsi="Times New Roman" w:cs="Times New Roman"/>
          <w:sz w:val="22"/>
        </w:rPr>
        <w:t>, respectively, the cost function is</w:t>
      </w:r>
    </w:p>
    <w:p w14:paraId="27B460EE" w14:textId="77777777" w:rsidR="007A4AD3" w:rsidRDefault="007A4AD3" w:rsidP="007A4AD3">
      <w:pPr>
        <w:rPr>
          <w:rFonts w:ascii="Times New Roman" w:hAnsi="Times New Roman" w:cs="Times New Roman"/>
          <w:sz w:val="22"/>
        </w:rPr>
      </w:pPr>
    </w:p>
    <w:p w14:paraId="54844741" w14:textId="246C1F39" w:rsidR="00AF755C" w:rsidRPr="00AF755C" w:rsidRDefault="00AF755C" w:rsidP="00AF755C">
      <w:pPr>
        <w:ind w:left="720"/>
        <w:rPr>
          <w:rFonts w:ascii="Times New Roman" w:eastAsiaTheme="minorEastAsia" w:hAnsi="Times New Roman" w:cs="Times New Roman"/>
          <w:b/>
          <w:sz w:val="22"/>
        </w:rPr>
      </w:pPr>
      <m:oMathPara>
        <m:oMath>
          <m:eqArr>
            <m:eqArrPr>
              <m:maxDist m:val="1"/>
              <m:ctrlPr>
                <w:rPr>
                  <w:rFonts w:ascii="Cambria Math" w:eastAsiaTheme="minorEastAsia" w:hAnsi="Cambria Math" w:cs="Times New Roman"/>
                  <w:i/>
                  <w:sz w:val="22"/>
                </w:rPr>
              </m:ctrlPr>
            </m:eqArrPr>
            <m:e>
              <m:r>
                <m:rPr>
                  <m:sty m:val="b"/>
                </m:rPr>
                <w:rPr>
                  <w:rFonts w:ascii="Cambria Math" w:hAnsi="Cambria Math" w:cs="Times New Roman"/>
                  <w:sz w:val="22"/>
                </w:rPr>
                <m:t>J</m:t>
              </m:r>
              <m:d>
                <m:dPr>
                  <m:ctrlPr>
                    <w:rPr>
                      <w:rFonts w:ascii="Cambria Math" w:hAnsi="Cambria Math" w:cs="Times New Roman"/>
                      <w:sz w:val="22"/>
                    </w:rPr>
                  </m:ctrlPr>
                </m:dPr>
                <m:e>
                  <m:r>
                    <m:rPr>
                      <m:sty m:val="b"/>
                    </m:rPr>
                    <w:rPr>
                      <w:rFonts w:ascii="Cambria Math" w:hAnsi="Cambria Math" w:cs="Times New Roman"/>
                      <w:sz w:val="22"/>
                    </w:rPr>
                    <m:t>x</m:t>
                  </m:r>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x</m:t>
                      </m:r>
                      <m:r>
                        <m:rPr>
                          <m:sty m:val="p"/>
                        </m:rP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x</m:t>
                          </m:r>
                          <m:ctrlPr>
                            <w:rPr>
                              <w:rFonts w:ascii="Cambria Math" w:hAnsi="Cambria Math" w:cs="Times New Roman"/>
                              <w:sz w:val="22"/>
                            </w:rPr>
                          </m:ctrlPr>
                        </m:e>
                        <m:sub>
                          <m:r>
                            <m:rPr>
                              <m:sty m:val="p"/>
                            </m:rPr>
                            <w:rPr>
                              <w:rFonts w:ascii="Cambria Math" w:hAnsi="Cambria Math" w:cs="Times New Roman"/>
                              <w:sz w:val="22"/>
                            </w:rPr>
                            <m:t>A</m:t>
                          </m:r>
                        </m:sub>
                      </m:sSub>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x</m:t>
                  </m:r>
                  <m:r>
                    <m:rPr>
                      <m:sty m:val="p"/>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e>
              </m:d>
              <m:r>
                <w:rPr>
                  <w:rFonts w:ascii="Cambria Math" w:eastAsiaTheme="minorEastAsia" w:hAnsi="Cambria Math" w:cs="Times New Roman"/>
                  <w:sz w:val="22"/>
                </w:rPr>
                <m:t xml:space="preserve">+ </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y</m:t>
                      </m:r>
                      <m:r>
                        <m:rPr>
                          <m:sty m:val="p"/>
                        </m:rPr>
                        <w:rPr>
                          <w:rFonts w:ascii="Cambria Math" w:hAnsi="Cambria Math" w:cs="Times New Roman"/>
                          <w:sz w:val="22"/>
                        </w:rPr>
                        <m:t>-</m:t>
                      </m:r>
                      <m:r>
                        <m:rPr>
                          <m:sty m:val="b"/>
                        </m:rPr>
                        <w:rPr>
                          <w:rFonts w:ascii="Cambria Math" w:hAnsi="Cambria Math" w:cs="Times New Roman"/>
                          <w:sz w:val="22"/>
                        </w:rPr>
                        <m:t>F</m:t>
                      </m:r>
                      <m:d>
                        <m:dPr>
                          <m:ctrlPr>
                            <w:rPr>
                              <w:rFonts w:ascii="Cambria Math" w:hAnsi="Cambria Math" w:cs="Times New Roman"/>
                              <w:sz w:val="22"/>
                            </w:rPr>
                          </m:ctrlPr>
                        </m:dPr>
                        <m:e>
                          <m:r>
                            <m:rPr>
                              <m:sty m:val="b"/>
                            </m:rPr>
                            <w:rPr>
                              <w:rFonts w:ascii="Cambria Math" w:hAnsi="Cambria Math" w:cs="Times New Roman"/>
                              <w:sz w:val="22"/>
                            </w:rPr>
                            <m:t>x</m:t>
                          </m:r>
                        </m:e>
                      </m:d>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O</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m:t>
                  </m:r>
                  <m:r>
                    <m:rPr>
                      <m:sty m:val="b"/>
                    </m:rPr>
                    <w:rPr>
                      <w:rFonts w:ascii="Cambria Math" w:eastAsiaTheme="minorEastAsia" w:hAnsi="Cambria Math" w:cs="Times New Roman"/>
                      <w:sz w:val="22"/>
                    </w:rPr>
                    <m:t>F</m:t>
                  </m:r>
                  <m:d>
                    <m:dPr>
                      <m:ctrlPr>
                        <w:rPr>
                          <w:rFonts w:ascii="Cambria Math" w:eastAsiaTheme="minorEastAsia" w:hAnsi="Cambria Math" w:cs="Times New Roman"/>
                          <w:sz w:val="22"/>
                        </w:rPr>
                      </m:ctrlPr>
                    </m:dPr>
                    <m:e>
                      <m:r>
                        <m:rPr>
                          <m:sty m:val="b"/>
                        </m:rPr>
                        <w:rPr>
                          <w:rFonts w:ascii="Cambria Math" w:eastAsiaTheme="minorEastAsia" w:hAnsi="Cambria Math" w:cs="Times New Roman"/>
                          <w:sz w:val="22"/>
                        </w:rPr>
                        <m:t>x</m:t>
                      </m:r>
                    </m:e>
                  </m:d>
                </m:e>
              </m:d>
              <m:r>
                <w:rPr>
                  <w:rFonts w:ascii="Cambria Math" w:eastAsiaTheme="minorEastAsia" w:hAnsi="Cambria Math" w:cs="Times New Roman"/>
                  <w:sz w:val="22"/>
                </w:rPr>
                <m:t xml:space="preserve"> </m:t>
              </m:r>
              <m:r>
                <m:rPr>
                  <m:sty m:val="bi"/>
                </m:rPr>
                <w:rPr>
                  <w:rFonts w:ascii="Cambria Math"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ctrlPr>
                <w:rPr>
                  <w:rFonts w:ascii="Cambria Math" w:hAnsi="Cambria Math" w:cs="Times New Roman"/>
                  <w:b/>
                  <w:i/>
                  <w:sz w:val="22"/>
                </w:rPr>
              </m:ctrlPr>
            </m:e>
          </m:eqArr>
        </m:oMath>
      </m:oMathPara>
    </w:p>
    <w:p w14:paraId="251AC34E" w14:textId="77777777" w:rsidR="007A4AD3" w:rsidRDefault="007A4AD3" w:rsidP="007A4AD3">
      <w:pPr>
        <w:rPr>
          <w:rFonts w:ascii="Times New Roman" w:hAnsi="Times New Roman" w:cs="Times New Roman"/>
          <w:sz w:val="22"/>
        </w:rPr>
      </w:pPr>
    </w:p>
    <w:p w14:paraId="1F00CD42" w14:textId="146F1AA6" w:rsidR="00AA5FC9" w:rsidRDefault="007A4AD3" w:rsidP="007A4AD3">
      <w:pPr>
        <w:rPr>
          <w:rFonts w:ascii="Times New Roman" w:hAnsi="Times New Roman" w:cs="Times New Roman"/>
          <w:sz w:val="22"/>
        </w:rPr>
      </w:pPr>
      <w:r>
        <w:rPr>
          <w:rFonts w:ascii="Times New Roman" w:hAnsi="Times New Roman" w:cs="Times New Roman"/>
          <w:sz w:val="22"/>
        </w:rPr>
        <w:t xml:space="preserve">where </w:t>
      </w:r>
      <w:proofErr w:type="spellStart"/>
      <w:r>
        <w:rPr>
          <w:rFonts w:ascii="Times New Roman" w:hAnsi="Times New Roman" w:cs="Times New Roman"/>
          <w:b/>
          <w:sz w:val="22"/>
        </w:rPr>
        <w:t>x</w:t>
      </w:r>
      <w:r>
        <w:rPr>
          <w:rFonts w:ascii="Times New Roman" w:hAnsi="Times New Roman" w:cs="Times New Roman"/>
          <w:b/>
          <w:sz w:val="22"/>
          <w:vertAlign w:val="subscript"/>
        </w:rPr>
        <w:t>A</w:t>
      </w:r>
      <w:proofErr w:type="spellEnd"/>
      <w:r>
        <w:rPr>
          <w:rFonts w:ascii="Times New Roman" w:hAnsi="Times New Roman" w:cs="Times New Roman"/>
          <w:sz w:val="22"/>
        </w:rPr>
        <w:t xml:space="preserve"> is a vector of prior </w:t>
      </w:r>
      <w:r w:rsidR="0085365F">
        <w:rPr>
          <w:rFonts w:ascii="Times New Roman" w:hAnsi="Times New Roman" w:cs="Times New Roman"/>
          <w:sz w:val="22"/>
        </w:rPr>
        <w:t>state variable estimates</w:t>
      </w:r>
      <w:r>
        <w:rPr>
          <w:rFonts w:ascii="Times New Roman" w:hAnsi="Times New Roman" w:cs="Times New Roman"/>
          <w:sz w:val="22"/>
        </w:rPr>
        <w:t>.</w:t>
      </w:r>
      <w:r w:rsidR="00257A83">
        <w:rPr>
          <w:rFonts w:ascii="Times New Roman" w:hAnsi="Times New Roman" w:cs="Times New Roman"/>
          <w:sz w:val="22"/>
        </w:rPr>
        <w:t xml:space="preserve"> If the forward model is linear</w:t>
      </w:r>
      <w:r w:rsidR="00532CF6">
        <w:rPr>
          <w:rFonts w:ascii="Times New Roman" w:hAnsi="Times New Roman" w:cs="Times New Roman"/>
          <w:sz w:val="22"/>
        </w:rPr>
        <w:t xml:space="preserve"> so that </w:t>
      </w:r>
      <w:r w:rsidR="00532CF6">
        <w:rPr>
          <w:rFonts w:ascii="Times New Roman" w:hAnsi="Times New Roman" w:cs="Times New Roman"/>
          <w:b/>
          <w:sz w:val="22"/>
        </w:rPr>
        <w:t>F</w:t>
      </w:r>
      <w:r w:rsidR="00532CF6">
        <w:rPr>
          <w:rFonts w:ascii="Times New Roman" w:hAnsi="Times New Roman" w:cs="Times New Roman"/>
          <w:sz w:val="22"/>
        </w:rPr>
        <w:t>(</w:t>
      </w:r>
      <w:r w:rsidR="00532CF6">
        <w:rPr>
          <w:rFonts w:ascii="Times New Roman" w:hAnsi="Times New Roman" w:cs="Times New Roman"/>
          <w:b/>
          <w:sz w:val="22"/>
        </w:rPr>
        <w:t>x</w:t>
      </w:r>
      <w:r w:rsidR="00532CF6">
        <w:rPr>
          <w:rFonts w:ascii="Times New Roman" w:hAnsi="Times New Roman" w:cs="Times New Roman"/>
          <w:sz w:val="22"/>
        </w:rPr>
        <w:t xml:space="preserve">) = </w:t>
      </w:r>
      <w:proofErr w:type="spellStart"/>
      <w:r w:rsidR="00532CF6">
        <w:rPr>
          <w:rFonts w:ascii="Times New Roman" w:hAnsi="Times New Roman" w:cs="Times New Roman"/>
          <w:b/>
          <w:sz w:val="22"/>
        </w:rPr>
        <w:t>Kx</w:t>
      </w:r>
      <w:proofErr w:type="spellEnd"/>
      <w:r w:rsidR="00532CF6">
        <w:rPr>
          <w:rFonts w:ascii="Times New Roman" w:hAnsi="Times New Roman" w:cs="Times New Roman"/>
          <w:sz w:val="22"/>
        </w:rPr>
        <w:t xml:space="preserve"> + </w:t>
      </w:r>
      <w:r w:rsidR="00532CF6">
        <w:rPr>
          <w:rFonts w:ascii="Times New Roman" w:hAnsi="Times New Roman" w:cs="Times New Roman"/>
          <w:b/>
          <w:sz w:val="22"/>
        </w:rPr>
        <w:t>c</w:t>
      </w:r>
      <w:r w:rsidR="00532CF6">
        <w:rPr>
          <w:rFonts w:ascii="Times New Roman" w:hAnsi="Times New Roman" w:cs="Times New Roman"/>
          <w:sz w:val="22"/>
        </w:rPr>
        <w:t xml:space="preserve">, where </w:t>
      </w:r>
      <w:r w:rsidR="00532CF6" w:rsidRPr="00532CF6">
        <w:rPr>
          <w:rFonts w:ascii="Times New Roman" w:hAnsi="Times New Roman" w:cs="Times New Roman"/>
          <w:b/>
          <w:sz w:val="22"/>
        </w:rPr>
        <w:t>K</w:t>
      </w:r>
      <w:r w:rsidR="00532CF6">
        <w:rPr>
          <w:rFonts w:ascii="Times New Roman" w:hAnsi="Times New Roman" w:cs="Times New Roman"/>
          <w:sz w:val="22"/>
        </w:rPr>
        <w:t xml:space="preserve"> = </w:t>
      </w:r>
      <w:proofErr w:type="spellStart"/>
      <w:r w:rsidR="00146111">
        <w:rPr>
          <w:rFonts w:ascii="Times New Roman" w:hAnsi="Times New Roman" w:cs="Times New Roman"/>
          <w:sz w:val="22"/>
        </w:rPr>
        <w:t>d</w:t>
      </w:r>
      <w:r w:rsidR="00532CF6" w:rsidRPr="00532CF6">
        <w:rPr>
          <w:rFonts w:ascii="Times New Roman" w:hAnsi="Times New Roman" w:cs="Times New Roman"/>
          <w:b/>
          <w:sz w:val="22"/>
        </w:rPr>
        <w:t>y</w:t>
      </w:r>
      <w:proofErr w:type="spellEnd"/>
      <w:r w:rsidR="00532CF6">
        <w:rPr>
          <w:rFonts w:ascii="Times New Roman" w:hAnsi="Times New Roman" w:cs="Times New Roman"/>
          <w:sz w:val="22"/>
        </w:rPr>
        <w:t>/</w:t>
      </w:r>
      <w:r w:rsidR="00146111">
        <w:rPr>
          <w:rFonts w:ascii="Times New Roman" w:hAnsi="Times New Roman" w:cs="Times New Roman"/>
          <w:sz w:val="22"/>
        </w:rPr>
        <w:t>d</w:t>
      </w:r>
      <w:r w:rsidR="00532CF6">
        <w:rPr>
          <w:rFonts w:ascii="Times New Roman" w:hAnsi="Times New Roman" w:cs="Times New Roman"/>
          <w:b/>
          <w:sz w:val="22"/>
        </w:rPr>
        <w:t>x</w:t>
      </w:r>
      <w:r w:rsidR="00532CF6">
        <w:rPr>
          <w:rFonts w:ascii="Times New Roman" w:hAnsi="Times New Roman" w:cs="Times New Roman"/>
          <w:sz w:val="22"/>
        </w:rPr>
        <w:t xml:space="preserve"> is the Jacobian matrix, an analytic solution to the cost function minimum exists that yields the posterior </w:t>
      </w:r>
      <w:r w:rsidR="0085365F">
        <w:rPr>
          <w:rFonts w:ascii="Times New Roman" w:hAnsi="Times New Roman" w:cs="Times New Roman"/>
          <w:sz w:val="22"/>
        </w:rPr>
        <w:t>mean</w:t>
      </w:r>
      <w:r w:rsidR="00532CF6">
        <w:rPr>
          <w:rFonts w:ascii="Times New Roman" w:hAnsi="Times New Roman" w:cs="Times New Roman"/>
          <w:sz w:val="22"/>
        </w:rPr>
        <w:t xml:space="preserve"> </w:t>
      </w:r>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455178">
        <w:rPr>
          <w:rFonts w:ascii="Times New Roman" w:hAnsi="Times New Roman" w:cs="Times New Roman"/>
          <w:sz w:val="22"/>
        </w:rPr>
        <w:t xml:space="preserve"> and </w:t>
      </w:r>
      <w:r w:rsidR="00532CF6">
        <w:rPr>
          <w:rFonts w:ascii="Times New Roman" w:hAnsi="Times New Roman" w:cs="Times New Roman"/>
          <w:sz w:val="22"/>
        </w:rPr>
        <w:t xml:space="preserve">error </w:t>
      </w:r>
      <m:oMath>
        <m:acc>
          <m:accPr>
            <m:ctrlPr>
              <w:rPr>
                <w:rFonts w:ascii="Cambria Math" w:hAnsi="Cambria Math" w:cs="Times New Roman"/>
                <w:i/>
                <w:sz w:val="22"/>
              </w:rPr>
            </m:ctrlPr>
          </m:accPr>
          <m:e>
            <m:r>
              <m:rPr>
                <m:sty m:val="b"/>
              </m:rPr>
              <w:rPr>
                <w:rFonts w:ascii="Cambria Math" w:hAnsi="Cambria Math" w:cs="Times New Roman"/>
                <w:sz w:val="22"/>
              </w:rPr>
              <m:t>S</m:t>
            </m:r>
          </m:e>
        </m:acc>
      </m:oMath>
      <w:r w:rsidR="00532CF6">
        <w:rPr>
          <w:rFonts w:ascii="Times New Roman" w:hAnsi="Times New Roman" w:cs="Times New Roman"/>
          <w:sz w:val="22"/>
        </w:rPr>
        <w:t xml:space="preserve"> and </w:t>
      </w:r>
      <w:r w:rsidR="00455178">
        <w:rPr>
          <w:rFonts w:ascii="Times New Roman" w:hAnsi="Times New Roman" w:cs="Times New Roman"/>
          <w:sz w:val="22"/>
        </w:rPr>
        <w:t xml:space="preserve">the </w:t>
      </w:r>
      <w:r w:rsidR="00532CF6">
        <w:rPr>
          <w:rFonts w:ascii="Times New Roman" w:hAnsi="Times New Roman" w:cs="Times New Roman"/>
          <w:sz w:val="22"/>
        </w:rPr>
        <w:t>information content</w:t>
      </w:r>
      <w:r w:rsidR="00AA5FC9">
        <w:rPr>
          <w:rFonts w:ascii="Times New Roman" w:hAnsi="Times New Roman" w:cs="Times New Roman"/>
          <w:sz w:val="22"/>
        </w:rPr>
        <w:t xml:space="preserve">, given by the averaging kernel </w:t>
      </w:r>
      <w:r w:rsidR="00AA5FC9">
        <w:rPr>
          <w:rFonts w:ascii="Times New Roman" w:hAnsi="Times New Roman" w:cs="Times New Roman"/>
          <w:b/>
          <w:sz w:val="22"/>
        </w:rPr>
        <w:t>A</w:t>
      </w:r>
      <w:r w:rsidR="00AA5FC9">
        <w:rPr>
          <w:rFonts w:ascii="Times New Roman" w:hAnsi="Times New Roman" w:cs="Times New Roman"/>
          <w:sz w:val="22"/>
        </w:rPr>
        <w:t>:</w:t>
      </w:r>
    </w:p>
    <w:p w14:paraId="055E0CD4" w14:textId="63D645A0" w:rsidR="00AF755C" w:rsidRDefault="00AF755C" w:rsidP="007A4AD3">
      <w:pPr>
        <w:rPr>
          <w:rFonts w:ascii="Times New Roman" w:hAnsi="Times New Roman" w:cs="Times New Roman"/>
          <w:sz w:val="22"/>
        </w:rPr>
      </w:pPr>
    </w:p>
    <w:p w14:paraId="2E39FA52" w14:textId="78FAC295" w:rsidR="00AF755C" w:rsidRPr="00AF755C" w:rsidRDefault="00AF755C" w:rsidP="007A4AD3">
      <w:pPr>
        <w:rPr>
          <w:rFonts w:ascii="Times New Roman" w:eastAsiaTheme="minorEastAsia" w:hAnsi="Times New Roman" w:cs="Times New Roman"/>
          <w:sz w:val="22"/>
        </w:rPr>
      </w:pPr>
      <m:oMathPara>
        <m:oMath>
          <m:eqArr>
            <m:eqArrPr>
              <m:maxDist m:val="1"/>
              <m:ctrlPr>
                <w:rPr>
                  <w:rFonts w:ascii="Cambria Math" w:hAnsi="Cambria Math" w:cs="Times New Roman"/>
                  <w:b/>
                  <w:i/>
                  <w:sz w:val="22"/>
                </w:rPr>
              </m:ctrlPr>
            </m:eqArrPr>
            <m:e>
              <m:acc>
                <m:accPr>
                  <m:ctrlPr>
                    <w:rPr>
                      <w:rFonts w:ascii="Cambria Math" w:hAnsi="Cambria Math" w:cs="Times New Roman"/>
                      <w:i/>
                      <w:sz w:val="22"/>
                    </w:rPr>
                  </m:ctrlPr>
                </m:accPr>
                <m:e>
                  <m:r>
                    <m:rPr>
                      <m:sty m:val="b"/>
                    </m:rPr>
                    <w:rPr>
                      <w:rFonts w:ascii="Cambria Math" w:hAnsi="Cambria Math" w:cs="Times New Roman"/>
                      <w:sz w:val="22"/>
                    </w:rPr>
                    <m:t>x</m:t>
                  </m:r>
                </m:e>
              </m:acc>
              <m:r>
                <w:rPr>
                  <w:rFonts w:ascii="Cambria Math" w:hAnsi="Cambria Math" w:cs="Times New Roman"/>
                  <w:sz w:val="22"/>
                </w:rPr>
                <m:t>&amp;</m:t>
              </m:r>
              <m:r>
                <w:rPr>
                  <w:rFonts w:ascii="Cambria Math" w:hAnsi="Cambria Math" w:cs="Times New Roman"/>
                  <w:sz w:val="22"/>
                </w:rPr>
                <m:t>=</m:t>
              </m:r>
              <m:sSub>
                <m:sSubPr>
                  <m:ctrlPr>
                    <w:rPr>
                      <w:rFonts w:ascii="Cambria Math" w:hAnsi="Cambria Math" w:cs="Times New Roman"/>
                      <w:sz w:val="22"/>
                    </w:rPr>
                  </m:ctrlPr>
                </m:sSubPr>
                <m:e>
                  <m:r>
                    <m:rPr>
                      <m:sty m:val="b"/>
                    </m:rPr>
                    <w:rPr>
                      <w:rFonts w:ascii="Cambria Math" w:hAnsi="Cambria Math" w:cs="Times New Roman"/>
                      <w:sz w:val="22"/>
                    </w:rPr>
                    <m:t>x</m:t>
                  </m:r>
                </m:e>
                <m:sub>
                  <m:r>
                    <m:rPr>
                      <m:sty m:val="p"/>
                    </m:rPr>
                    <w:rPr>
                      <w:rFonts w:ascii="Cambria Math" w:hAnsi="Cambria Math" w:cs="Times New Roman"/>
                      <w:sz w:val="22"/>
                    </w:rPr>
                    <m:t>A</m:t>
                  </m:r>
                </m:sub>
              </m:sSub>
              <m:r>
                <m:rPr>
                  <m:sty m:val="p"/>
                </m:rPr>
                <w:rPr>
                  <w:rFonts w:ascii="Cambria Math" w:hAnsi="Cambria Math" w:cs="Times New Roman"/>
                  <w:sz w:val="22"/>
                </w:rPr>
                <m:t>+</m:t>
              </m:r>
              <m:sSub>
                <m:sSubPr>
                  <m:ctrlPr>
                    <w:rPr>
                      <w:rFonts w:ascii="Cambria Math" w:hAnsi="Cambria Math" w:cs="Times New Roman"/>
                      <w:sz w:val="22"/>
                    </w:rPr>
                  </m:ctrlPr>
                </m:sSubPr>
                <m:e>
                  <m:r>
                    <m:rPr>
                      <m:sty m:val="b"/>
                    </m:rPr>
                    <w:rPr>
                      <w:rFonts w:ascii="Cambria Math" w:hAnsi="Cambria Math" w:cs="Times New Roman"/>
                      <w:sz w:val="22"/>
                    </w:rPr>
                    <m:t>S</m:t>
                  </m:r>
                </m:e>
                <m:sub>
                  <m:r>
                    <m:rPr>
                      <m:sty m:val="p"/>
                    </m:rPr>
                    <w:rPr>
                      <w:rFonts w:ascii="Cambria Math" w:hAnsi="Cambria Math" w:cs="Times New Roman"/>
                      <w:sz w:val="22"/>
                    </w:rPr>
                    <m:t>A</m:t>
                  </m:r>
                </m:sub>
              </m:sSub>
              <m:sSup>
                <m:sSupPr>
                  <m:ctrlPr>
                    <w:rPr>
                      <w:rFonts w:ascii="Cambria Math" w:hAnsi="Cambria Math" w:cs="Times New Roman"/>
                      <w:sz w:val="22"/>
                    </w:rPr>
                  </m:ctrlPr>
                </m:sSupPr>
                <m:e>
                  <m:r>
                    <m:rPr>
                      <m:sty m:val="b"/>
                    </m:rPr>
                    <w:rPr>
                      <w:rFonts w:ascii="Cambria Math" w:hAnsi="Cambria Math" w:cs="Times New Roman"/>
                      <w:sz w:val="22"/>
                    </w:rPr>
                    <m:t>K</m:t>
                  </m:r>
                  <m:ctrlPr>
                    <w:rPr>
                      <w:rFonts w:ascii="Cambria Math" w:hAnsi="Cambria Math" w:cs="Times New Roman"/>
                      <w:b/>
                      <w:sz w:val="22"/>
                    </w:rPr>
                  </m:ctrlPr>
                </m:e>
                <m:sup>
                  <m:r>
                    <m:rPr>
                      <m:sty m:val="p"/>
                    </m:rPr>
                    <w:rPr>
                      <w:rFonts w:ascii="Cambria Math" w:hAnsi="Cambria Math" w:cs="Times New Roman"/>
                      <w:sz w:val="22"/>
                    </w:rPr>
                    <m:t>T</m:t>
                  </m:r>
                </m:sup>
              </m:sSup>
              <m:sSup>
                <m:sSupPr>
                  <m:ctrlPr>
                    <w:rPr>
                      <w:rFonts w:ascii="Cambria Math" w:hAnsi="Cambria Math" w:cs="Times New Roman"/>
                      <w:b/>
                      <w:i/>
                      <w:sz w:val="22"/>
                    </w:rPr>
                  </m:ctrlPr>
                </m:sSupPr>
                <m:e>
                  <m:d>
                    <m:dPr>
                      <m:ctrlPr>
                        <w:rPr>
                          <w:rFonts w:ascii="Cambria Math" w:hAnsi="Cambria Math" w:cs="Times New Roman"/>
                          <w:i/>
                          <w:sz w:val="22"/>
                        </w:rPr>
                      </m:ctrlPr>
                    </m:dPr>
                    <m:e>
                      <m:r>
                        <m:rPr>
                          <m:sty m:val="b"/>
                        </m:rPr>
                        <w:rPr>
                          <w:rFonts w:ascii="Cambria Math" w:hAnsi="Cambria Math" w:cs="Times New Roman"/>
                          <w:sz w:val="22"/>
                        </w:rPr>
                        <m:t>K</m:t>
                      </m:r>
                      <m:sSub>
                        <m:sSubPr>
                          <m:ctrlPr>
                            <w:rPr>
                              <w:rFonts w:ascii="Cambria Math" w:hAnsi="Cambria Math" w:cs="Times New Roman"/>
                              <w:sz w:val="22"/>
                            </w:rPr>
                          </m:ctrlPr>
                        </m:sSubPr>
                        <m:e>
                          <m:r>
                            <m:rPr>
                              <m:sty m:val="b"/>
                            </m:rPr>
                            <w:rPr>
                              <w:rFonts w:ascii="Cambria Math" w:hAnsi="Cambria Math" w:cs="Times New Roman"/>
                              <w:sz w:val="22"/>
                            </w:rPr>
                            <m:t>S</m:t>
                          </m:r>
                          <m:ctrlPr>
                            <w:rPr>
                              <w:rFonts w:ascii="Cambria Math" w:hAnsi="Cambria Math" w:cs="Times New Roman"/>
                              <w:b/>
                              <w:sz w:val="22"/>
                            </w:rPr>
                          </m:ctrlPr>
                        </m:e>
                        <m:sub>
                          <m:r>
                            <m:rPr>
                              <m:sty m:val="p"/>
                            </m:rPr>
                            <w:rPr>
                              <w:rFonts w:ascii="Cambria Math" w:hAnsi="Cambria Math" w:cs="Times New Roman"/>
                              <w:sz w:val="22"/>
                            </w:rPr>
                            <m:t>A</m:t>
                          </m:r>
                        </m:sub>
                      </m:sSub>
                      <m:sSup>
                        <m:sSupPr>
                          <m:ctrlPr>
                            <w:rPr>
                              <w:rFonts w:ascii="Cambria Math" w:hAnsi="Cambria Math" w:cs="Times New Roman"/>
                              <w:b/>
                              <w:sz w:val="22"/>
                            </w:rPr>
                          </m:ctrlPr>
                        </m:sSupPr>
                        <m:e>
                          <m:r>
                            <m:rPr>
                              <m:sty m:val="b"/>
                            </m:rPr>
                            <w:rPr>
                              <w:rFonts w:ascii="Cambria Math" w:hAnsi="Cambria Math" w:cs="Times New Roman"/>
                              <w:sz w:val="22"/>
                            </w:rPr>
                            <m:t>K</m:t>
                          </m:r>
                        </m:e>
                        <m:sup>
                          <m:r>
                            <m:rPr>
                              <m:sty m:val="p"/>
                            </m:rPr>
                            <w:rPr>
                              <w:rFonts w:ascii="Cambria Math" w:hAnsi="Cambria Math" w:cs="Times New Roman"/>
                              <w:sz w:val="22"/>
                            </w:rPr>
                            <m:t>T</m:t>
                          </m:r>
                        </m:sup>
                      </m:sSup>
                      <m: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S</m:t>
                          </m:r>
                          <m:ctrlPr>
                            <w:rPr>
                              <w:rFonts w:ascii="Cambria Math" w:hAnsi="Cambria Math" w:cs="Times New Roman"/>
                              <w:i/>
                              <w:sz w:val="22"/>
                            </w:rPr>
                          </m:ctrlPr>
                        </m:e>
                        <m:sub>
                          <m:r>
                            <m:rPr>
                              <m:sty m:val="p"/>
                            </m:rPr>
                            <w:rPr>
                              <w:rFonts w:ascii="Cambria Math" w:hAnsi="Cambria Math" w:cs="Times New Roman"/>
                              <w:sz w:val="22"/>
                            </w:rPr>
                            <m:t>O</m:t>
                          </m:r>
                        </m:sub>
                      </m:sSub>
                      <m:ctrlPr>
                        <w:rPr>
                          <w:rFonts w:ascii="Cambria Math" w:hAnsi="Cambria Math" w:cs="Times New Roman"/>
                          <w:b/>
                          <w:i/>
                          <w:sz w:val="22"/>
                        </w:rPr>
                      </m:ctrlPr>
                    </m:e>
                  </m:d>
                </m:e>
                <m:sup>
                  <m:r>
                    <w:rPr>
                      <w:rFonts w:ascii="Cambria Math" w:hAnsi="Cambria Math" w:cs="Times New Roman"/>
                      <w:sz w:val="22"/>
                    </w:rPr>
                    <m:t>-1</m:t>
                  </m:r>
                </m:sup>
              </m:sSup>
              <m:d>
                <m:dPr>
                  <m:ctrlPr>
                    <w:rPr>
                      <w:rFonts w:ascii="Cambria Math" w:hAnsi="Cambria Math" w:cs="Times New Roman"/>
                      <w:b/>
                      <w:sz w:val="22"/>
                    </w:rPr>
                  </m:ctrlPr>
                </m:dPr>
                <m:e>
                  <m:r>
                    <m:rPr>
                      <m:sty m:val="b"/>
                    </m:rPr>
                    <w:rPr>
                      <w:rFonts w:ascii="Cambria Math" w:hAnsi="Cambria Math" w:cs="Times New Roman"/>
                      <w:sz w:val="22"/>
                    </w:rPr>
                    <m:t>y-K</m:t>
                  </m:r>
                  <m:sSub>
                    <m:sSubPr>
                      <m:ctrlPr>
                        <w:rPr>
                          <w:rFonts w:ascii="Cambria Math" w:hAnsi="Cambria Math" w:cs="Times New Roman"/>
                          <w:sz w:val="22"/>
                        </w:rPr>
                      </m:ctrlPr>
                    </m:sSubPr>
                    <m:e>
                      <m:r>
                        <m:rPr>
                          <m:sty m:val="b"/>
                        </m:rPr>
                        <w:rPr>
                          <w:rFonts w:ascii="Cambria Math" w:hAnsi="Cambria Math" w:cs="Times New Roman"/>
                          <w:sz w:val="22"/>
                        </w:rPr>
                        <m:t>x</m:t>
                      </m:r>
                    </m:e>
                    <m:sub>
                      <m:r>
                        <m:rPr>
                          <m:sty m:val="p"/>
                        </m:rPr>
                        <w:rPr>
                          <w:rFonts w:ascii="Cambria Math" w:hAnsi="Cambria Math" w:cs="Times New Roman"/>
                          <w:sz w:val="22"/>
                        </w:rPr>
                        <m:t>A</m:t>
                      </m:r>
                    </m:sub>
                  </m:sSub>
                </m:e>
              </m:d>
              <m:r>
                <m:rPr>
                  <m:sty m:val="bi"/>
                </m:rPr>
                <w:rPr>
                  <w:rFonts w:ascii="Cambria Math" w:hAnsi="Cambria Math" w:cs="Times New Roman"/>
                  <w:sz w:val="22"/>
                </w:rPr>
                <m:t xml:space="preserve"> </m:t>
              </m:r>
              <m:r>
                <w:rPr>
                  <w:rFonts w:ascii="Cambria Math" w:hAnsi="Cambria Math" w:cs="Times New Roman"/>
                  <w:sz w:val="22"/>
                </w:rPr>
                <m:t>#</m:t>
              </m:r>
              <m:d>
                <m:dPr>
                  <m:ctrlPr>
                    <w:rPr>
                      <w:rFonts w:ascii="Cambria Math" w:hAnsi="Cambria Math" w:cs="Times New Roman"/>
                      <w:i/>
                      <w:sz w:val="22"/>
                    </w:rPr>
                  </m:ctrlPr>
                </m:dPr>
                <m:e>
                  <m:r>
                    <w:rPr>
                      <w:rFonts w:ascii="Cambria Math" w:hAnsi="Cambria Math" w:cs="Times New Roman"/>
                      <w:sz w:val="22"/>
                    </w:rPr>
                    <m:t>2</m:t>
                  </m:r>
                </m:e>
              </m:d>
              <m:ctrlPr>
                <w:rPr>
                  <w:rFonts w:ascii="Cambria Math" w:eastAsia="Cambria Math" w:hAnsi="Cambria Math" w:cs="Cambria Math"/>
                  <w:b/>
                  <w:i/>
                  <w:sz w:val="22"/>
                </w:rPr>
              </m:ctrlPr>
            </m:e>
            <m:e>
              <m:acc>
                <m:accPr>
                  <m:ctrlPr>
                    <w:rPr>
                      <w:rFonts w:ascii="Cambria Math" w:eastAsia="Cambria Math" w:hAnsi="Cambria Math" w:cs="Cambria Math"/>
                      <w:b/>
                      <w:i/>
                      <w:sz w:val="22"/>
                    </w:rPr>
                  </m:ctrlPr>
                </m:accPr>
                <m:e>
                  <m:r>
                    <m:rPr>
                      <m:sty m:val="b"/>
                    </m:rPr>
                    <w:rPr>
                      <w:rFonts w:ascii="Cambria Math" w:eastAsia="Cambria Math" w:hAnsi="Cambria Math" w:cs="Cambria Math"/>
                      <w:sz w:val="22"/>
                    </w:rPr>
                    <m:t>S</m:t>
                  </m:r>
                  <m:ctrlPr>
                    <w:rPr>
                      <w:rFonts w:ascii="Cambria Math" w:hAnsi="Cambria Math" w:cs="Times New Roman"/>
                      <w:i/>
                      <w:sz w:val="22"/>
                    </w:rPr>
                  </m:ctrlPr>
                </m:e>
              </m:acc>
              <m:r>
                <w:rPr>
                  <w:rFonts w:ascii="Cambria Math" w:hAnsi="Cambria Math" w:cs="Times New Roman"/>
                  <w:sz w:val="22"/>
                </w:rPr>
                <m:t>&amp;=</m:t>
              </m:r>
              <m:sSup>
                <m:sSupPr>
                  <m:ctrlPr>
                    <w:rPr>
                      <w:rFonts w:ascii="Cambria Math" w:hAnsi="Cambria Math" w:cs="Times New Roman"/>
                      <w:sz w:val="22"/>
                    </w:rPr>
                  </m:ctrlPr>
                </m:sSupPr>
                <m:e>
                  <m:d>
                    <m:dPr>
                      <m:ctrlPr>
                        <w:rPr>
                          <w:rFonts w:ascii="Cambria Math" w:hAnsi="Cambria Math" w:cs="Times New Roman"/>
                          <w:sz w:val="22"/>
                        </w:rPr>
                      </m:ctrlPr>
                    </m:dPr>
                    <m:e>
                      <m:sSup>
                        <m:sSupPr>
                          <m:ctrlPr>
                            <w:rPr>
                              <w:rFonts w:ascii="Cambria Math" w:hAnsi="Cambria Math" w:cs="Times New Roman"/>
                              <w:sz w:val="22"/>
                            </w:rPr>
                          </m:ctrlPr>
                        </m:sSupPr>
                        <m:e>
                          <m:r>
                            <m:rPr>
                              <m:sty m:val="b"/>
                            </m:rPr>
                            <w:rPr>
                              <w:rFonts w:ascii="Cambria Math" w:hAnsi="Cambria Math" w:cs="Times New Roman"/>
                              <w:sz w:val="22"/>
                            </w:rPr>
                            <m:t>K</m:t>
                          </m:r>
                        </m:e>
                        <m:sup>
                          <m:r>
                            <m:rPr>
                              <m:sty m:val="p"/>
                            </m:rPr>
                            <w:rPr>
                              <w:rFonts w:ascii="Cambria Math" w:hAnsi="Cambria Math" w:cs="Times New Roman"/>
                              <w:sz w:val="22"/>
                            </w:rPr>
                            <m:t>T</m:t>
                          </m:r>
                        </m:sup>
                      </m:sSup>
                      <m:sSubSup>
                        <m:sSubSupPr>
                          <m:ctrlPr>
                            <w:rPr>
                              <w:rFonts w:ascii="Cambria Math" w:hAnsi="Cambria Math" w:cs="Times New Roman"/>
                              <w:sz w:val="22"/>
                            </w:rPr>
                          </m:ctrlPr>
                        </m:sSubSupPr>
                        <m:e>
                          <m:r>
                            <m:rPr>
                              <m:sty m:val="b"/>
                            </m:rPr>
                            <w:rPr>
                              <w:rFonts w:ascii="Cambria Math" w:hAnsi="Cambria Math" w:cs="Times New Roman"/>
                              <w:sz w:val="22"/>
                            </w:rPr>
                            <m:t>S</m:t>
                          </m:r>
                        </m:e>
                        <m:sub>
                          <m:r>
                            <m:rPr>
                              <m:sty m:val="p"/>
                            </m:rPr>
                            <w:rPr>
                              <w:rFonts w:ascii="Cambria Math" w:hAnsi="Cambria Math" w:cs="Times New Roman"/>
                              <w:sz w:val="22"/>
                            </w:rPr>
                            <m:t>O</m:t>
                          </m:r>
                        </m:sub>
                        <m:sup>
                          <m:r>
                            <m:rPr>
                              <m:sty m:val="p"/>
                            </m:rPr>
                            <w:rPr>
                              <w:rFonts w:ascii="Cambria Math" w:hAnsi="Cambria Math" w:cs="Times New Roman"/>
                              <w:sz w:val="22"/>
                            </w:rPr>
                            <m:t>-1</m:t>
                          </m:r>
                        </m:sup>
                      </m:sSubSup>
                      <m:r>
                        <m:rPr>
                          <m:sty m:val="b"/>
                        </m:rPr>
                        <w:rPr>
                          <w:rFonts w:ascii="Cambria Math" w:hAnsi="Cambria Math" w:cs="Times New Roman"/>
                          <w:sz w:val="22"/>
                        </w:rPr>
                        <m:t>K</m:t>
                      </m:r>
                      <m:r>
                        <m:rPr>
                          <m:sty m:val="p"/>
                        </m:rPr>
                        <w:rPr>
                          <w:rFonts w:ascii="Cambria Math" w:hAnsi="Cambria Math" w:cs="Times New Roman"/>
                          <w:sz w:val="22"/>
                        </w:rPr>
                        <m:t>+</m:t>
                      </m:r>
                      <m:sSubSup>
                        <m:sSubSupPr>
                          <m:ctrlPr>
                            <w:rPr>
                              <w:rFonts w:ascii="Cambria Math" w:hAnsi="Cambria Math" w:cs="Times New Roman"/>
                              <w:sz w:val="22"/>
                            </w:rPr>
                          </m:ctrlPr>
                        </m:sSubSupPr>
                        <m:e>
                          <m:r>
                            <m:rPr>
                              <m:sty m:val="b"/>
                            </m:rPr>
                            <w:rPr>
                              <w:rFonts w:ascii="Cambria Math" w:hAnsi="Cambria Math" w:cs="Times New Roman"/>
                              <w:sz w:val="22"/>
                            </w:rPr>
                            <m:t>S</m:t>
                          </m:r>
                        </m:e>
                        <m:sub>
                          <m:r>
                            <m:rPr>
                              <m:sty m:val="p"/>
                            </m:rPr>
                            <w:rPr>
                              <w:rFonts w:ascii="Cambria Math" w:hAnsi="Cambria Math" w:cs="Times New Roman"/>
                              <w:sz w:val="22"/>
                            </w:rPr>
                            <m:t>A</m:t>
                          </m:r>
                        </m:sub>
                        <m:sup>
                          <m:r>
                            <m:rPr>
                              <m:sty m:val="p"/>
                            </m:rPr>
                            <w:rPr>
                              <w:rFonts w:ascii="Cambria Math" w:hAnsi="Cambria Math" w:cs="Times New Roman"/>
                              <w:sz w:val="22"/>
                            </w:rPr>
                            <m:t>-1</m:t>
                          </m:r>
                        </m:sup>
                      </m:sSubSup>
                    </m:e>
                  </m:d>
                </m:e>
                <m:sup>
                  <m:r>
                    <m:rPr>
                      <m:sty m:val="p"/>
                    </m:rPr>
                    <w:rPr>
                      <w:rFonts w:ascii="Cambria Math" w:hAnsi="Cambria Math" w:cs="Times New Roman"/>
                      <w:sz w:val="22"/>
                    </w:rPr>
                    <m:t>-1</m:t>
                  </m:r>
                </m:sup>
              </m:sSup>
              <m:r>
                <w:rPr>
                  <w:rFonts w:ascii="Cambria Math" w:hAnsi="Cambria Math" w:cs="Times New Roman"/>
                  <w:sz w:val="22"/>
                </w:rPr>
                <m:t xml:space="preserve"> #(3)</m:t>
              </m:r>
              <m:ctrlPr>
                <w:rPr>
                  <w:rFonts w:ascii="Cambria Math" w:eastAsia="Cambria Math" w:hAnsi="Cambria Math" w:cs="Cambria Math"/>
                  <w:i/>
                  <w:sz w:val="22"/>
                </w:rPr>
              </m:ctrlPr>
            </m:e>
            <m:e>
              <m:r>
                <m:rPr>
                  <m:sty m:val="b"/>
                </m:rPr>
                <w:rPr>
                  <w:rFonts w:ascii="Cambria Math" w:eastAsia="Cambria Math" w:hAnsi="Cambria Math" w:cs="Cambria Math"/>
                  <w:sz w:val="22"/>
                </w:rPr>
                <m:t>A</m:t>
              </m:r>
              <m:r>
                <w:rPr>
                  <w:rFonts w:ascii="Cambria Math" w:hAnsi="Cambria Math" w:cs="Times New Roman"/>
                  <w:sz w:val="22"/>
                </w:rPr>
                <m:t>&amp;</m:t>
              </m:r>
              <m:r>
                <m:rPr>
                  <m:aln/>
                </m:rPr>
                <w:rPr>
                  <w:rFonts w:ascii="Cambria Math" w:hAnsi="Cambria Math" w:cs="Times New Roman"/>
                  <w:sz w:val="22"/>
                </w:rPr>
                <m:t xml:space="preserve">= </m:t>
              </m:r>
              <m:sSub>
                <m:sSubPr>
                  <m:ctrlPr>
                    <w:rPr>
                      <w:rFonts w:ascii="Cambria Math" w:hAnsi="Cambria Math" w:cs="Times New Roman"/>
                      <w:sz w:val="22"/>
                    </w:rPr>
                  </m:ctrlPr>
                </m:sSubPr>
                <m:e>
                  <m:r>
                    <m:rPr>
                      <m:sty m:val="b"/>
                    </m:rPr>
                    <w:rPr>
                      <w:rFonts w:ascii="Cambria Math" w:hAnsi="Cambria Math" w:cs="Times New Roman"/>
                      <w:sz w:val="22"/>
                    </w:rPr>
                    <m:t>S</m:t>
                  </m:r>
                </m:e>
                <m:sub>
                  <m:r>
                    <m:rPr>
                      <m:sty m:val="p"/>
                    </m:rPr>
                    <w:rPr>
                      <w:rFonts w:ascii="Cambria Math" w:hAnsi="Cambria Math" w:cs="Times New Roman"/>
                      <w:sz w:val="22"/>
                    </w:rPr>
                    <m:t>A</m:t>
                  </m:r>
                </m:sub>
              </m:sSub>
              <m:sSup>
                <m:sSupPr>
                  <m:ctrlPr>
                    <w:rPr>
                      <w:rFonts w:ascii="Cambria Math" w:hAnsi="Cambria Math" w:cs="Times New Roman"/>
                      <w:sz w:val="22"/>
                    </w:rPr>
                  </m:ctrlPr>
                </m:sSupPr>
                <m:e>
                  <m:r>
                    <m:rPr>
                      <m:sty m:val="b"/>
                    </m:rPr>
                    <w:rPr>
                      <w:rFonts w:ascii="Cambria Math" w:hAnsi="Cambria Math" w:cs="Times New Roman"/>
                      <w:sz w:val="22"/>
                    </w:rPr>
                    <m:t>K</m:t>
                  </m:r>
                  <m:ctrlPr>
                    <w:rPr>
                      <w:rFonts w:ascii="Cambria Math" w:hAnsi="Cambria Math" w:cs="Times New Roman"/>
                      <w:b/>
                      <w:sz w:val="22"/>
                    </w:rPr>
                  </m:ctrlPr>
                </m:e>
                <m:sup>
                  <m:r>
                    <m:rPr>
                      <m:sty m:val="p"/>
                    </m:rPr>
                    <w:rPr>
                      <w:rFonts w:ascii="Cambria Math" w:hAnsi="Cambria Math" w:cs="Times New Roman"/>
                      <w:sz w:val="22"/>
                    </w:rPr>
                    <m:t>T</m:t>
                  </m:r>
                </m:sup>
              </m:sSup>
              <m:sSup>
                <m:sSupPr>
                  <m:ctrlPr>
                    <w:rPr>
                      <w:rFonts w:ascii="Cambria Math" w:hAnsi="Cambria Math" w:cs="Times New Roman"/>
                      <w:b/>
                      <w:i/>
                      <w:sz w:val="22"/>
                    </w:rPr>
                  </m:ctrlPr>
                </m:sSupPr>
                <m:e>
                  <m:d>
                    <m:dPr>
                      <m:ctrlPr>
                        <w:rPr>
                          <w:rFonts w:ascii="Cambria Math" w:hAnsi="Cambria Math" w:cs="Times New Roman"/>
                          <w:i/>
                          <w:sz w:val="22"/>
                        </w:rPr>
                      </m:ctrlPr>
                    </m:dPr>
                    <m:e>
                      <m:r>
                        <m:rPr>
                          <m:sty m:val="b"/>
                        </m:rPr>
                        <w:rPr>
                          <w:rFonts w:ascii="Cambria Math" w:hAnsi="Cambria Math" w:cs="Times New Roman"/>
                          <w:sz w:val="22"/>
                        </w:rPr>
                        <m:t>K</m:t>
                      </m:r>
                      <m:sSub>
                        <m:sSubPr>
                          <m:ctrlPr>
                            <w:rPr>
                              <w:rFonts w:ascii="Cambria Math" w:hAnsi="Cambria Math" w:cs="Times New Roman"/>
                              <w:sz w:val="22"/>
                            </w:rPr>
                          </m:ctrlPr>
                        </m:sSubPr>
                        <m:e>
                          <m:r>
                            <m:rPr>
                              <m:sty m:val="b"/>
                            </m:rPr>
                            <w:rPr>
                              <w:rFonts w:ascii="Cambria Math" w:hAnsi="Cambria Math" w:cs="Times New Roman"/>
                              <w:sz w:val="22"/>
                            </w:rPr>
                            <m:t>S</m:t>
                          </m:r>
                          <m:ctrlPr>
                            <w:rPr>
                              <w:rFonts w:ascii="Cambria Math" w:hAnsi="Cambria Math" w:cs="Times New Roman"/>
                              <w:b/>
                              <w:sz w:val="22"/>
                            </w:rPr>
                          </m:ctrlPr>
                        </m:e>
                        <m:sub>
                          <m:r>
                            <m:rPr>
                              <m:sty m:val="p"/>
                            </m:rPr>
                            <w:rPr>
                              <w:rFonts w:ascii="Cambria Math" w:hAnsi="Cambria Math" w:cs="Times New Roman"/>
                              <w:sz w:val="22"/>
                            </w:rPr>
                            <m:t>A</m:t>
                          </m:r>
                        </m:sub>
                      </m:sSub>
                      <m:sSup>
                        <m:sSupPr>
                          <m:ctrlPr>
                            <w:rPr>
                              <w:rFonts w:ascii="Cambria Math" w:hAnsi="Cambria Math" w:cs="Times New Roman"/>
                              <w:b/>
                              <w:sz w:val="22"/>
                            </w:rPr>
                          </m:ctrlPr>
                        </m:sSupPr>
                        <m:e>
                          <m:r>
                            <m:rPr>
                              <m:sty m:val="b"/>
                            </m:rPr>
                            <w:rPr>
                              <w:rFonts w:ascii="Cambria Math" w:hAnsi="Cambria Math" w:cs="Times New Roman"/>
                              <w:sz w:val="22"/>
                            </w:rPr>
                            <m:t>K</m:t>
                          </m:r>
                        </m:e>
                        <m:sup>
                          <m:r>
                            <m:rPr>
                              <m:sty m:val="p"/>
                            </m:rPr>
                            <w:rPr>
                              <w:rFonts w:ascii="Cambria Math" w:hAnsi="Cambria Math" w:cs="Times New Roman"/>
                              <w:sz w:val="22"/>
                            </w:rPr>
                            <m:t>T</m:t>
                          </m:r>
                        </m:sup>
                      </m:sSup>
                      <m: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S</m:t>
                          </m:r>
                          <m:ctrlPr>
                            <w:rPr>
                              <w:rFonts w:ascii="Cambria Math" w:hAnsi="Cambria Math" w:cs="Times New Roman"/>
                              <w:i/>
                              <w:sz w:val="22"/>
                            </w:rPr>
                          </m:ctrlPr>
                        </m:e>
                        <m:sub>
                          <m:r>
                            <m:rPr>
                              <m:sty m:val="p"/>
                            </m:rPr>
                            <w:rPr>
                              <w:rFonts w:ascii="Cambria Math" w:hAnsi="Cambria Math" w:cs="Times New Roman"/>
                              <w:sz w:val="22"/>
                            </w:rPr>
                            <m:t>O</m:t>
                          </m:r>
                        </m:sub>
                      </m:sSub>
                      <m:ctrlPr>
                        <w:rPr>
                          <w:rFonts w:ascii="Cambria Math" w:hAnsi="Cambria Math" w:cs="Times New Roman"/>
                          <w:b/>
                          <w:i/>
                          <w:sz w:val="22"/>
                        </w:rPr>
                      </m:ctrlPr>
                    </m:e>
                  </m:d>
                </m:e>
                <m:sup>
                  <m:r>
                    <w:rPr>
                      <w:rFonts w:ascii="Cambria Math" w:hAnsi="Cambria Math" w:cs="Times New Roman"/>
                      <w:sz w:val="22"/>
                    </w:rPr>
                    <m:t>-1</m:t>
                  </m:r>
                </m:sup>
              </m:sSup>
              <m:r>
                <m:rPr>
                  <m:sty m:val="b"/>
                </m:rPr>
                <w:rPr>
                  <w:rFonts w:ascii="Cambria Math" w:hAnsi="Cambria Math" w:cs="Times New Roman"/>
                  <w:sz w:val="22"/>
                </w:rPr>
                <m:t>K</m:t>
              </m:r>
              <m:r>
                <m:rPr>
                  <m:sty m:val="b"/>
                </m:rPr>
                <w:rPr>
                  <w:rFonts w:ascii="Cambria Math" w:hAnsi="Cambria Math" w:cs="Times New Roman"/>
                  <w:sz w:val="22"/>
                </w:rPr>
                <m:t xml:space="preserve"> #</m:t>
              </m:r>
              <m:r>
                <m:rPr>
                  <m:sty m:val="p"/>
                </m:rPr>
                <w:rPr>
                  <w:rFonts w:ascii="Cambria Math" w:hAnsi="Cambria Math" w:cs="Times New Roman"/>
                  <w:sz w:val="22"/>
                </w:rPr>
                <m:t>(4)</m:t>
              </m:r>
              <m:ctrlPr>
                <w:rPr>
                  <w:rFonts w:ascii="Cambria Math" w:hAnsi="Cambria Math" w:cs="Times New Roman"/>
                  <w:i/>
                  <w:sz w:val="22"/>
                </w:rPr>
              </m:ctrlPr>
            </m:e>
          </m:eqArr>
        </m:oMath>
      </m:oMathPara>
    </w:p>
    <w:p w14:paraId="3327A7F8" w14:textId="03F74878" w:rsidR="0054222A" w:rsidRDefault="0054222A" w:rsidP="007A4AD3">
      <w:pPr>
        <w:rPr>
          <w:rFonts w:ascii="Times New Roman" w:hAnsi="Times New Roman" w:cs="Times New Roman"/>
          <w:sz w:val="22"/>
        </w:rPr>
      </w:pPr>
    </w:p>
    <w:p w14:paraId="1CBF8FD0" w14:textId="1B844D01" w:rsidR="005D2927" w:rsidRPr="007B0387" w:rsidRDefault="00B32F10" w:rsidP="005D2927">
      <w:pPr>
        <w:rPr>
          <w:rFonts w:ascii="Times New Roman" w:hAnsi="Times New Roman" w:cs="Times New Roman"/>
          <w:sz w:val="22"/>
        </w:rPr>
      </w:pPr>
      <w:r>
        <w:rPr>
          <w:rFonts w:ascii="Times New Roman" w:hAnsi="Times New Roman" w:cs="Times New Roman"/>
          <w:sz w:val="22"/>
        </w:rPr>
        <w:t xml:space="preserve">In an analytic inversion of satellite observations, </w:t>
      </w:r>
      <w:r w:rsidR="007B0387">
        <w:rPr>
          <w:rFonts w:ascii="Times New Roman" w:hAnsi="Times New Roman" w:cs="Times New Roman"/>
          <w:sz w:val="22"/>
        </w:rPr>
        <w:t xml:space="preserve">where the number of observations </w:t>
      </w:r>
      <w:r w:rsidR="007B0387" w:rsidRPr="007B0387">
        <w:rPr>
          <w:rFonts w:ascii="Times New Roman" w:hAnsi="Times New Roman" w:cs="Times New Roman"/>
          <w:sz w:val="22"/>
        </w:rPr>
        <w:t>is</w:t>
      </w:r>
      <w:r w:rsidR="007B0387">
        <w:rPr>
          <w:rFonts w:ascii="Times New Roman" w:hAnsi="Times New Roman" w:cs="Times New Roman"/>
          <w:sz w:val="22"/>
        </w:rPr>
        <w:t xml:space="preserve"> much larger than the number of state vector elements</w:t>
      </w:r>
      <w:r w:rsidR="0085365F">
        <w:rPr>
          <w:rFonts w:ascii="Times New Roman" w:hAnsi="Times New Roman" w:cs="Times New Roman"/>
          <w:sz w:val="22"/>
        </w:rPr>
        <w:t xml:space="preserve">, </w:t>
      </w:r>
      <w:r w:rsidR="0085365F" w:rsidRPr="0085365F">
        <w:rPr>
          <w:rFonts w:ascii="Times New Roman" w:hAnsi="Times New Roman" w:cs="Times New Roman"/>
          <w:i/>
          <w:sz w:val="22"/>
        </w:rPr>
        <w:t>m</w:t>
      </w:r>
      <w:r w:rsidR="0085365F">
        <w:rPr>
          <w:rFonts w:ascii="Times New Roman" w:hAnsi="Times New Roman" w:cs="Times New Roman"/>
          <w:sz w:val="22"/>
        </w:rPr>
        <w:t xml:space="preserve"> &gt;&gt;</w:t>
      </w:r>
      <w:r w:rsidR="007B0387">
        <w:rPr>
          <w:rFonts w:ascii="Times New Roman" w:hAnsi="Times New Roman" w:cs="Times New Roman"/>
          <w:sz w:val="22"/>
        </w:rPr>
        <w:t xml:space="preserve"> </w:t>
      </w:r>
      <w:r w:rsidR="007B0387">
        <w:rPr>
          <w:rFonts w:ascii="Times New Roman" w:hAnsi="Times New Roman" w:cs="Times New Roman"/>
          <w:i/>
          <w:sz w:val="22"/>
        </w:rPr>
        <w:t>n</w:t>
      </w:r>
      <w:r w:rsidR="0085365F">
        <w:rPr>
          <w:rFonts w:ascii="Times New Roman" w:hAnsi="Times New Roman" w:cs="Times New Roman"/>
          <w:sz w:val="22"/>
        </w:rPr>
        <w:t>,</w:t>
      </w:r>
      <w:r w:rsidR="007B0387">
        <w:rPr>
          <w:rFonts w:ascii="Times New Roman" w:hAnsi="Times New Roman" w:cs="Times New Roman"/>
          <w:sz w:val="22"/>
        </w:rPr>
        <w:t xml:space="preserve"> </w:t>
      </w:r>
      <w:r>
        <w:rPr>
          <w:rFonts w:ascii="Times New Roman" w:hAnsi="Times New Roman" w:cs="Times New Roman"/>
          <w:sz w:val="22"/>
        </w:rPr>
        <w:t xml:space="preserve">the computational cost </w:t>
      </w:r>
      <w:r w:rsidR="0054222A">
        <w:rPr>
          <w:rFonts w:ascii="Times New Roman" w:hAnsi="Times New Roman" w:cs="Times New Roman"/>
          <w:sz w:val="22"/>
        </w:rPr>
        <w:t xml:space="preserve">is </w:t>
      </w:r>
      <w:r w:rsidR="00375CF6">
        <w:rPr>
          <w:rFonts w:ascii="Times New Roman" w:hAnsi="Times New Roman" w:cs="Times New Roman"/>
          <w:sz w:val="22"/>
        </w:rPr>
        <w:t>determined</w:t>
      </w:r>
      <w:r w:rsidR="0054222A">
        <w:rPr>
          <w:rFonts w:ascii="Times New Roman" w:hAnsi="Times New Roman" w:cs="Times New Roman"/>
          <w:sz w:val="22"/>
        </w:rPr>
        <w:t xml:space="preserve"> by the cost of </w:t>
      </w:r>
      <w:r w:rsidR="0054222A">
        <w:rPr>
          <w:rFonts w:ascii="Times New Roman" w:hAnsi="Times New Roman" w:cs="Times New Roman"/>
          <w:sz w:val="22"/>
        </w:rPr>
        <w:lastRenderedPageBreak/>
        <w:t xml:space="preserve">constructing the Jacobian matrix </w:t>
      </w:r>
      <w:r w:rsidR="0054222A">
        <w:rPr>
          <w:rFonts w:ascii="Times New Roman" w:hAnsi="Times New Roman" w:cs="Times New Roman"/>
          <w:b/>
          <w:sz w:val="22"/>
        </w:rPr>
        <w:t>K</w:t>
      </w:r>
      <w:r w:rsidR="0054222A">
        <w:rPr>
          <w:rFonts w:ascii="Times New Roman" w:hAnsi="Times New Roman" w:cs="Times New Roman"/>
          <w:sz w:val="22"/>
        </w:rPr>
        <w:t>.</w:t>
      </w:r>
      <w:r w:rsidR="00073410">
        <w:rPr>
          <w:rFonts w:ascii="Times New Roman" w:hAnsi="Times New Roman" w:cs="Times New Roman"/>
          <w:sz w:val="22"/>
        </w:rPr>
        <w:t xml:space="preserve"> </w:t>
      </w:r>
      <w:r w:rsidR="00455178">
        <w:rPr>
          <w:rFonts w:ascii="Times New Roman" w:hAnsi="Times New Roman" w:cs="Times New Roman"/>
          <w:sz w:val="22"/>
        </w:rPr>
        <w:t xml:space="preserve">The Jacobian is typically constructed column-wise by </w:t>
      </w:r>
      <w:r w:rsidR="00073410">
        <w:rPr>
          <w:rFonts w:ascii="Times New Roman" w:hAnsi="Times New Roman" w:cs="Times New Roman"/>
          <w:sz w:val="22"/>
        </w:rPr>
        <w:t>computing</w:t>
      </w:r>
      <w:r w:rsidR="00455178">
        <w:rPr>
          <w:rFonts w:ascii="Times New Roman" w:hAnsi="Times New Roman" w:cs="Times New Roman"/>
          <w:sz w:val="22"/>
        </w:rPr>
        <w:t xml:space="preserve"> the model response to a perturbation of </w:t>
      </w:r>
      <w:r w:rsidR="0085365F">
        <w:rPr>
          <w:rFonts w:ascii="Times New Roman" w:hAnsi="Times New Roman" w:cs="Times New Roman"/>
          <w:sz w:val="22"/>
        </w:rPr>
        <w:t>each state variable</w:t>
      </w:r>
      <w:r w:rsidR="00455178">
        <w:rPr>
          <w:rFonts w:ascii="Times New Roman" w:hAnsi="Times New Roman" w:cs="Times New Roman"/>
          <w:sz w:val="22"/>
        </w:rPr>
        <w:t xml:space="preserve">, requiring </w:t>
      </w:r>
      <w:r w:rsidR="00455178">
        <w:rPr>
          <w:rFonts w:ascii="Times New Roman" w:hAnsi="Times New Roman" w:cs="Times New Roman"/>
          <w:i/>
          <w:sz w:val="22"/>
        </w:rPr>
        <w:t>n</w:t>
      </w:r>
      <w:r w:rsidR="00455178">
        <w:rPr>
          <w:rFonts w:ascii="Times New Roman" w:hAnsi="Times New Roman" w:cs="Times New Roman"/>
          <w:sz w:val="22"/>
        </w:rPr>
        <w:t xml:space="preserve"> + 1 forward model runs</w:t>
      </w:r>
      <w:r w:rsidR="0085365F">
        <w:rPr>
          <w:rFonts w:ascii="Times New Roman" w:hAnsi="Times New Roman" w:cs="Times New Roman"/>
          <w:sz w:val="22"/>
        </w:rPr>
        <w:t xml:space="preserve">. </w:t>
      </w:r>
      <w:r w:rsidR="008523D0">
        <w:rPr>
          <w:rFonts w:ascii="Times New Roman" w:hAnsi="Times New Roman" w:cs="Times New Roman"/>
          <w:sz w:val="22"/>
        </w:rPr>
        <w:t xml:space="preserve">However, most inversions constrain fewer than </w:t>
      </w:r>
      <w:r w:rsidR="008523D0">
        <w:rPr>
          <w:rFonts w:ascii="Times New Roman" w:hAnsi="Times New Roman" w:cs="Times New Roman"/>
          <w:i/>
          <w:sz w:val="22"/>
        </w:rPr>
        <w:t>n</w:t>
      </w:r>
      <w:r w:rsidR="008523D0">
        <w:rPr>
          <w:rFonts w:ascii="Times New Roman" w:hAnsi="Times New Roman" w:cs="Times New Roman"/>
          <w:sz w:val="22"/>
        </w:rPr>
        <w:t xml:space="preserve"> pieces of information as measured by the degrees of freedom for signal (DOFS), given by the trace of </w:t>
      </w:r>
      <w:r w:rsidR="008523D0">
        <w:rPr>
          <w:rFonts w:ascii="Times New Roman" w:hAnsi="Times New Roman" w:cs="Times New Roman"/>
          <w:b/>
          <w:sz w:val="22"/>
        </w:rPr>
        <w:t>A</w:t>
      </w:r>
      <w:r w:rsidR="008523D0">
        <w:rPr>
          <w:rFonts w:ascii="Times New Roman" w:hAnsi="Times New Roman" w:cs="Times New Roman"/>
          <w:sz w:val="22"/>
        </w:rPr>
        <w:t xml:space="preserve">. </w:t>
      </w:r>
      <w:r w:rsidR="0085365F">
        <w:rPr>
          <w:rFonts w:ascii="Times New Roman" w:hAnsi="Times New Roman" w:cs="Times New Roman"/>
          <w:sz w:val="22"/>
        </w:rPr>
        <w:t xml:space="preserve">The computational cost of constructing the Jacobian matrix can </w:t>
      </w:r>
      <w:r w:rsidR="00E0153A">
        <w:rPr>
          <w:rFonts w:ascii="Times New Roman" w:hAnsi="Times New Roman" w:cs="Times New Roman"/>
          <w:sz w:val="22"/>
        </w:rPr>
        <w:t>then</w:t>
      </w:r>
      <w:r w:rsidR="0085365F">
        <w:rPr>
          <w:rFonts w:ascii="Times New Roman" w:hAnsi="Times New Roman" w:cs="Times New Roman"/>
          <w:sz w:val="22"/>
        </w:rPr>
        <w:t xml:space="preserve"> be reduced by (1) decreasing the dimension of the state variable vector by aggregating together state variables or (2) decreasing the number of </w:t>
      </w:r>
      <w:proofErr w:type="gramStart"/>
      <w:r w:rsidR="0085365F">
        <w:rPr>
          <w:rFonts w:ascii="Times New Roman" w:hAnsi="Times New Roman" w:cs="Times New Roman"/>
          <w:sz w:val="22"/>
        </w:rPr>
        <w:t>model</w:t>
      </w:r>
      <w:proofErr w:type="gramEnd"/>
      <w:r w:rsidR="0085365F">
        <w:rPr>
          <w:rFonts w:ascii="Times New Roman" w:hAnsi="Times New Roman" w:cs="Times New Roman"/>
          <w:sz w:val="22"/>
        </w:rPr>
        <w:t xml:space="preserve"> runs needed to construct the Jacobian matrix at the original state variable resolutio</w:t>
      </w:r>
      <w:r w:rsidR="00F5766C">
        <w:rPr>
          <w:rFonts w:ascii="Times New Roman" w:hAnsi="Times New Roman" w:cs="Times New Roman"/>
          <w:sz w:val="22"/>
        </w:rPr>
        <w:t>n, creating a low-rank approximation of the Jacobian</w:t>
      </w:r>
      <w:r w:rsidR="0085365F">
        <w:rPr>
          <w:rFonts w:ascii="Times New Roman" w:hAnsi="Times New Roman" w:cs="Times New Roman"/>
          <w:sz w:val="22"/>
        </w:rPr>
        <w:t xml:space="preserve">. </w:t>
      </w:r>
      <w:r w:rsidR="00E0153A">
        <w:rPr>
          <w:rFonts w:ascii="Times New Roman" w:hAnsi="Times New Roman" w:cs="Times New Roman"/>
          <w:sz w:val="22"/>
        </w:rPr>
        <w:t xml:space="preserve">Optimal reductions in both dimension and rank will </w:t>
      </w:r>
      <w:r w:rsidR="00DA69B7">
        <w:rPr>
          <w:rFonts w:ascii="Times New Roman" w:hAnsi="Times New Roman" w:cs="Times New Roman"/>
          <w:sz w:val="22"/>
        </w:rPr>
        <w:t>maximize the information content of the resulting inversion.</w:t>
      </w:r>
    </w:p>
    <w:p w14:paraId="3945F4DC" w14:textId="77777777" w:rsidR="005D2927" w:rsidRDefault="005D2927" w:rsidP="007A4AD3">
      <w:pPr>
        <w:rPr>
          <w:rFonts w:ascii="Times New Roman" w:hAnsi="Times New Roman" w:cs="Times New Roman"/>
          <w:sz w:val="22"/>
        </w:rPr>
      </w:pPr>
    </w:p>
    <w:p w14:paraId="258CA63F" w14:textId="720B1867" w:rsidR="007A4AD3" w:rsidRDefault="007A4AD3" w:rsidP="007A4AD3">
      <w:pPr>
        <w:rPr>
          <w:rFonts w:ascii="Times New Roman" w:hAnsi="Times New Roman" w:cs="Times New Roman"/>
          <w:sz w:val="22"/>
        </w:rPr>
      </w:pPr>
    </w:p>
    <w:p w14:paraId="255A59E4" w14:textId="77777777" w:rsidR="00C75F4B" w:rsidRDefault="00820C20" w:rsidP="00C75F4B">
      <w:pPr>
        <w:keepNext/>
        <w:jc w:val="center"/>
      </w:pPr>
      <w:r>
        <w:rPr>
          <w:rFonts w:ascii="Times New Roman" w:hAnsi="Times New Roman" w:cs="Times New Roman"/>
          <w:noProof/>
          <w:sz w:val="22"/>
        </w:rPr>
        <w:drawing>
          <wp:inline distT="0" distB="0" distL="0" distR="0" wp14:anchorId="27A50AB3" wp14:editId="3C394596">
            <wp:extent cx="5943600" cy="2160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m_rank_schem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649E48AD" w14:textId="04AADBA3" w:rsidR="005540FC" w:rsidRDefault="00C75F4B" w:rsidP="00C75F4B">
      <w:pPr>
        <w:pStyle w:val="Caption"/>
        <w:jc w:val="center"/>
        <w:rPr>
          <w:rFonts w:ascii="Times New Roman" w:hAnsi="Times New Roman" w:cs="Times New Roman"/>
          <w:sz w:val="22"/>
        </w:rPr>
      </w:pPr>
      <w:r>
        <w:t xml:space="preserve">Figure </w:t>
      </w:r>
      <w:r>
        <w:fldChar w:fldCharType="begin"/>
      </w:r>
      <w:r>
        <w:instrText xml:space="preserve"> SEQ Figure \* ARABIC </w:instrText>
      </w:r>
      <w:r>
        <w:fldChar w:fldCharType="separate"/>
      </w:r>
      <w:r>
        <w:rPr>
          <w:noProof/>
        </w:rPr>
        <w:t>1</w:t>
      </w:r>
      <w:r>
        <w:fldChar w:fldCharType="end"/>
      </w:r>
      <w:r>
        <w:t xml:space="preserve">: </w:t>
      </w:r>
    </w:p>
    <w:p w14:paraId="6C08E6F5" w14:textId="28B8186E" w:rsidR="004E4992" w:rsidRDefault="005540FC" w:rsidP="007A4AD3">
      <w:pPr>
        <w:rPr>
          <w:rFonts w:ascii="Times New Roman" w:eastAsiaTheme="minorEastAsia" w:hAnsi="Times New Roman" w:cs="Times New Roman"/>
          <w:sz w:val="22"/>
        </w:rPr>
      </w:pPr>
      <w:r>
        <w:rPr>
          <w:rFonts w:ascii="Times New Roman" w:hAnsi="Times New Roman" w:cs="Times New Roman"/>
          <w:sz w:val="22"/>
        </w:rPr>
        <w:t xml:space="preserve">Figure ?? shows the relationship between </w:t>
      </w:r>
      <w:r w:rsidR="00E0153A">
        <w:rPr>
          <w:rFonts w:ascii="Times New Roman" w:hAnsi="Times New Roman" w:cs="Times New Roman"/>
          <w:sz w:val="22"/>
        </w:rPr>
        <w:t xml:space="preserve">dimension and rank reductions. The left panel </w:t>
      </w:r>
      <w:r w:rsidR="00DA5ECB">
        <w:rPr>
          <w:rFonts w:ascii="Times New Roman" w:hAnsi="Times New Roman" w:cs="Times New Roman"/>
          <w:sz w:val="22"/>
        </w:rPr>
        <w:t xml:space="preserve">represents the </w:t>
      </w:r>
      <w:r>
        <w:rPr>
          <w:rFonts w:ascii="Times New Roman" w:hAnsi="Times New Roman" w:cs="Times New Roman"/>
          <w:sz w:val="22"/>
        </w:rPr>
        <w:t xml:space="preserve">original </w:t>
      </w:r>
      <w:r w:rsidR="00E14406" w:rsidRPr="00E14406">
        <w:rPr>
          <w:rFonts w:ascii="Times New Roman" w:hAnsi="Times New Roman" w:cs="Times New Roman"/>
          <w:i/>
          <w:sz w:val="22"/>
        </w:rPr>
        <w:t>n</w:t>
      </w:r>
      <w:r w:rsidR="00E14406">
        <w:rPr>
          <w:rFonts w:ascii="Times New Roman" w:hAnsi="Times New Roman" w:cs="Times New Roman"/>
          <w:sz w:val="22"/>
        </w:rPr>
        <w:t xml:space="preserve">-dimensional </w:t>
      </w:r>
      <w:r w:rsidRPr="00E14406">
        <w:rPr>
          <w:rFonts w:ascii="Times New Roman" w:hAnsi="Times New Roman" w:cs="Times New Roman"/>
          <w:sz w:val="22"/>
        </w:rPr>
        <w:t>state</w:t>
      </w:r>
      <w:r>
        <w:rPr>
          <w:rFonts w:ascii="Times New Roman" w:hAnsi="Times New Roman" w:cs="Times New Roman"/>
          <w:sz w:val="22"/>
        </w:rPr>
        <w:t xml:space="preserve"> space</w:t>
      </w:r>
      <w:r w:rsidR="00DA5ECB">
        <w:rPr>
          <w:rFonts w:ascii="Times New Roman" w:hAnsi="Times New Roman" w:cs="Times New Roman"/>
          <w:sz w:val="22"/>
        </w:rPr>
        <w:t>. A linear transformation</w:t>
      </w:r>
      <m:oMath>
        <m:r>
          <w:rPr>
            <w:rFonts w:ascii="Cambria Math" w:hAnsi="Cambria Math" w:cs="Times New Roman"/>
            <w:sz w:val="22"/>
          </w:rPr>
          <m:t xml:space="preserve"> </m:t>
        </m:r>
        <m:r>
          <m:rPr>
            <m:sty m:val="b"/>
          </m:rPr>
          <w:rPr>
            <w:rFonts w:ascii="Cambria Math" w:hAnsi="Cambria Math" w:cs="Times New Roman"/>
            <w:sz w:val="22"/>
          </w:rPr>
          <m:t>Γ∈</m:t>
        </m:r>
        <m:sSup>
          <m:sSupPr>
            <m:ctrlPr>
              <w:rPr>
                <w:rFonts w:ascii="Cambria Math" w:hAnsi="Cambria Math" w:cs="Times New Roman"/>
                <w:sz w:val="22"/>
              </w:rPr>
            </m:ctrlPr>
          </m:sSupPr>
          <m:e>
            <m:r>
              <m:rPr>
                <m:scr m:val="double-struck"/>
                <m:sty m:val="p"/>
              </m:rPr>
              <w:rPr>
                <w:rFonts w:ascii="Cambria Math" w:hAnsi="Cambria Math" w:cs="Times New Roman"/>
                <w:sz w:val="22"/>
              </w:rPr>
              <m:t>R</m:t>
            </m:r>
            <m:ctrlPr>
              <w:rPr>
                <w:rFonts w:ascii="Cambria Math" w:hAnsi="Cambria Math" w:cs="Times New Roman"/>
                <w:b/>
                <w:sz w:val="22"/>
              </w:rPr>
            </m:ctrlPr>
          </m:e>
          <m:sup>
            <m:r>
              <m:rPr>
                <m:sty m:val="p"/>
              </m:rPr>
              <w:rPr>
                <w:rFonts w:ascii="Cambria Math" w:hAnsi="Cambria Math" w:cs="Times New Roman"/>
                <w:sz w:val="22"/>
              </w:rPr>
              <m:t>n ×k</m:t>
            </m:r>
          </m:sup>
        </m:sSup>
      </m:oMath>
      <w:r w:rsidR="00DA5ECB">
        <w:rPr>
          <w:rFonts w:ascii="Times New Roman" w:hAnsi="Times New Roman" w:cs="Times New Roman"/>
          <w:sz w:val="22"/>
        </w:rPr>
        <w:t xml:space="preserve"> reduce</w:t>
      </w:r>
      <w:r w:rsidR="00E14406">
        <w:rPr>
          <w:rFonts w:ascii="Times New Roman" w:hAnsi="Times New Roman" w:cs="Times New Roman"/>
          <w:sz w:val="22"/>
        </w:rPr>
        <w:t>s</w:t>
      </w:r>
      <w:r w:rsidR="00DA5ECB">
        <w:rPr>
          <w:rFonts w:ascii="Times New Roman" w:hAnsi="Times New Roman" w:cs="Times New Roman"/>
          <w:sz w:val="22"/>
        </w:rPr>
        <w:t xml:space="preserve"> the dimension</w:t>
      </w:r>
      <w:r w:rsidR="00E14406">
        <w:rPr>
          <w:rFonts w:ascii="Times New Roman" w:hAnsi="Times New Roman" w:cs="Times New Roman"/>
          <w:sz w:val="22"/>
        </w:rPr>
        <w:t xml:space="preserve"> of the state space</w:t>
      </w:r>
      <w:r w:rsidR="00DA5ECB">
        <w:rPr>
          <w:rFonts w:ascii="Times New Roman" w:hAnsi="Times New Roman" w:cs="Times New Roman"/>
          <w:sz w:val="22"/>
        </w:rPr>
        <w:t xml:space="preserve"> from </w:t>
      </w:r>
      <w:r w:rsidR="00DA5ECB">
        <w:rPr>
          <w:rFonts w:ascii="Times New Roman" w:hAnsi="Times New Roman" w:cs="Times New Roman"/>
          <w:i/>
          <w:sz w:val="22"/>
        </w:rPr>
        <w:t>n</w:t>
      </w:r>
      <w:r w:rsidR="00DA5ECB">
        <w:rPr>
          <w:rFonts w:ascii="Times New Roman" w:hAnsi="Times New Roman" w:cs="Times New Roman"/>
          <w:sz w:val="22"/>
        </w:rPr>
        <w:t xml:space="preserve"> to </w:t>
      </w:r>
      <w:r w:rsidR="00DA5ECB">
        <w:rPr>
          <w:rFonts w:ascii="Times New Roman" w:hAnsi="Times New Roman" w:cs="Times New Roman"/>
          <w:i/>
          <w:sz w:val="22"/>
        </w:rPr>
        <w:t>k</w:t>
      </w:r>
      <w:r w:rsidR="00DA5ECB">
        <w:rPr>
          <w:rFonts w:ascii="Times New Roman" w:hAnsi="Times New Roman" w:cs="Times New Roman"/>
          <w:sz w:val="22"/>
        </w:rPr>
        <w:t>.</w:t>
      </w:r>
      <w:r>
        <w:rPr>
          <w:rFonts w:ascii="Times New Roman" w:hAnsi="Times New Roman" w:cs="Times New Roman"/>
          <w:sz w:val="22"/>
        </w:rPr>
        <w:t xml:space="preserve"> </w:t>
      </w:r>
      <w:r w:rsidR="00E14406">
        <w:rPr>
          <w:rFonts w:ascii="Times New Roman" w:hAnsi="Times New Roman" w:cs="Times New Roman"/>
          <w:sz w:val="22"/>
        </w:rPr>
        <w:t xml:space="preserve">This transformation may reduce dimension discretely, as in the case of grid cell aggregation, or non-discretely, </w:t>
      </w:r>
      <w:r>
        <w:rPr>
          <w:rFonts w:ascii="Times New Roman" w:hAnsi="Times New Roman" w:cs="Times New Roman"/>
          <w:sz w:val="22"/>
        </w:rPr>
        <w:t>a</w:t>
      </w:r>
      <w:r w:rsidR="00E14406">
        <w:rPr>
          <w:rFonts w:ascii="Times New Roman" w:hAnsi="Times New Roman" w:cs="Times New Roman"/>
          <w:sz w:val="22"/>
        </w:rPr>
        <w:t xml:space="preserve">s depicted in the right panel. A second linear transformation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r>
          <m:rPr>
            <m:sty m:val="b"/>
          </m:rPr>
          <w:rPr>
            <w:rFonts w:ascii="Cambria Math" w:hAnsi="Cambria Math" w:cs="Times New Roman"/>
            <w:sz w:val="22"/>
          </w:rPr>
          <m:t>∈</m:t>
        </m:r>
        <m:sSup>
          <m:sSupPr>
            <m:ctrlPr>
              <w:rPr>
                <w:rFonts w:ascii="Cambria Math" w:hAnsi="Cambria Math" w:cs="Times New Roman"/>
                <w:sz w:val="22"/>
              </w:rPr>
            </m:ctrlPr>
          </m:sSupPr>
          <m:e>
            <m:r>
              <m:rPr>
                <m:scr m:val="double-struck"/>
                <m:sty m:val="p"/>
              </m:rPr>
              <w:rPr>
                <w:rFonts w:ascii="Cambria Math" w:hAnsi="Cambria Math" w:cs="Times New Roman"/>
                <w:sz w:val="22"/>
              </w:rPr>
              <m:t>R</m:t>
            </m:r>
            <m:ctrlPr>
              <w:rPr>
                <w:rFonts w:ascii="Cambria Math" w:hAnsi="Cambria Math" w:cs="Times New Roman"/>
                <w:b/>
                <w:sz w:val="22"/>
              </w:rPr>
            </m:ctrlPr>
          </m:e>
          <m:sup>
            <m:r>
              <m:rPr>
                <m:sty m:val="p"/>
              </m:rPr>
              <w:rPr>
                <w:rFonts w:ascii="Cambria Math" w:hAnsi="Cambria Math" w:cs="Times New Roman"/>
                <w:sz w:val="22"/>
              </w:rPr>
              <m:t>k ×n</m:t>
            </m:r>
          </m:sup>
        </m:sSup>
      </m:oMath>
      <w:r w:rsidR="00E14406">
        <w:rPr>
          <w:rFonts w:ascii="Times New Roman" w:hAnsi="Times New Roman" w:cs="Times New Roman"/>
          <w:sz w:val="22"/>
        </w:rPr>
        <w:t xml:space="preserve"> can extend the dimension of the state space from </w:t>
      </w:r>
      <w:r w:rsidR="00E14406">
        <w:rPr>
          <w:rFonts w:ascii="Times New Roman" w:hAnsi="Times New Roman" w:cs="Times New Roman"/>
          <w:i/>
          <w:sz w:val="22"/>
        </w:rPr>
        <w:t>k</w:t>
      </w:r>
      <w:r w:rsidR="00E14406">
        <w:rPr>
          <w:rFonts w:ascii="Times New Roman" w:hAnsi="Times New Roman" w:cs="Times New Roman"/>
          <w:sz w:val="22"/>
        </w:rPr>
        <w:t xml:space="preserve"> back to the original </w:t>
      </w:r>
      <w:r w:rsidR="00E14406">
        <w:rPr>
          <w:rFonts w:ascii="Times New Roman" w:hAnsi="Times New Roman" w:cs="Times New Roman"/>
          <w:i/>
          <w:sz w:val="22"/>
        </w:rPr>
        <w:t>n</w:t>
      </w:r>
      <w:r w:rsidR="00E14406">
        <w:rPr>
          <w:rFonts w:ascii="Times New Roman" w:hAnsi="Times New Roman" w:cs="Times New Roman"/>
          <w:sz w:val="22"/>
        </w:rPr>
        <w:t>. The resulting space, depicted in the middle panel, is a low-rank approximation of the original state space</w:t>
      </w:r>
      <w:r>
        <w:rPr>
          <w:rFonts w:ascii="Times New Roman" w:hAnsi="Times New Roman" w:cs="Times New Roman"/>
          <w:sz w:val="22"/>
        </w:rPr>
        <w:t>.</w:t>
      </w:r>
      <w:r w:rsidR="00E14406">
        <w:rPr>
          <w:rFonts w:ascii="Times New Roman" w:hAnsi="Times New Roman" w:cs="Times New Roman"/>
          <w:sz w:val="22"/>
        </w:rPr>
        <w:t xml:space="preserve"> </w:t>
      </w:r>
      <w:r w:rsidR="00DD3FD0">
        <w:rPr>
          <w:rFonts w:ascii="Times New Roman" w:hAnsi="Times New Roman" w:cs="Times New Roman"/>
          <w:sz w:val="22"/>
        </w:rPr>
        <w:t xml:space="preserve">The projection </w:t>
      </w:r>
      <m:oMath>
        <m:r>
          <m:rPr>
            <m:sty m:val="b"/>
          </m:rPr>
          <w:rPr>
            <w:rFonts w:ascii="Cambria Math" w:hAnsi="Cambria Math" w:cs="Times New Roman"/>
            <w:sz w:val="22"/>
          </w:rPr>
          <m:t>Π</m:t>
        </m:r>
        <m:r>
          <m:rPr>
            <m:sty m:val="b"/>
          </m:rPr>
          <w:rPr>
            <w:rFonts w:ascii="Cambria Math" w:hAnsi="Cambria Math" w:cs="Times New Roman"/>
            <w:sz w:val="22"/>
          </w:rPr>
          <m:t>=</m:t>
        </m:r>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r>
          <m:rPr>
            <m:sty m:val="b"/>
          </m:rPr>
          <w:rPr>
            <w:rFonts w:ascii="Cambria Math" w:hAnsi="Cambria Math" w:cs="Times New Roman"/>
            <w:sz w:val="22"/>
          </w:rPr>
          <m:t>Γ</m:t>
        </m:r>
      </m:oMath>
      <w:r w:rsidR="00DD3FD0">
        <w:rPr>
          <w:rFonts w:ascii="Times New Roman" w:eastAsiaTheme="minorEastAsia" w:hAnsi="Times New Roman" w:cs="Times New Roman"/>
          <w:sz w:val="22"/>
        </w:rPr>
        <w:t xml:space="preserve"> transforms the original state space to the low-rank subspace.</w:t>
      </w:r>
      <w:r w:rsidR="00DD3FD0">
        <w:rPr>
          <w:rFonts w:ascii="Times New Roman" w:hAnsi="Times New Roman" w:cs="Times New Roman"/>
          <w:sz w:val="22"/>
        </w:rPr>
        <w:t xml:space="preserve"> </w:t>
      </w:r>
      <w:r w:rsidR="00E14406">
        <w:rPr>
          <w:rFonts w:ascii="Times New Roman" w:hAnsi="Times New Roman" w:cs="Times New Roman"/>
          <w:sz w:val="22"/>
        </w:rPr>
        <w:t>An inverse system, including the Jacobian, can be constructed and solved in any of the three spaces.</w:t>
      </w:r>
      <w:r w:rsidR="00E14406">
        <w:rPr>
          <w:rFonts w:ascii="Times New Roman" w:eastAsiaTheme="minorEastAsia" w:hAnsi="Times New Roman" w:cs="Times New Roman"/>
          <w:sz w:val="22"/>
        </w:rPr>
        <w:t xml:space="preserve"> </w:t>
      </w:r>
      <w:r w:rsidR="00476505">
        <w:rPr>
          <w:rFonts w:ascii="Times New Roman" w:hAnsi="Times New Roman" w:cs="Times New Roman"/>
          <w:sz w:val="22"/>
        </w:rPr>
        <w:t xml:space="preserve">As the dimension or rank of the subspace approaches the original dimension, the inverse solution converges to the true solution. </w:t>
      </w:r>
      <w:r w:rsidR="00433DD3">
        <w:rPr>
          <w:rFonts w:ascii="Times New Roman" w:eastAsiaTheme="minorEastAsia" w:hAnsi="Times New Roman" w:cs="Times New Roman"/>
          <w:sz w:val="22"/>
        </w:rPr>
        <w:t>T</w:t>
      </w:r>
      <w:r w:rsidR="00DD3FD0">
        <w:rPr>
          <w:rFonts w:ascii="Times New Roman" w:eastAsiaTheme="minorEastAsia" w:hAnsi="Times New Roman" w:cs="Times New Roman"/>
          <w:sz w:val="22"/>
        </w:rPr>
        <w:t xml:space="preserve">he </w:t>
      </w:r>
      <w:r w:rsidR="00125C0F">
        <w:rPr>
          <w:rFonts w:ascii="Times New Roman" w:eastAsiaTheme="minorEastAsia" w:hAnsi="Times New Roman" w:cs="Times New Roman"/>
          <w:sz w:val="22"/>
        </w:rPr>
        <w:t>reduced-</w:t>
      </w:r>
      <w:r w:rsidR="00DD3FD0">
        <w:rPr>
          <w:rFonts w:ascii="Times New Roman" w:eastAsiaTheme="minorEastAsia" w:hAnsi="Times New Roman" w:cs="Times New Roman"/>
          <w:sz w:val="22"/>
        </w:rPr>
        <w:t>rank</w:t>
      </w:r>
      <w:r w:rsidR="00125C0F">
        <w:rPr>
          <w:rFonts w:ascii="Times New Roman" w:eastAsiaTheme="minorEastAsia" w:hAnsi="Times New Roman" w:cs="Times New Roman"/>
          <w:sz w:val="22"/>
        </w:rPr>
        <w:t xml:space="preserve"> solutions </w:t>
      </w:r>
      <m:oMath>
        <m:sSub>
          <m:sSubPr>
            <m:ctrlPr>
              <w:rPr>
                <w:rFonts w:ascii="Cambria Math" w:eastAsiaTheme="minorEastAsia" w:hAnsi="Cambria Math" w:cs="Times New Roman"/>
                <w:i/>
                <w:sz w:val="22"/>
              </w:rPr>
            </m:ctrlPr>
          </m:sSubPr>
          <m:e>
            <m:acc>
              <m:accPr>
                <m:ctrlPr>
                  <w:rPr>
                    <w:rFonts w:ascii="Cambria Math" w:eastAsiaTheme="minorEastAsia" w:hAnsi="Cambria Math" w:cs="Times New Roman"/>
                    <w:i/>
                    <w:sz w:val="22"/>
                  </w:rPr>
                </m:ctrlPr>
              </m:accPr>
              <m:e>
                <m:r>
                  <m:rPr>
                    <m:sty m:val="b"/>
                  </m:rPr>
                  <w:rPr>
                    <w:rFonts w:ascii="Cambria Math" w:eastAsiaTheme="minorEastAsia" w:hAnsi="Cambria Math" w:cs="Times New Roman"/>
                    <w:sz w:val="22"/>
                  </w:rPr>
                  <m:t>x</m:t>
                </m:r>
              </m:e>
            </m:acc>
            <m:ctrlPr>
              <w:rPr>
                <w:rFonts w:ascii="Cambria Math" w:eastAsiaTheme="minorEastAsia" w:hAnsi="Cambria Math" w:cs="Times New Roman"/>
                <w:sz w:val="22"/>
              </w:rPr>
            </m:ctrlPr>
          </m:e>
          <m:sub>
            <m:r>
              <m:rPr>
                <m:sty m:val="p"/>
              </m:rPr>
              <w:rPr>
                <w:rFonts w:ascii="Cambria Math" w:eastAsiaTheme="minorEastAsia" w:hAnsi="Cambria Math" w:cs="Times New Roman"/>
                <w:sz w:val="22"/>
              </w:rPr>
              <m:t>Π</m:t>
            </m:r>
          </m:sub>
        </m:sSub>
        <m:r>
          <w:rPr>
            <w:rFonts w:ascii="Cambria Math" w:eastAsiaTheme="minorEastAsia" w:hAnsi="Cambria Math" w:cs="Times New Roman"/>
            <w:sz w:val="22"/>
          </w:rPr>
          <m:t xml:space="preserve">, </m:t>
        </m:r>
        <m:sSub>
          <m:sSubPr>
            <m:ctrlPr>
              <w:rPr>
                <w:rFonts w:ascii="Cambria Math" w:eastAsiaTheme="minorEastAsia" w:hAnsi="Cambria Math" w:cs="Times New Roman"/>
                <w:i/>
                <w:sz w:val="22"/>
              </w:rPr>
            </m:ctrlPr>
          </m:sSubPr>
          <m:e>
            <m:acc>
              <m:accPr>
                <m:ctrlPr>
                  <w:rPr>
                    <w:rFonts w:ascii="Cambria Math" w:eastAsiaTheme="minorEastAsia" w:hAnsi="Cambria Math" w:cs="Times New Roman"/>
                    <w:sz w:val="22"/>
                  </w:rPr>
                </m:ctrlPr>
              </m:accPr>
              <m:e>
                <m:r>
                  <m:rPr>
                    <m:sty m:val="b"/>
                  </m:rPr>
                  <w:rPr>
                    <w:rFonts w:ascii="Cambria Math" w:eastAsiaTheme="minorEastAsia" w:hAnsi="Cambria Math" w:cs="Times New Roman"/>
                    <w:sz w:val="22"/>
                  </w:rPr>
                  <m:t>S</m:t>
                </m:r>
                <m:ctrlPr>
                  <w:rPr>
                    <w:rFonts w:ascii="Cambria Math" w:eastAsiaTheme="minorEastAsia" w:hAnsi="Cambria Math" w:cs="Times New Roman"/>
                    <w:i/>
                    <w:sz w:val="22"/>
                  </w:rPr>
                </m:ctrlPr>
              </m:e>
            </m:acc>
          </m:e>
          <m:sub>
            <m:r>
              <m:rPr>
                <m:sty m:val="p"/>
              </m:rPr>
              <w:rPr>
                <w:rFonts w:ascii="Cambria Math" w:eastAsiaTheme="minorEastAsia" w:hAnsi="Cambria Math" w:cs="Times New Roman"/>
                <w:sz w:val="22"/>
              </w:rPr>
              <m:t>Π</m:t>
            </m:r>
          </m:sub>
        </m:sSub>
        <m:r>
          <w:rPr>
            <w:rFonts w:ascii="Cambria Math" w:eastAsiaTheme="minorEastAsia" w:hAnsi="Cambria Math" w:cs="Times New Roman"/>
            <w:sz w:val="22"/>
          </w:rPr>
          <m:t xml:space="preserve">, </m:t>
        </m:r>
        <m:sSub>
          <m:sSubPr>
            <m:ctrlPr>
              <w:rPr>
                <w:rFonts w:ascii="Cambria Math" w:eastAsiaTheme="minorEastAsia" w:hAnsi="Cambria Math" w:cs="Times New Roman"/>
                <w:b/>
                <w:i/>
                <w:sz w:val="22"/>
              </w:rPr>
            </m:ctrlPr>
          </m:sSubPr>
          <m:e>
            <m:r>
              <m:rPr>
                <m:sty m:val="b"/>
              </m:rPr>
              <w:rPr>
                <w:rFonts w:ascii="Cambria Math" w:eastAsiaTheme="minorEastAsia" w:hAnsi="Cambria Math" w:cs="Times New Roman"/>
                <w:sz w:val="22"/>
              </w:rPr>
              <m:t>A</m:t>
            </m:r>
            <m:ctrlPr>
              <w:rPr>
                <w:rFonts w:ascii="Cambria Math" w:eastAsiaTheme="minorEastAsia" w:hAnsi="Cambria Math" w:cs="Times New Roman"/>
                <w:i/>
                <w:sz w:val="22"/>
              </w:rPr>
            </m:ctrlPr>
          </m:e>
          <m:sub>
            <m:r>
              <m:rPr>
                <m:sty m:val="p"/>
              </m:rPr>
              <w:rPr>
                <w:rFonts w:ascii="Cambria Math" w:eastAsiaTheme="minorEastAsia" w:hAnsi="Cambria Math" w:cs="Times New Roman"/>
                <w:sz w:val="22"/>
              </w:rPr>
              <m:t>Π</m:t>
            </m:r>
          </m:sub>
        </m:sSub>
      </m:oMath>
      <w:r w:rsidR="00433DD3">
        <w:rPr>
          <w:rFonts w:ascii="Times New Roman" w:eastAsiaTheme="minorEastAsia" w:hAnsi="Times New Roman" w:cs="Times New Roman"/>
          <w:sz w:val="22"/>
        </w:rPr>
        <w:t>, for example,</w:t>
      </w:r>
      <w:r w:rsidR="00125C0F">
        <w:rPr>
          <w:rFonts w:ascii="Times New Roman" w:eastAsiaTheme="minorEastAsia" w:hAnsi="Times New Roman" w:cs="Times New Roman"/>
          <w:sz w:val="22"/>
        </w:rPr>
        <w:t xml:space="preserve"> relate to the full-dimension solutions </w:t>
      </w:r>
      <m:oMath>
        <m:acc>
          <m:accPr>
            <m:ctrlPr>
              <w:rPr>
                <w:rFonts w:ascii="Cambria Math" w:eastAsiaTheme="minorEastAsia" w:hAnsi="Cambria Math" w:cs="Times New Roman"/>
                <w:i/>
                <w:sz w:val="22"/>
              </w:rPr>
            </m:ctrlPr>
          </m:accPr>
          <m:e>
            <m:r>
              <m:rPr>
                <m:sty m:val="b"/>
              </m:rPr>
              <w:rPr>
                <w:rFonts w:ascii="Cambria Math" w:eastAsiaTheme="minorEastAsia" w:hAnsi="Cambria Math" w:cs="Times New Roman"/>
                <w:sz w:val="22"/>
              </w:rPr>
              <m:t>x</m:t>
            </m:r>
          </m:e>
        </m:acc>
        <m:r>
          <w:rPr>
            <w:rFonts w:ascii="Cambria Math" w:eastAsiaTheme="minorEastAsia" w:hAnsi="Cambria Math" w:cs="Times New Roman"/>
            <w:sz w:val="22"/>
          </w:rPr>
          <m:t xml:space="preserve">, </m:t>
        </m:r>
        <m:acc>
          <m:accPr>
            <m:ctrlPr>
              <w:rPr>
                <w:rFonts w:ascii="Cambria Math" w:eastAsiaTheme="minorEastAsia" w:hAnsi="Cambria Math" w:cs="Times New Roman"/>
                <w:sz w:val="22"/>
              </w:rPr>
            </m:ctrlPr>
          </m:accPr>
          <m:e>
            <m:r>
              <m:rPr>
                <m:sty m:val="b"/>
              </m:rPr>
              <w:rPr>
                <w:rFonts w:ascii="Cambria Math" w:eastAsiaTheme="minorEastAsia" w:hAnsi="Cambria Math" w:cs="Times New Roman"/>
                <w:sz w:val="22"/>
              </w:rPr>
              <m:t>S</m:t>
            </m:r>
            <m:ctrlPr>
              <w:rPr>
                <w:rFonts w:ascii="Cambria Math" w:eastAsiaTheme="minorEastAsia" w:hAnsi="Cambria Math" w:cs="Times New Roman"/>
                <w:i/>
                <w:sz w:val="22"/>
              </w:rPr>
            </m:ctrlPr>
          </m:e>
        </m:acc>
        <m:r>
          <w:rPr>
            <w:rFonts w:ascii="Cambria Math" w:eastAsiaTheme="minorEastAsia" w:hAnsi="Cambria Math" w:cs="Times New Roman"/>
            <w:sz w:val="22"/>
          </w:rPr>
          <m:t xml:space="preserve">, </m:t>
        </m:r>
        <m:r>
          <m:rPr>
            <m:sty m:val="b"/>
          </m:rPr>
          <w:rPr>
            <w:rFonts w:ascii="Cambria Math" w:eastAsiaTheme="minorEastAsia" w:hAnsi="Cambria Math" w:cs="Times New Roman"/>
            <w:sz w:val="22"/>
          </w:rPr>
          <m:t>A</m:t>
        </m:r>
      </m:oMath>
      <w:r w:rsidR="00125C0F">
        <w:rPr>
          <w:rFonts w:ascii="Times New Roman" w:eastAsiaTheme="minorEastAsia" w:hAnsi="Times New Roman" w:cs="Times New Roman"/>
          <w:sz w:val="22"/>
        </w:rPr>
        <w:t xml:space="preserve"> by</w:t>
      </w:r>
    </w:p>
    <w:p w14:paraId="398DF287" w14:textId="29417927" w:rsidR="00AF755C" w:rsidRDefault="00AF755C" w:rsidP="007A4AD3">
      <w:pPr>
        <w:rPr>
          <w:rFonts w:ascii="Times New Roman" w:hAnsi="Times New Roman" w:cs="Times New Roman"/>
          <w:sz w:val="22"/>
        </w:rPr>
      </w:pPr>
    </w:p>
    <w:p w14:paraId="056AB780" w14:textId="05EB23E7" w:rsidR="00837F4A" w:rsidRPr="00837F4A" w:rsidRDefault="00AF755C" w:rsidP="007A4AD3">
      <w:pPr>
        <w:rPr>
          <w:rFonts w:ascii="Times New Roman" w:hAnsi="Times New Roman" w:cs="Times New Roman"/>
          <w:sz w:val="22"/>
        </w:rPr>
      </w:pPr>
      <m:oMathPara>
        <m:oMath>
          <m:eqArr>
            <m:eqArrPr>
              <m:maxDist m:val="1"/>
              <m:ctrlPr>
                <w:rPr>
                  <w:rFonts w:ascii="Cambria Math" w:eastAsiaTheme="minorEastAsia" w:hAnsi="Cambria Math" w:cs="Times New Roman"/>
                  <w:i/>
                  <w:sz w:val="22"/>
                </w:rPr>
              </m:ctrlPr>
            </m:eqArrPr>
            <m:e>
              <m:sSub>
                <m:sSubPr>
                  <m:ctrlPr>
                    <w:rPr>
                      <w:rFonts w:ascii="Cambria Math" w:eastAsiaTheme="minorEastAsia" w:hAnsi="Cambria Math" w:cs="Times New Roman"/>
                      <w:i/>
                      <w:sz w:val="22"/>
                    </w:rPr>
                  </m:ctrlPr>
                </m:sSubPr>
                <m:e>
                  <m:acc>
                    <m:accPr>
                      <m:ctrlPr>
                        <w:rPr>
                          <w:rFonts w:ascii="Cambria Math" w:eastAsiaTheme="minorEastAsia" w:hAnsi="Cambria Math" w:cs="Times New Roman"/>
                          <w:i/>
                          <w:sz w:val="22"/>
                        </w:rPr>
                      </m:ctrlPr>
                    </m:accPr>
                    <m:e>
                      <m:r>
                        <m:rPr>
                          <m:sty m:val="b"/>
                        </m:rPr>
                        <w:rPr>
                          <w:rFonts w:ascii="Cambria Math" w:eastAsiaTheme="minorEastAsia" w:hAnsi="Cambria Math" w:cs="Times New Roman"/>
                          <w:sz w:val="22"/>
                        </w:rPr>
                        <m:t>x</m:t>
                      </m:r>
                    </m:e>
                  </m:acc>
                  <m:ctrlPr>
                    <w:rPr>
                      <w:rFonts w:ascii="Cambria Math" w:eastAsiaTheme="minorEastAsia" w:hAnsi="Cambria Math" w:cs="Times New Roman"/>
                      <w:sz w:val="22"/>
                    </w:rPr>
                  </m:ctrlPr>
                </m:e>
                <m:sub>
                  <m:r>
                    <m:rPr>
                      <m:sty m:val="p"/>
                    </m:rPr>
                    <w:rPr>
                      <w:rFonts w:ascii="Cambria Math" w:eastAsiaTheme="minorEastAsia" w:hAnsi="Cambria Math" w:cs="Times New Roman"/>
                      <w:sz w:val="22"/>
                    </w:rPr>
                    <m:t>Π</m:t>
                  </m:r>
                </m:sub>
              </m:sSub>
              <m:r>
                <w:rPr>
                  <w:rFonts w:ascii="Cambria Math" w:eastAsiaTheme="minorEastAsia" w:hAnsi="Cambria Math" w:cs="Times New Roman"/>
                  <w:sz w:val="22"/>
                </w:rPr>
                <m:t>&amp;</m:t>
              </m:r>
              <m:r>
                <w:rPr>
                  <w:rFonts w:ascii="Cambria Math" w:eastAsiaTheme="minorEastAsia" w:hAnsi="Cambria Math" w:cs="Times New Roman"/>
                  <w:sz w:val="22"/>
                </w:rPr>
                <m:t>=</m:t>
              </m:r>
              <m:r>
                <m:rPr>
                  <m:sty m:val="b"/>
                </m:rPr>
                <w:rPr>
                  <w:rFonts w:ascii="Cambria Math" w:eastAsiaTheme="minorEastAsia" w:hAnsi="Cambria Math" w:cs="Times New Roman"/>
                  <w:sz w:val="22"/>
                </w:rPr>
                <m:t>Π</m:t>
              </m:r>
              <m:acc>
                <m:accPr>
                  <m:ctrlPr>
                    <w:rPr>
                      <w:rFonts w:ascii="Cambria Math" w:eastAsiaTheme="minorEastAsia" w:hAnsi="Cambria Math" w:cs="Times New Roman"/>
                      <w:b/>
                      <w:sz w:val="22"/>
                    </w:rPr>
                  </m:ctrlPr>
                </m:accPr>
                <m:e>
                  <m:r>
                    <m:rPr>
                      <m:sty m:val="b"/>
                    </m:rPr>
                    <w:rPr>
                      <w:rFonts w:ascii="Cambria Math" w:eastAsiaTheme="minorEastAsia" w:hAnsi="Cambria Math" w:cs="Times New Roman"/>
                      <w:sz w:val="22"/>
                    </w:rPr>
                    <m:t>x</m:t>
                  </m:r>
                  <m:ctrlPr>
                    <w:rPr>
                      <w:rFonts w:ascii="Cambria Math" w:eastAsiaTheme="minorEastAsia" w:hAnsi="Cambria Math" w:cs="Times New Roman"/>
                      <w:i/>
                      <w:sz w:val="22"/>
                    </w:rPr>
                  </m:ctrlPr>
                </m:e>
              </m:acc>
              <m:r>
                <w:rPr>
                  <w:rFonts w:ascii="Cambria Math" w:eastAsiaTheme="minorEastAsia" w:hAnsi="Cambria Math" w:cs="Times New Roman"/>
                  <w:sz w:val="22"/>
                </w:rPr>
                <m:t xml:space="preserve"> #</m:t>
              </m:r>
              <m:d>
                <m:dPr>
                  <m:ctrlPr>
                    <w:rPr>
                      <w:rFonts w:ascii="Cambria Math" w:eastAsiaTheme="minorEastAsia" w:hAnsi="Cambria Math" w:cs="Times New Roman"/>
                      <w:i/>
                      <w:sz w:val="22"/>
                    </w:rPr>
                  </m:ctrlPr>
                </m:dPr>
                <m:e>
                  <m:r>
                    <w:rPr>
                      <w:rFonts w:ascii="Cambria Math" w:eastAsiaTheme="minorEastAsia" w:hAnsi="Cambria Math" w:cs="Times New Roman"/>
                      <w:sz w:val="22"/>
                    </w:rPr>
                    <m:t>5</m:t>
                  </m:r>
                </m:e>
              </m:d>
              <m:ctrlPr>
                <w:rPr>
                  <w:rFonts w:ascii="Cambria Math" w:eastAsia="Cambria Math" w:hAnsi="Cambria Math" w:cs="Cambria Math"/>
                  <w:i/>
                  <w:sz w:val="22"/>
                </w:rPr>
              </m:ctrlPr>
            </m:e>
            <m:e>
              <m:sSub>
                <m:sSubPr>
                  <m:ctrlPr>
                    <w:rPr>
                      <w:rFonts w:ascii="Cambria Math" w:eastAsiaTheme="minorEastAsia" w:hAnsi="Cambria Math" w:cs="Times New Roman"/>
                      <w:b/>
                      <w:sz w:val="22"/>
                    </w:rPr>
                  </m:ctrlPr>
                </m:sSubPr>
                <m:e>
                  <m:acc>
                    <m:accPr>
                      <m:ctrlPr>
                        <w:rPr>
                          <w:rFonts w:ascii="Cambria Math" w:eastAsiaTheme="minorEastAsia" w:hAnsi="Cambria Math" w:cs="Times New Roman"/>
                          <w:b/>
                          <w:sz w:val="22"/>
                        </w:rPr>
                      </m:ctrlPr>
                    </m:accPr>
                    <m:e>
                      <m:r>
                        <m:rPr>
                          <m:sty m:val="b"/>
                        </m:rPr>
                        <w:rPr>
                          <w:rFonts w:ascii="Cambria Math" w:eastAsiaTheme="minorEastAsia" w:hAnsi="Cambria Math" w:cs="Times New Roman"/>
                          <w:sz w:val="22"/>
                        </w:rPr>
                        <m:t>S</m:t>
                      </m:r>
                    </m:e>
                  </m:acc>
                  <m:ctrlPr>
                    <w:rPr>
                      <w:rFonts w:ascii="Cambria Math" w:eastAsiaTheme="minorEastAsia" w:hAnsi="Cambria Math" w:cs="Times New Roman"/>
                      <w:sz w:val="22"/>
                    </w:rPr>
                  </m:ctrlPr>
                </m:e>
                <m:sub>
                  <m:r>
                    <m:rPr>
                      <m:sty m:val="p"/>
                    </m:rPr>
                    <w:rPr>
                      <w:rFonts w:ascii="Cambria Math" w:eastAsiaTheme="minorEastAsia" w:hAnsi="Cambria Math" w:cs="Times New Roman"/>
                      <w:sz w:val="22"/>
                    </w:rPr>
                    <m:t>Π</m:t>
                  </m:r>
                </m:sub>
              </m:sSub>
              <m:r>
                <m:rPr>
                  <m:sty m:val="b"/>
                </m:rPr>
                <w:rPr>
                  <w:rFonts w:ascii="Cambria Math" w:eastAsiaTheme="minorEastAsia" w:hAnsi="Cambria Math" w:cs="Times New Roman"/>
                  <w:sz w:val="22"/>
                </w:rPr>
                <m:t>&amp;=Π</m:t>
              </m:r>
              <m:acc>
                <m:accPr>
                  <m:ctrlPr>
                    <w:rPr>
                      <w:rFonts w:ascii="Cambria Math" w:eastAsiaTheme="minorEastAsia" w:hAnsi="Cambria Math" w:cs="Times New Roman"/>
                      <w:b/>
                      <w:sz w:val="22"/>
                    </w:rPr>
                  </m:ctrlPr>
                </m:accPr>
                <m:e>
                  <m:r>
                    <m:rPr>
                      <m:sty m:val="b"/>
                    </m:rPr>
                    <w:rPr>
                      <w:rFonts w:ascii="Cambria Math" w:eastAsiaTheme="minorEastAsia" w:hAnsi="Cambria Math" w:cs="Times New Roman"/>
                      <w:sz w:val="22"/>
                    </w:rPr>
                    <m:t>x</m:t>
                  </m:r>
                </m:e>
              </m:acc>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Π</m:t>
                  </m:r>
                </m:e>
                <m:sup>
                  <m:r>
                    <m:rPr>
                      <m:sty m:val="p"/>
                    </m:rPr>
                    <w:rPr>
                      <w:rFonts w:ascii="Cambria Math" w:eastAsiaTheme="minorEastAsia" w:hAnsi="Cambria Math" w:cs="Times New Roman"/>
                      <w:sz w:val="22"/>
                    </w:rPr>
                    <m:t>T</m:t>
                  </m:r>
                </m:sup>
              </m:sSup>
              <m:r>
                <m:rPr>
                  <m:sty m:val="bi"/>
                </m:rPr>
                <w:rPr>
                  <w:rFonts w:ascii="Cambria Math" w:eastAsiaTheme="minorEastAsia" w:hAnsi="Cambria Math" w:cs="Times New Roman"/>
                  <w:sz w:val="22"/>
                </w:rPr>
                <m:t xml:space="preserve"> #</m:t>
              </m:r>
              <m:r>
                <w:rPr>
                  <w:rFonts w:ascii="Cambria Math" w:eastAsiaTheme="minorEastAsia" w:hAnsi="Cambria Math" w:cs="Times New Roman"/>
                  <w:sz w:val="22"/>
                </w:rPr>
                <m:t>(6)</m:t>
              </m:r>
              <m:ctrlPr>
                <w:rPr>
                  <w:rFonts w:ascii="Cambria Math" w:eastAsia="Cambria Math" w:hAnsi="Cambria Math" w:cs="Cambria Math"/>
                  <w:i/>
                  <w:sz w:val="22"/>
                </w:rPr>
              </m:ctrlPr>
            </m:e>
            <m:e>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r>
                <m:rPr>
                  <m:sty m:val="bi"/>
                </m:rPr>
                <w:rPr>
                  <w:rFonts w:ascii="Cambria Math" w:eastAsia="Cambria Math" w:hAnsi="Cambria Math" w:cs="Cambria Math"/>
                  <w:sz w:val="22"/>
                </w:rPr>
                <m:t>&amp;=</m:t>
              </m:r>
              <m:r>
                <m:rPr>
                  <m:sty m:val="b"/>
                </m:rPr>
                <w:rPr>
                  <w:rFonts w:ascii="Cambria Math" w:eastAsia="Cambria Math" w:hAnsi="Cambria Math" w:cs="Cambria Math"/>
                  <w:sz w:val="22"/>
                </w:rPr>
                <m:t>Π</m:t>
              </m:r>
              <m:r>
                <m:rPr>
                  <m:sty m:val="b"/>
                </m:rPr>
                <w:rPr>
                  <w:rFonts w:ascii="Cambria Math" w:eastAsia="Cambria Math" w:hAnsi="Cambria Math" w:cs="Cambria Math"/>
                  <w:sz w:val="22"/>
                </w:rPr>
                <m:t>A</m:t>
              </m:r>
              <m:r>
                <m:rPr>
                  <m:sty m:val="b"/>
                </m:rPr>
                <w:rPr>
                  <w:rFonts w:ascii="Cambria Math" w:eastAsia="Cambria Math" w:hAnsi="Cambria Math" w:cs="Cambria Math"/>
                  <w:sz w:val="22"/>
                </w:rPr>
                <m:t>Π</m:t>
              </m:r>
              <m:r>
                <m:rPr>
                  <m:sty m:val="b"/>
                </m:rPr>
                <w:rPr>
                  <w:rFonts w:ascii="Cambria Math" w:eastAsia="Cambria Math" w:hAnsi="Cambria Math" w:cs="Cambria Math"/>
                  <w:sz w:val="22"/>
                </w:rPr>
                <m:t>#</m:t>
              </m:r>
              <m:r>
                <m:rPr>
                  <m:sty m:val="p"/>
                </m:rPr>
                <w:rPr>
                  <w:rFonts w:ascii="Cambria Math" w:eastAsia="Cambria Math" w:hAnsi="Cambria Math" w:cs="Cambria Math"/>
                  <w:sz w:val="22"/>
                </w:rPr>
                <m:t>(7)</m:t>
              </m:r>
            </m:e>
          </m:eqArr>
          <m:r>
            <w:rPr>
              <w:rFonts w:ascii="Cambria Math" w:eastAsiaTheme="minorEastAsia" w:hAnsi="Cambria Math" w:cs="Times New Roman"/>
              <w:sz w:val="22"/>
            </w:rPr>
            <w:br/>
          </m:r>
        </m:oMath>
      </m:oMathPara>
    </w:p>
    <w:p w14:paraId="2F94AEBA" w14:textId="77777777" w:rsidR="00AF755C" w:rsidRDefault="005931A1" w:rsidP="007A4AD3">
      <w:pPr>
        <w:rPr>
          <w:rFonts w:ascii="Times New Roman" w:eastAsiaTheme="minorEastAsia" w:hAnsi="Times New Roman" w:cs="Times New Roman"/>
          <w:sz w:val="22"/>
        </w:rPr>
      </w:pPr>
      <w:r>
        <w:rPr>
          <w:rFonts w:ascii="Times New Roman" w:hAnsi="Times New Roman" w:cs="Times New Roman"/>
          <w:sz w:val="22"/>
        </w:rPr>
        <w:t xml:space="preserve">For </w:t>
      </w:r>
      <w:r w:rsidR="000E7B93">
        <w:rPr>
          <w:rFonts w:ascii="Times New Roman" w:hAnsi="Times New Roman" w:cs="Times New Roman"/>
          <w:sz w:val="22"/>
        </w:rPr>
        <w:t>a</w:t>
      </w:r>
      <w:r>
        <w:rPr>
          <w:rFonts w:ascii="Times New Roman" w:hAnsi="Times New Roman" w:cs="Times New Roman"/>
          <w:sz w:val="22"/>
        </w:rPr>
        <w:t xml:space="preserve"> given dimension-reducing transformation, </w:t>
      </w:r>
      <w:proofErr w:type="spellStart"/>
      <w:r>
        <w:rPr>
          <w:rFonts w:ascii="Times New Roman" w:hAnsi="Times New Roman" w:cs="Times New Roman"/>
          <w:sz w:val="22"/>
        </w:rPr>
        <w:t>t</w:t>
      </w:r>
      <w:r w:rsidR="00B32F10">
        <w:rPr>
          <w:rFonts w:ascii="Times New Roman" w:hAnsi="Times New Roman" w:cs="Times New Roman"/>
          <w:sz w:val="22"/>
        </w:rPr>
        <w:t xml:space="preserve">he </w:t>
      </w:r>
      <w:proofErr w:type="spellEnd"/>
      <w:r w:rsidR="00B32F10">
        <w:rPr>
          <w:rFonts w:ascii="Times New Roman" w:hAnsi="Times New Roman" w:cs="Times New Roman"/>
          <w:sz w:val="22"/>
        </w:rPr>
        <w:t xml:space="preserve">optimal dimension-restoring transformation </w:t>
      </w:r>
      <w:r w:rsidR="000E7B93">
        <w:rPr>
          <w:rFonts w:ascii="Times New Roman" w:hAnsi="Times New Roman" w:cs="Times New Roman"/>
          <w:sz w:val="22"/>
        </w:rPr>
        <w:t>maximizes t</w:t>
      </w:r>
      <w:r w:rsidR="00B32F10">
        <w:rPr>
          <w:rFonts w:ascii="Times New Roman" w:hAnsi="Times New Roman" w:cs="Times New Roman"/>
          <w:sz w:val="22"/>
        </w:rPr>
        <w:t xml:space="preserve">he probability of the full dimension state vector </w:t>
      </w:r>
      <w:r w:rsidR="00B32F10">
        <w:rPr>
          <w:rFonts w:ascii="Times New Roman" w:hAnsi="Times New Roman" w:cs="Times New Roman"/>
          <w:b/>
          <w:sz w:val="22"/>
        </w:rPr>
        <w:t>x</w:t>
      </w:r>
      <w:r w:rsidR="00B32F10">
        <w:rPr>
          <w:rFonts w:ascii="Times New Roman" w:hAnsi="Times New Roman" w:cs="Times New Roman"/>
          <w:sz w:val="22"/>
        </w:rPr>
        <w:t xml:space="preserve"> given the reduced</w:t>
      </w:r>
      <w:r w:rsidR="000E7B93">
        <w:rPr>
          <w:rFonts w:ascii="Times New Roman" w:hAnsi="Times New Roman" w:cs="Times New Roman"/>
          <w:sz w:val="22"/>
        </w:rPr>
        <w:t>-</w:t>
      </w:r>
      <w:r w:rsidR="00B32F10">
        <w:rPr>
          <w:rFonts w:ascii="Times New Roman" w:hAnsi="Times New Roman" w:cs="Times New Roman"/>
          <w:sz w:val="22"/>
        </w:rPr>
        <w:t xml:space="preserve">dimension </w:t>
      </w:r>
      <w:r w:rsidR="00AD7419">
        <w:rPr>
          <w:rFonts w:ascii="Times New Roman" w:hAnsi="Times New Roman" w:cs="Times New Roman"/>
          <w:sz w:val="22"/>
        </w:rPr>
        <w:t xml:space="preserve">state vector </w:t>
      </w:r>
      <m:oMath>
        <m:sSub>
          <m:sSubPr>
            <m:ctrlPr>
              <w:rPr>
                <w:rFonts w:ascii="Cambria Math" w:hAnsi="Cambria Math" w:cs="Times New Roman"/>
                <w:b/>
                <w:sz w:val="22"/>
              </w:rPr>
            </m:ctrlPr>
          </m:sSubPr>
          <m:e>
            <m:r>
              <m:rPr>
                <m:sty m:val="b"/>
              </m:rPr>
              <w:rPr>
                <w:rFonts w:ascii="Cambria Math" w:hAnsi="Cambria Math" w:cs="Times New Roman"/>
                <w:sz w:val="22"/>
              </w:rPr>
              <m:t>x</m:t>
            </m:r>
          </m:e>
          <m:sub>
            <m:r>
              <m:rPr>
                <m:sty m:val="p"/>
              </m:rPr>
              <w:rPr>
                <w:rFonts w:ascii="Cambria Math" w:hAnsi="Cambria Math" w:cs="Times New Roman"/>
                <w:sz w:val="22"/>
              </w:rPr>
              <m:t>ω</m:t>
            </m:r>
          </m:sub>
        </m:sSub>
        <m:r>
          <w:rPr>
            <w:rFonts w:ascii="Cambria Math" w:eastAsiaTheme="minorEastAsia" w:hAnsi="Cambria Math" w:cs="Times New Roman"/>
            <w:sz w:val="22"/>
          </w:rPr>
          <m:t>=</m:t>
        </m:r>
        <m:r>
          <m:rPr>
            <m:sty m:val="b"/>
          </m:rPr>
          <w:rPr>
            <w:rFonts w:ascii="Cambria Math" w:eastAsiaTheme="minorEastAsia" w:hAnsi="Cambria Math" w:cs="Times New Roman"/>
            <w:sz w:val="22"/>
          </w:rPr>
          <m:t>Γ</m:t>
        </m:r>
      </m:oMath>
      <w:r w:rsidR="00AD7419">
        <w:rPr>
          <w:rFonts w:ascii="Times New Roman" w:eastAsiaTheme="minorEastAsia" w:hAnsi="Times New Roman" w:cs="Times New Roman"/>
          <w:b/>
          <w:sz w:val="22"/>
        </w:rPr>
        <w:t>x</w:t>
      </w:r>
      <w:r w:rsidR="00AD7419">
        <w:rPr>
          <w:rFonts w:ascii="Times New Roman" w:eastAsiaTheme="minorEastAsia" w:hAnsi="Times New Roman" w:cs="Times New Roman"/>
          <w:sz w:val="22"/>
        </w:rPr>
        <w:t xml:space="preserve">. The mean of the probability distribution </w:t>
      </w:r>
      <m:oMath>
        <m:r>
          <w:rPr>
            <w:rFonts w:ascii="Cambria Math" w:eastAsiaTheme="minorEastAsia" w:hAnsi="Cambria Math" w:cs="Times New Roman"/>
            <w:sz w:val="22"/>
          </w:rPr>
          <m:t>q</m:t>
        </m:r>
        <m:d>
          <m:dPr>
            <m:endChr m:val="|"/>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x</m:t>
            </m:r>
            <m:r>
              <m:rPr>
                <m:sty m:val="b"/>
              </m:rPr>
              <w:rPr>
                <w:rFonts w:ascii="Cambria Math" w:eastAsiaTheme="minorEastAsia" w:hAnsi="Cambria Math" w:cs="Times New Roman"/>
                <w:sz w:val="22"/>
              </w:rPr>
              <m:t xml:space="preserve"> </m:t>
            </m:r>
            <m:ctrlPr>
              <w:rPr>
                <w:rFonts w:ascii="Cambria Math" w:eastAsiaTheme="minorEastAsia" w:hAnsi="Cambria Math" w:cs="Times New Roman"/>
                <w:sz w:val="22"/>
              </w:rPr>
            </m:ctrlPr>
          </m:e>
        </m:d>
        <m:r>
          <m:rPr>
            <m:sty m:val="b"/>
          </m:rPr>
          <w:rPr>
            <w:rFonts w:ascii="Cambria Math" w:eastAsiaTheme="minorEastAsia" w:hAnsi="Cambria Math" w:cs="Times New Roman"/>
            <w:sz w:val="22"/>
          </w:rPr>
          <m:t xml:space="preserve"> </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x</m:t>
            </m:r>
          </m:e>
          <m:sub>
            <m:r>
              <m:rPr>
                <m:sty m:val="p"/>
              </m:rPr>
              <w:rPr>
                <w:rFonts w:ascii="Cambria Math" w:eastAsiaTheme="minorEastAsia" w:hAnsi="Cambria Math" w:cs="Times New Roman"/>
                <w:sz w:val="22"/>
              </w:rPr>
              <m:t>ω</m:t>
            </m:r>
          </m:sub>
        </m:sSub>
        <m:r>
          <m:rPr>
            <m:sty m:val="bi"/>
          </m:rPr>
          <w:rPr>
            <w:rFonts w:ascii="Cambria Math" w:eastAsiaTheme="minorEastAsia" w:hAnsi="Cambria Math" w:cs="Times New Roman"/>
            <w:sz w:val="22"/>
          </w:rPr>
          <m:t>)</m:t>
        </m:r>
      </m:oMath>
      <w:r w:rsidR="00AD7419">
        <w:rPr>
          <w:rFonts w:ascii="Times New Roman" w:eastAsiaTheme="minorEastAsia" w:hAnsi="Times New Roman" w:cs="Times New Roman"/>
          <w:sz w:val="22"/>
        </w:rPr>
        <w:t xml:space="preserve"> </w:t>
      </w:r>
      <w:r w:rsidR="00AF755C">
        <w:rPr>
          <w:rFonts w:ascii="Times New Roman" w:eastAsiaTheme="minorEastAsia" w:hAnsi="Times New Roman" w:cs="Times New Roman"/>
          <w:sz w:val="22"/>
        </w:rPr>
        <w:t xml:space="preserve">assuming normally distributed errors given by </w:t>
      </w:r>
      <m:oMath>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Sub>
      </m:oMath>
      <w:r w:rsidR="00AF755C">
        <w:rPr>
          <w:rFonts w:ascii="Times New Roman" w:eastAsiaTheme="minorEastAsia" w:hAnsi="Times New Roman" w:cs="Times New Roman"/>
          <w:sz w:val="22"/>
        </w:rPr>
        <w:t xml:space="preserve"> and </w:t>
      </w:r>
      <m:oMath>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A</m:t>
                </m:r>
              </m:e>
              <m:sub>
                <m:r>
                  <m:rPr>
                    <m:sty m:val="p"/>
                  </m:rPr>
                  <w:rPr>
                    <w:rFonts w:ascii="Cambria Math" w:eastAsiaTheme="minorEastAsia" w:hAnsi="Cambria Math" w:cs="Times New Roman"/>
                    <w:sz w:val="22"/>
                  </w:rPr>
                  <m:t>ω</m:t>
                </m:r>
              </m:sub>
            </m:sSub>
          </m:sub>
        </m:sSub>
        <m:r>
          <w:rPr>
            <w:rFonts w:ascii="Cambria Math" w:eastAsiaTheme="minorEastAsia" w:hAnsi="Cambria Math" w:cs="Times New Roman"/>
            <w:sz w:val="22"/>
          </w:rPr>
          <m:t>=</m:t>
        </m:r>
        <m:r>
          <m:rPr>
            <m:sty m:val="b"/>
          </m:rPr>
          <w:rPr>
            <w:rFonts w:ascii="Cambria Math" w:eastAsiaTheme="minorEastAsia" w:hAnsi="Cambria Math" w:cs="Times New Roman"/>
            <w:sz w:val="22"/>
          </w:rPr>
          <m:t>Γ</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T</m:t>
            </m:r>
          </m:sup>
        </m:sSup>
      </m:oMath>
      <w:r w:rsidR="00AF755C">
        <w:rPr>
          <w:rFonts w:ascii="Times New Roman" w:eastAsiaTheme="minorEastAsia" w:hAnsi="Times New Roman" w:cs="Times New Roman"/>
          <w:sz w:val="22"/>
        </w:rPr>
        <w:t xml:space="preserve"> for the full- and reduced-dimension state vectors</w:t>
      </w:r>
      <w:r w:rsidR="00AF755C">
        <w:rPr>
          <w:rFonts w:ascii="Times New Roman" w:eastAsiaTheme="minorEastAsia" w:hAnsi="Times New Roman" w:cs="Times New Roman"/>
          <w:sz w:val="22"/>
        </w:rPr>
        <w:t>, respectively</w:t>
      </w:r>
      <w:r w:rsidR="00AF755C">
        <w:rPr>
          <w:rFonts w:ascii="Times New Roman" w:eastAsiaTheme="minorEastAsia" w:hAnsi="Times New Roman" w:cs="Times New Roman"/>
          <w:sz w:val="22"/>
        </w:rPr>
        <w:t xml:space="preserve">, </w:t>
      </w:r>
      <w:r w:rsidR="00AD7419">
        <w:rPr>
          <w:rFonts w:ascii="Times New Roman" w:eastAsiaTheme="minorEastAsia" w:hAnsi="Times New Roman" w:cs="Times New Roman"/>
          <w:sz w:val="22"/>
        </w:rPr>
        <w:t>is</w:t>
      </w:r>
    </w:p>
    <w:p w14:paraId="6DFD1CBA" w14:textId="7DD47392" w:rsidR="00AF755C" w:rsidRPr="00AF755C" w:rsidRDefault="00AF755C" w:rsidP="007A4AD3">
      <w:pPr>
        <w:rPr>
          <w:rFonts w:ascii="Times New Roman" w:eastAsiaTheme="minorEastAsia" w:hAnsi="Times New Roman" w:cs="Times New Roman"/>
          <w:sz w:val="22"/>
        </w:rPr>
      </w:pPr>
      <m:oMathPara>
        <m:oMath>
          <m:eqArr>
            <m:eqArrPr>
              <m:maxDist m:val="1"/>
              <m:ctrlPr>
                <w:rPr>
                  <w:rFonts w:ascii="Cambria Math" w:eastAsiaTheme="minorEastAsia" w:hAnsi="Cambria Math" w:cs="Times New Roman"/>
                  <w:i/>
                  <w:sz w:val="22"/>
                </w:rPr>
              </m:ctrlPr>
            </m:eqArrPr>
            <m:e>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opt</m:t>
                  </m:r>
                </m:sub>
              </m:sSub>
              <m:r>
                <w:rPr>
                  <w:rFonts w:ascii="Cambria Math" w:eastAsiaTheme="minorEastAsia" w:hAnsi="Cambria Math" w:cs="Times New Roman"/>
                  <w:sz w:val="22"/>
                </w:rPr>
                <m:t>=</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x</m:t>
                  </m:r>
                </m:e>
                <m:sub>
                  <m:r>
                    <m:rPr>
                      <m:sty m:val="p"/>
                    </m:rPr>
                    <w:rPr>
                      <w:rFonts w:ascii="Cambria Math" w:eastAsiaTheme="minorEastAsia" w:hAnsi="Cambria Math" w:cs="Times New Roman"/>
                      <w:sz w:val="22"/>
                    </w:rPr>
                    <m:t>A</m:t>
                  </m:r>
                </m:sub>
              </m:sSub>
              <m:r>
                <m:rPr>
                  <m:sty m:val="p"/>
                </m:rPr>
                <w:rPr>
                  <w:rFonts w:ascii="Cambria Math" w:eastAsiaTheme="minorEastAsia" w:hAnsi="Cambria Math" w:cs="Times New Roman"/>
                  <w:sz w:val="22"/>
                </w:rPr>
                <m:t>+</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T</m:t>
                  </m:r>
                </m:sup>
              </m:sSup>
              <m:sSup>
                <m:sSupPr>
                  <m:ctrlPr>
                    <w:rPr>
                      <w:rFonts w:ascii="Cambria Math" w:eastAsiaTheme="minorEastAsia" w:hAnsi="Cambria Math" w:cs="Times New Roman"/>
                      <w:b/>
                      <w:i/>
                      <w:sz w:val="22"/>
                    </w:rPr>
                  </m:ctrlPr>
                </m:sSupPr>
                <m:e>
                  <m:d>
                    <m:dPr>
                      <m:ctrlPr>
                        <w:rPr>
                          <w:rFonts w:ascii="Cambria Math" w:eastAsiaTheme="minorEastAsia" w:hAnsi="Cambria Math" w:cs="Times New Roman"/>
                          <w:b/>
                          <w:i/>
                          <w:sz w:val="22"/>
                        </w:rPr>
                      </m:ctrlPr>
                    </m:dPr>
                    <m:e>
                      <m:r>
                        <m:rPr>
                          <m:sty m:val="b"/>
                        </m:rPr>
                        <w:rPr>
                          <w:rFonts w:ascii="Cambria Math" w:eastAsiaTheme="minorEastAsia" w:hAnsi="Cambria Math" w:cs="Times New Roman"/>
                          <w:sz w:val="22"/>
                        </w:rPr>
                        <m:t>Γ</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T</m:t>
                          </m:r>
                        </m:sup>
                      </m:sSup>
                    </m:e>
                  </m:d>
                </m:e>
                <m:sup>
                  <m:r>
                    <w:rPr>
                      <w:rFonts w:ascii="Cambria Math" w:eastAsiaTheme="minorEastAsia" w:hAnsi="Cambria Math" w:cs="Times New Roman"/>
                      <w:sz w:val="22"/>
                    </w:rPr>
                    <m:t>-1</m:t>
                  </m:r>
                </m:sup>
              </m:sSup>
              <m:r>
                <m:rPr>
                  <m:sty m:val="b"/>
                </m:rPr>
                <w:rPr>
                  <w:rFonts w:ascii="Cambria Math" w:eastAsiaTheme="minorEastAsia" w:hAnsi="Cambria Math" w:cs="Times New Roman"/>
                  <w:sz w:val="22"/>
                </w:rPr>
                <m:t>Γ</m:t>
              </m:r>
              <m:d>
                <m:dPr>
                  <m:ctrlPr>
                    <w:rPr>
                      <w:rFonts w:ascii="Cambria Math" w:eastAsiaTheme="minorEastAsia" w:hAnsi="Cambria Math" w:cs="Times New Roman"/>
                      <w:b/>
                      <w:i/>
                      <w:sz w:val="22"/>
                    </w:rPr>
                  </m:ctrlPr>
                </m:dPr>
                <m:e>
                  <m:r>
                    <m:rPr>
                      <m:sty m:val="b"/>
                    </m:rPr>
                    <w:rPr>
                      <w:rFonts w:ascii="Cambria Math" w:eastAsiaTheme="minorEastAsia" w:hAnsi="Cambria Math" w:cs="Times New Roman"/>
                      <w:sz w:val="22"/>
                    </w:rPr>
                    <m:t>x</m:t>
                  </m:r>
                  <m:r>
                    <m:rPr>
                      <m:sty m:val="bi"/>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b/>
                          <w:i/>
                          <w:sz w:val="22"/>
                        </w:rPr>
                      </m:ctrlPr>
                    </m:e>
                    <m:sub>
                      <m:r>
                        <m:rPr>
                          <m:sty m:val="p"/>
                        </m:rPr>
                        <w:rPr>
                          <w:rFonts w:ascii="Cambria Math" w:eastAsiaTheme="minorEastAsia" w:hAnsi="Cambria Math" w:cs="Times New Roman"/>
                          <w:sz w:val="22"/>
                        </w:rPr>
                        <m:t>A</m:t>
                      </m:r>
                    </m:sub>
                  </m:sSub>
                </m:e>
              </m:d>
              <m:r>
                <w:rPr>
                  <w:rFonts w:ascii="Cambria Math" w:eastAsiaTheme="minorEastAsia"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8</m:t>
                  </m:r>
                </m:e>
              </m:d>
            </m:e>
          </m:eqArr>
        </m:oMath>
      </m:oMathPara>
    </w:p>
    <w:p w14:paraId="758F83C2" w14:textId="7CD28310" w:rsidR="00AF755C" w:rsidRDefault="005931A1"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term </w:t>
      </w:r>
      <m:oMath>
        <m:r>
          <m:rPr>
            <m:sty m:val="b"/>
          </m:rPr>
          <w:rPr>
            <w:rFonts w:ascii="Cambria Math" w:eastAsiaTheme="minorEastAsia" w:hAnsi="Cambria Math" w:cs="Times New Roman"/>
            <w:sz w:val="22"/>
          </w:rPr>
          <m:t>Γ</m:t>
        </m:r>
        <m:d>
          <m:dPr>
            <m:ctrlPr>
              <w:rPr>
                <w:rFonts w:ascii="Cambria Math" w:eastAsiaTheme="minorEastAsia" w:hAnsi="Cambria Math" w:cs="Times New Roman"/>
                <w:b/>
                <w:i/>
                <w:sz w:val="22"/>
              </w:rPr>
            </m:ctrlPr>
          </m:dPr>
          <m:e>
            <m:r>
              <m:rPr>
                <m:sty m:val="b"/>
              </m:rPr>
              <w:rPr>
                <w:rFonts w:ascii="Cambria Math" w:eastAsiaTheme="minorEastAsia" w:hAnsi="Cambria Math" w:cs="Times New Roman"/>
                <w:sz w:val="22"/>
              </w:rPr>
              <m:t>x</m:t>
            </m:r>
            <m:r>
              <m:rPr>
                <m:sty m:val="bi"/>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b/>
                    <w:i/>
                    <w:sz w:val="22"/>
                  </w:rPr>
                </m:ctrlPr>
              </m:e>
              <m:sub>
                <m:r>
                  <m:rPr>
                    <m:sty m:val="p"/>
                  </m:rPr>
                  <w:rPr>
                    <w:rFonts w:ascii="Cambria Math" w:eastAsiaTheme="minorEastAsia" w:hAnsi="Cambria Math" w:cs="Times New Roman"/>
                    <w:sz w:val="22"/>
                  </w:rPr>
                  <m:t>A</m:t>
                </m:r>
              </m:sub>
            </m:sSub>
          </m:e>
        </m:d>
      </m:oMath>
      <w:r>
        <w:rPr>
          <w:rFonts w:ascii="Times New Roman" w:eastAsiaTheme="minorEastAsia" w:hAnsi="Times New Roman" w:cs="Times New Roman"/>
          <w:sz w:val="22"/>
        </w:rPr>
        <w:t xml:space="preserve"> represents the distance between the original point </w:t>
      </w:r>
      <w:r w:rsidRPr="005931A1">
        <w:rPr>
          <w:rFonts w:ascii="Times New Roman" w:eastAsiaTheme="minorEastAsia" w:hAnsi="Times New Roman" w:cs="Times New Roman"/>
          <w:b/>
          <w:sz w:val="22"/>
        </w:rPr>
        <w:t>x</w:t>
      </w:r>
      <w:r>
        <w:rPr>
          <w:rFonts w:ascii="Times New Roman" w:eastAsiaTheme="minorEastAsia" w:hAnsi="Times New Roman" w:cs="Times New Roman"/>
          <w:sz w:val="22"/>
        </w:rPr>
        <w:t xml:space="preserve"> and the prior </w:t>
      </w:r>
      <m:oMath>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b/>
                <w:i/>
                <w:sz w:val="22"/>
              </w:rPr>
            </m:ctrlPr>
          </m:e>
          <m:sub>
            <m:r>
              <m:rPr>
                <m:sty m:val="p"/>
              </m:rPr>
              <w:rPr>
                <w:rFonts w:ascii="Cambria Math" w:eastAsiaTheme="minorEastAsia" w:hAnsi="Cambria Math" w:cs="Times New Roman"/>
                <w:sz w:val="22"/>
              </w:rPr>
              <m:t>A</m:t>
            </m:r>
          </m:sub>
        </m:sSub>
      </m:oMath>
      <w:r>
        <w:rPr>
          <w:rFonts w:ascii="Times New Roman" w:eastAsiaTheme="minorEastAsia" w:hAnsi="Times New Roman" w:cs="Times New Roman"/>
          <w:sz w:val="22"/>
        </w:rPr>
        <w:t xml:space="preserve"> in the reduced dimension space. </w:t>
      </w:r>
      <w:r w:rsidR="00AF755C">
        <w:rPr>
          <w:rFonts w:ascii="Times New Roman" w:eastAsiaTheme="minorEastAsia" w:hAnsi="Times New Roman" w:cs="Times New Roman"/>
          <w:sz w:val="22"/>
        </w:rPr>
        <w:t>Then,</w:t>
      </w:r>
    </w:p>
    <w:p w14:paraId="1A49BF82" w14:textId="77777777" w:rsidR="00AF755C" w:rsidRDefault="00AF755C" w:rsidP="007A4AD3">
      <w:pPr>
        <w:rPr>
          <w:rFonts w:ascii="Times New Roman" w:eastAsiaTheme="minorEastAsia" w:hAnsi="Times New Roman" w:cs="Times New Roman"/>
          <w:sz w:val="22"/>
        </w:rPr>
      </w:pPr>
      <m:oMath>
        <m:eqArr>
          <m:eqArrPr>
            <m:maxDist m:val="1"/>
            <m:ctrlPr>
              <w:rPr>
                <w:rFonts w:ascii="Cambria Math" w:eastAsiaTheme="minorEastAsia" w:hAnsi="Cambria Math" w:cs="Times New Roman"/>
                <w:i/>
                <w:sz w:val="22"/>
              </w:rPr>
            </m:ctrlPr>
          </m:eqArrPr>
          <m:e>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w:rPr>
                    <w:rFonts w:ascii="Cambria Math" w:eastAsiaTheme="minorEastAsia" w:hAnsi="Cambria Math" w:cs="Times New Roman"/>
                    <w:sz w:val="22"/>
                  </w:rPr>
                  <m:t>*</m:t>
                </m:r>
              </m:sup>
            </m:sSup>
            <m:r>
              <w:rPr>
                <w:rFonts w:ascii="Cambria Math" w:eastAsiaTheme="minorEastAsia" w:hAnsi="Cambria Math" w:cs="Times New Roman"/>
                <w:sz w:val="22"/>
              </w:rPr>
              <m:t xml:space="preserve">= </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T</m:t>
                </m:r>
              </m:sup>
            </m:sSup>
            <m:sSup>
              <m:sSupPr>
                <m:ctrlPr>
                  <w:rPr>
                    <w:rFonts w:ascii="Cambria Math" w:eastAsiaTheme="minorEastAsia" w:hAnsi="Cambria Math" w:cs="Times New Roman"/>
                    <w:b/>
                    <w:i/>
                    <w:sz w:val="22"/>
                  </w:rPr>
                </m:ctrlPr>
              </m:sSupPr>
              <m:e>
                <m:d>
                  <m:dPr>
                    <m:ctrlPr>
                      <w:rPr>
                        <w:rFonts w:ascii="Cambria Math" w:eastAsiaTheme="minorEastAsia" w:hAnsi="Cambria Math" w:cs="Times New Roman"/>
                        <w:b/>
                        <w:i/>
                        <w:sz w:val="22"/>
                      </w:rPr>
                    </m:ctrlPr>
                  </m:dPr>
                  <m:e>
                    <m:r>
                      <m:rPr>
                        <m:sty m:val="b"/>
                      </m:rPr>
                      <w:rPr>
                        <w:rFonts w:ascii="Cambria Math" w:eastAsiaTheme="minorEastAsia" w:hAnsi="Cambria Math" w:cs="Times New Roman"/>
                        <w:sz w:val="22"/>
                      </w:rPr>
                      <m:t>Γ</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T</m:t>
                        </m:r>
                      </m:sup>
                    </m:sSup>
                  </m:e>
                </m:d>
              </m:e>
              <m:sup>
                <m:r>
                  <w:rPr>
                    <w:rFonts w:ascii="Cambria Math" w:eastAsiaTheme="minorEastAsia" w:hAnsi="Cambria Math" w:cs="Times New Roman"/>
                    <w:sz w:val="22"/>
                  </w:rPr>
                  <m:t>-1</m:t>
                </m:r>
              </m:sup>
            </m:sSup>
            <m:r>
              <w:rPr>
                <w:rFonts w:ascii="Cambria Math" w:eastAsiaTheme="minorEastAsia" w:hAnsi="Cambria Math" w:cs="Times New Roman"/>
                <w:sz w:val="22"/>
              </w:rPr>
              <m:t xml:space="preserve"> #</m:t>
            </m:r>
            <m:d>
              <m:dPr>
                <m:ctrlPr>
                  <w:rPr>
                    <w:rFonts w:ascii="Cambria Math" w:eastAsiaTheme="minorEastAsia" w:hAnsi="Cambria Math" w:cs="Times New Roman"/>
                    <w:i/>
                    <w:sz w:val="22"/>
                  </w:rPr>
                </m:ctrlPr>
              </m:dPr>
              <m:e>
                <m:r>
                  <w:rPr>
                    <w:rFonts w:ascii="Cambria Math" w:eastAsiaTheme="minorEastAsia" w:hAnsi="Cambria Math" w:cs="Times New Roman"/>
                    <w:sz w:val="22"/>
                  </w:rPr>
                  <m:t>9</m:t>
                </m:r>
              </m:e>
            </m:d>
          </m:e>
        </m:eqArr>
      </m:oMath>
      <w:r>
        <w:rPr>
          <w:rFonts w:ascii="Times New Roman" w:eastAsiaTheme="minorEastAsia" w:hAnsi="Times New Roman" w:cs="Times New Roman"/>
          <w:sz w:val="22"/>
        </w:rPr>
        <w:t>i</w:t>
      </w:r>
      <w:proofErr w:type="spellStart"/>
      <w:r>
        <w:rPr>
          <w:rFonts w:ascii="Times New Roman" w:eastAsiaTheme="minorEastAsia" w:hAnsi="Times New Roman" w:cs="Times New Roman"/>
          <w:sz w:val="22"/>
        </w:rPr>
        <w:t>s</w:t>
      </w:r>
      <w:proofErr w:type="spellEnd"/>
      <w:r w:rsidR="005931A1">
        <w:rPr>
          <w:rFonts w:ascii="Times New Roman" w:eastAsiaTheme="minorEastAsia" w:hAnsi="Times New Roman" w:cs="Times New Roman"/>
          <w:sz w:val="22"/>
        </w:rPr>
        <w:t xml:space="preserve"> the transformation that </w:t>
      </w:r>
      <w:r w:rsidR="00E45B26">
        <w:rPr>
          <w:rFonts w:ascii="Times New Roman" w:eastAsiaTheme="minorEastAsia" w:hAnsi="Times New Roman" w:cs="Times New Roman"/>
          <w:sz w:val="22"/>
        </w:rPr>
        <w:t xml:space="preserve">transforms the reduced-dimension distance back to the full dimension and that </w:t>
      </w:r>
      <w:r w:rsidR="00E45B26">
        <w:rPr>
          <w:rFonts w:ascii="Times New Roman" w:eastAsiaTheme="minorEastAsia" w:hAnsi="Times New Roman" w:cs="Times New Roman"/>
          <w:sz w:val="22"/>
        </w:rPr>
        <w:lastRenderedPageBreak/>
        <w:t xml:space="preserve">maximizes the likelihood of </w:t>
      </w:r>
      <w:r w:rsidR="00E45B26">
        <w:rPr>
          <w:rFonts w:ascii="Times New Roman" w:eastAsiaTheme="minorEastAsia" w:hAnsi="Times New Roman" w:cs="Times New Roman"/>
          <w:b/>
          <w:sz w:val="22"/>
        </w:rPr>
        <w:t>x</w:t>
      </w:r>
      <w:r w:rsidR="00E45B26">
        <w:rPr>
          <w:rFonts w:ascii="Times New Roman" w:eastAsiaTheme="minorEastAsia" w:hAnsi="Times New Roman" w:cs="Times New Roman"/>
          <w:sz w:val="22"/>
        </w:rPr>
        <w:t xml:space="preserve"> given </w:t>
      </w:r>
      <m:oMath>
        <m:sSub>
          <m:sSubPr>
            <m:ctrlPr>
              <w:rPr>
                <w:rFonts w:ascii="Cambria Math" w:hAnsi="Cambria Math" w:cs="Times New Roman"/>
                <w:b/>
                <w:sz w:val="22"/>
              </w:rPr>
            </m:ctrlPr>
          </m:sSubPr>
          <m:e>
            <m:r>
              <m:rPr>
                <m:sty m:val="b"/>
              </m:rPr>
              <w:rPr>
                <w:rFonts w:ascii="Cambria Math" w:hAnsi="Cambria Math" w:cs="Times New Roman"/>
                <w:sz w:val="22"/>
              </w:rPr>
              <m:t>x</m:t>
            </m:r>
          </m:e>
          <m:sub>
            <m:r>
              <m:rPr>
                <m:sty m:val="p"/>
              </m:rPr>
              <w:rPr>
                <w:rFonts w:ascii="Cambria Math" w:hAnsi="Cambria Math" w:cs="Times New Roman"/>
                <w:sz w:val="22"/>
              </w:rPr>
              <m:t>ω</m:t>
            </m:r>
          </m:sub>
        </m:sSub>
      </m:oMath>
      <w:r w:rsidR="00E45B26">
        <w:rPr>
          <w:rFonts w:ascii="Times New Roman" w:eastAsiaTheme="minorEastAsia" w:hAnsi="Times New Roman" w:cs="Times New Roman"/>
          <w:sz w:val="22"/>
        </w:rPr>
        <w:t xml:space="preserve">. </w:t>
      </w:r>
      <w:r w:rsidR="00837F4A">
        <w:rPr>
          <w:rFonts w:ascii="Times New Roman" w:eastAsiaTheme="minorEastAsia" w:hAnsi="Times New Roman" w:cs="Times New Roman"/>
          <w:sz w:val="22"/>
        </w:rPr>
        <w:t>The optimal projection</w:t>
      </w:r>
      <w:r w:rsidR="00CF1A68">
        <w:rPr>
          <w:rFonts w:ascii="Times New Roman" w:eastAsiaTheme="minorEastAsia" w:hAnsi="Times New Roman" w:cs="Times New Roman"/>
          <w:sz w:val="22"/>
        </w:rPr>
        <w:t xml:space="preserve"> </w:t>
      </w:r>
      <m:oMath>
        <m:r>
          <m:rPr>
            <m:sty m:val="b"/>
          </m:rPr>
          <w:rPr>
            <w:rFonts w:ascii="Cambria Math" w:hAnsi="Cambria Math" w:cs="Times New Roman"/>
            <w:sz w:val="22"/>
          </w:rPr>
          <m:t>Π</m:t>
        </m:r>
      </m:oMath>
      <w:r w:rsidR="000E7B93">
        <w:rPr>
          <w:rFonts w:ascii="Times New Roman" w:eastAsiaTheme="minorEastAsia" w:hAnsi="Times New Roman" w:cs="Times New Roman"/>
          <w:sz w:val="22"/>
        </w:rPr>
        <w:t xml:space="preserve"> </w:t>
      </w:r>
      <w:r w:rsidR="00CF1A68">
        <w:rPr>
          <w:rFonts w:ascii="Times New Roman" w:eastAsiaTheme="minorEastAsia" w:hAnsi="Times New Roman" w:cs="Times New Roman"/>
          <w:sz w:val="22"/>
        </w:rPr>
        <w:t xml:space="preserve">for a given </w:t>
      </w:r>
      <w:r w:rsidR="000E7B93">
        <w:rPr>
          <w:rFonts w:ascii="Times New Roman" w:eastAsiaTheme="minorEastAsia" w:hAnsi="Times New Roman" w:cs="Times New Roman"/>
          <w:sz w:val="22"/>
        </w:rPr>
        <w:t xml:space="preserve">dimension-reducing transformation </w:t>
      </w:r>
      <m:oMath>
        <m:r>
          <m:rPr>
            <m:sty m:val="b"/>
          </m:rPr>
          <w:rPr>
            <w:rFonts w:ascii="Cambria Math" w:eastAsiaTheme="minorEastAsia" w:hAnsi="Cambria Math" w:cs="Times New Roman"/>
            <w:sz w:val="22"/>
          </w:rPr>
          <m:t>Γ</m:t>
        </m:r>
      </m:oMath>
      <w:r w:rsidR="000E7B93">
        <w:rPr>
          <w:rFonts w:ascii="Times New Roman" w:eastAsiaTheme="minorEastAsia" w:hAnsi="Times New Roman" w:cs="Times New Roman"/>
          <w:sz w:val="22"/>
        </w:rPr>
        <w:t xml:space="preserve"> </w:t>
      </w:r>
      <w:r w:rsidR="00CF1A68">
        <w:rPr>
          <w:rFonts w:ascii="Times New Roman" w:eastAsiaTheme="minorEastAsia" w:hAnsi="Times New Roman" w:cs="Times New Roman"/>
          <w:sz w:val="22"/>
        </w:rPr>
        <w:t>is then</w:t>
      </w:r>
      <w:r w:rsidR="00837F4A">
        <w:rPr>
          <w:rFonts w:ascii="Times New Roman" w:eastAsiaTheme="minorEastAsia" w:hAnsi="Times New Roman" w:cs="Times New Roman"/>
          <w:sz w:val="22"/>
        </w:rPr>
        <w:t xml:space="preserve"> </w:t>
      </w:r>
    </w:p>
    <w:p w14:paraId="2440D4A6" w14:textId="0F0BF8B6" w:rsidR="005931A1" w:rsidRPr="00AF755C" w:rsidRDefault="00AF755C" w:rsidP="007A4AD3">
      <w:pPr>
        <w:rPr>
          <w:rFonts w:ascii="Times New Roman" w:eastAsiaTheme="minorEastAsia" w:hAnsi="Times New Roman" w:cs="Times New Roman"/>
          <w:b/>
          <w:sz w:val="22"/>
        </w:rPr>
      </w:pPr>
      <m:oMathPara>
        <m:oMath>
          <m:eqArr>
            <m:eqArrPr>
              <m:maxDist m:val="1"/>
              <m:ctrlPr>
                <w:rPr>
                  <w:rFonts w:ascii="Cambria Math" w:eastAsiaTheme="minorEastAsia" w:hAnsi="Cambria Math" w:cs="Times New Roman"/>
                  <w:i/>
                  <w:sz w:val="22"/>
                </w:rPr>
              </m:ctrlPr>
            </m:eqArrPr>
            <m:e>
              <m:r>
                <m:rPr>
                  <m:sty m:val="b"/>
                </m:rPr>
                <w:rPr>
                  <w:rFonts w:ascii="Cambria Math" w:hAnsi="Cambria Math" w:cs="Times New Roman"/>
                  <w:sz w:val="22"/>
                </w:rPr>
                <m:t>Π</m:t>
              </m:r>
              <m:r>
                <m:rPr>
                  <m:sty m:val="bi"/>
                </m:rPr>
                <w:rPr>
                  <w:rFonts w:ascii="Cambria Math" w:eastAsiaTheme="minorEastAsia" w:hAnsi="Cambria Math" w:cs="Times New Roman"/>
                  <w:sz w:val="22"/>
                </w:rPr>
                <m:t>=</m:t>
              </m:r>
              <m:sSub>
                <m:sSubPr>
                  <m:ctrlPr>
                    <w:rPr>
                      <w:rFonts w:ascii="Cambria Math" w:eastAsiaTheme="minorEastAsia" w:hAnsi="Cambria Math" w:cs="Times New Roman"/>
                      <w:sz w:val="22"/>
                    </w:rPr>
                  </m:ctrlPr>
                </m:sSubPr>
                <m:e>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b"/>
                        </m:rPr>
                        <w:rPr>
                          <w:rFonts w:ascii="Cambria Math" w:eastAsiaTheme="minorEastAsia" w:hAnsi="Cambria Math" w:cs="Times New Roman"/>
                          <w:sz w:val="22"/>
                        </w:rPr>
                        <m:t>*</m:t>
                      </m:r>
                    </m:sup>
                  </m:sSup>
                  <m:r>
                    <m:rPr>
                      <m:sty m:val="b"/>
                    </m:rPr>
                    <w:rPr>
                      <w:rFonts w:ascii="Cambria Math" w:eastAsiaTheme="minorEastAsia" w:hAnsi="Cambria Math" w:cs="Times New Roman"/>
                      <w:sz w:val="22"/>
                    </w:rPr>
                    <m:t>Γ=</m:t>
                  </m:r>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T</m:t>
                  </m:r>
                </m:sup>
              </m:sSup>
              <m:sSup>
                <m:sSupPr>
                  <m:ctrlPr>
                    <w:rPr>
                      <w:rFonts w:ascii="Cambria Math" w:eastAsiaTheme="minorEastAsia" w:hAnsi="Cambria Math" w:cs="Times New Roman"/>
                      <w:b/>
                      <w:i/>
                      <w:sz w:val="22"/>
                    </w:rPr>
                  </m:ctrlPr>
                </m:sSupPr>
                <m:e>
                  <m:d>
                    <m:dPr>
                      <m:ctrlPr>
                        <w:rPr>
                          <w:rFonts w:ascii="Cambria Math" w:eastAsiaTheme="minorEastAsia" w:hAnsi="Cambria Math" w:cs="Times New Roman"/>
                          <w:b/>
                          <w:i/>
                          <w:sz w:val="22"/>
                        </w:rPr>
                      </m:ctrlPr>
                    </m:dPr>
                    <m:e>
                      <m:r>
                        <m:rPr>
                          <m:sty m:val="b"/>
                        </m:rPr>
                        <w:rPr>
                          <w:rFonts w:ascii="Cambria Math" w:eastAsiaTheme="minorEastAsia" w:hAnsi="Cambria Math" w:cs="Times New Roman"/>
                          <w:sz w:val="22"/>
                        </w:rPr>
                        <m:t>Γ</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T</m:t>
                          </m:r>
                        </m:sup>
                      </m:sSup>
                    </m:e>
                  </m:d>
                </m:e>
                <m:sup>
                  <m:r>
                    <w:rPr>
                      <w:rFonts w:ascii="Cambria Math" w:eastAsiaTheme="minorEastAsia" w:hAnsi="Cambria Math" w:cs="Times New Roman"/>
                      <w:sz w:val="22"/>
                    </w:rPr>
                    <m:t>-1</m:t>
                  </m:r>
                </m:sup>
              </m:sSup>
              <m:r>
                <m:rPr>
                  <m:sty m:val="b"/>
                </m:rPr>
                <w:rPr>
                  <w:rFonts w:ascii="Cambria Math" w:eastAsiaTheme="minorEastAsia" w:hAnsi="Cambria Math" w:cs="Times New Roman"/>
                  <w:sz w:val="22"/>
                </w:rPr>
                <m:t>Γ</m:t>
              </m:r>
              <m:r>
                <w:rPr>
                  <w:rFonts w:ascii="Cambria Math" w:eastAsiaTheme="minorEastAsia" w:hAnsi="Cambria Math" w:cs="Times New Roman"/>
                  <w:sz w:val="22"/>
                </w:rPr>
                <m:t>.</m:t>
              </m:r>
              <m:r>
                <m:rPr>
                  <m:sty m:val="bi"/>
                </m:rPr>
                <w:rPr>
                  <w:rFonts w:ascii="Cambria Math"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10</m:t>
                  </m:r>
                </m:e>
              </m:d>
              <m:ctrlPr>
                <w:rPr>
                  <w:rFonts w:ascii="Cambria Math" w:hAnsi="Cambria Math" w:cs="Times New Roman"/>
                  <w:b/>
                  <w:i/>
                  <w:sz w:val="22"/>
                </w:rPr>
              </m:ctrlPr>
            </m:e>
          </m:eqArr>
        </m:oMath>
      </m:oMathPara>
    </w:p>
    <w:p w14:paraId="2A1E89F4" w14:textId="77777777" w:rsidR="00837F4A" w:rsidRDefault="00837F4A" w:rsidP="00837F4A">
      <w:pPr>
        <w:rPr>
          <w:rFonts w:ascii="Times New Roman" w:hAnsi="Times New Roman" w:cs="Times New Roman"/>
          <w:sz w:val="22"/>
        </w:rPr>
      </w:pPr>
    </w:p>
    <w:p w14:paraId="35580D86" w14:textId="243817CF" w:rsidR="00417DC9" w:rsidRDefault="00077235" w:rsidP="00837F4A">
      <w:pPr>
        <w:rPr>
          <w:rFonts w:ascii="Times New Roman" w:eastAsiaTheme="minorEastAsia" w:hAnsi="Times New Roman" w:cs="Times New Roman"/>
          <w:sz w:val="22"/>
        </w:rPr>
      </w:pPr>
      <w:r>
        <w:rPr>
          <w:rFonts w:ascii="Times New Roman" w:hAnsi="Times New Roman" w:cs="Times New Roman"/>
          <w:sz w:val="22"/>
        </w:rPr>
        <w:t xml:space="preserve">Within this class of linear transformations, we are interested in those that maximize the information content of the resulting reduced-dimension or reduced-rank subspace. </w:t>
      </w:r>
      <w:r w:rsidR="00417DC9">
        <w:rPr>
          <w:rFonts w:ascii="Times New Roman" w:hAnsi="Times New Roman" w:cs="Times New Roman"/>
          <w:sz w:val="22"/>
        </w:rPr>
        <w:t xml:space="preserve">Because </w:t>
      </w:r>
      <w:r>
        <w:rPr>
          <w:rFonts w:ascii="Times New Roman" w:hAnsi="Times New Roman" w:cs="Times New Roman"/>
          <w:sz w:val="22"/>
        </w:rPr>
        <w:t xml:space="preserve">the projection </w:t>
      </w:r>
      <m:oMath>
        <m:r>
          <m:rPr>
            <m:sty m:val="b"/>
          </m:rPr>
          <w:rPr>
            <w:rFonts w:ascii="Cambria Math" w:hAnsi="Cambria Math" w:cs="Times New Roman"/>
            <w:sz w:val="22"/>
          </w:rPr>
          <m:t>Π</m:t>
        </m:r>
      </m:oMath>
      <w:r w:rsidR="00417DC9">
        <w:rPr>
          <w:rFonts w:ascii="Times New Roman" w:hAnsi="Times New Roman" w:cs="Times New Roman"/>
          <w:sz w:val="22"/>
        </w:rPr>
        <w:t xml:space="preserve"> is a function of only t</w:t>
      </w:r>
      <w:r>
        <w:rPr>
          <w:rFonts w:ascii="Times New Roman" w:hAnsi="Times New Roman" w:cs="Times New Roman"/>
          <w:sz w:val="22"/>
        </w:rPr>
        <w:t>he dimension-reducing transformation and t</w:t>
      </w:r>
      <w:r w:rsidR="00417DC9">
        <w:rPr>
          <w:rFonts w:ascii="Times New Roman" w:hAnsi="Times New Roman" w:cs="Times New Roman"/>
          <w:sz w:val="22"/>
        </w:rPr>
        <w:t>he prior error covariance, calculating the optimal projection</w:t>
      </w:r>
      <w:r>
        <w:rPr>
          <w:rFonts w:ascii="Times New Roman" w:hAnsi="Times New Roman" w:cs="Times New Roman"/>
          <w:sz w:val="22"/>
        </w:rPr>
        <w:t xml:space="preserve"> with</w:t>
      </w:r>
      <w:r w:rsidR="00417DC9">
        <w:rPr>
          <w:rFonts w:ascii="Times New Roman" w:hAnsi="Times New Roman" w:cs="Times New Roman"/>
          <w:sz w:val="22"/>
        </w:rPr>
        <w:t xml:space="preserve"> </w:t>
      </w:r>
      <w:r>
        <w:rPr>
          <w:rFonts w:ascii="Times New Roman" w:hAnsi="Times New Roman" w:cs="Times New Roman"/>
          <w:sz w:val="22"/>
        </w:rPr>
        <w:t xml:space="preserve">respect to information content </w:t>
      </w:r>
      <w:r w:rsidR="00417DC9">
        <w:rPr>
          <w:rFonts w:ascii="Times New Roman" w:eastAsiaTheme="minorEastAsia" w:hAnsi="Times New Roman" w:cs="Times New Roman"/>
          <w:sz w:val="22"/>
        </w:rPr>
        <w:t xml:space="preserve">will simultaneously yield the optimal dimension-reducing transformation </w:t>
      </w:r>
      <m:oMath>
        <m:r>
          <m:rPr>
            <m:sty m:val="b"/>
          </m:rPr>
          <w:rPr>
            <w:rFonts w:ascii="Cambria Math" w:eastAsiaTheme="minorEastAsia" w:hAnsi="Cambria Math" w:cs="Times New Roman"/>
            <w:sz w:val="22"/>
          </w:rPr>
          <m:t>Γ</m:t>
        </m:r>
      </m:oMath>
      <w:r w:rsidR="00417DC9">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Then, we seek </w:t>
      </w:r>
      <m:oMath>
        <m:r>
          <m:rPr>
            <m:sty m:val="b"/>
          </m:rPr>
          <w:rPr>
            <w:rFonts w:ascii="Cambria Math" w:hAnsi="Cambria Math" w:cs="Times New Roman"/>
            <w:sz w:val="22"/>
          </w:rPr>
          <m:t>Π</m:t>
        </m:r>
      </m:oMath>
      <w:r>
        <w:rPr>
          <w:rFonts w:ascii="Times New Roman" w:eastAsiaTheme="minorEastAsia" w:hAnsi="Times New Roman" w:cs="Times New Roman"/>
          <w:sz w:val="22"/>
        </w:rPr>
        <w:t xml:space="preserve"> that maximizes the degrees of freedom for signal of the reduced-rank subspace, given by the trace of </w:t>
      </w:r>
      <m:oMath>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oMath>
      <w:r>
        <w:rPr>
          <w:rFonts w:ascii="Times New Roman" w:eastAsiaTheme="minorEastAsia" w:hAnsi="Times New Roman" w:cs="Times New Roman"/>
          <w:sz w:val="22"/>
        </w:rPr>
        <w:t xml:space="preserve">. </w:t>
      </w:r>
      <w:proofErr w:type="spellStart"/>
      <w:r w:rsidR="00C75F4B">
        <w:rPr>
          <w:rFonts w:ascii="Times New Roman" w:eastAsiaTheme="minorEastAsia" w:hAnsi="Times New Roman" w:cs="Times New Roman"/>
          <w:sz w:val="22"/>
        </w:rPr>
        <w:t>Bousserez</w:t>
      </w:r>
      <w:proofErr w:type="spellEnd"/>
      <w:r w:rsidR="00C75F4B">
        <w:rPr>
          <w:rFonts w:ascii="Times New Roman" w:eastAsiaTheme="minorEastAsia" w:hAnsi="Times New Roman" w:cs="Times New Roman"/>
          <w:sz w:val="22"/>
        </w:rPr>
        <w:t xml:space="preserve"> and </w:t>
      </w:r>
      <w:proofErr w:type="spellStart"/>
      <w:r w:rsidR="00C75F4B">
        <w:rPr>
          <w:rFonts w:ascii="Times New Roman" w:eastAsiaTheme="minorEastAsia" w:hAnsi="Times New Roman" w:cs="Times New Roman"/>
          <w:sz w:val="22"/>
        </w:rPr>
        <w:t>Henze</w:t>
      </w:r>
      <w:proofErr w:type="spellEnd"/>
      <w:r w:rsidR="00C75F4B">
        <w:rPr>
          <w:rFonts w:ascii="Times New Roman" w:eastAsiaTheme="minorEastAsia" w:hAnsi="Times New Roman" w:cs="Times New Roman"/>
          <w:sz w:val="22"/>
        </w:rPr>
        <w:t xml:space="preserve"> (2018) show that for a projection of the form </w:t>
      </w:r>
      <w:r w:rsidR="006E4E0B">
        <w:rPr>
          <w:rFonts w:ascii="Times New Roman" w:eastAsiaTheme="minorEastAsia" w:hAnsi="Times New Roman" w:cs="Times New Roman"/>
          <w:sz w:val="22"/>
        </w:rPr>
        <w:t xml:space="preserve">given by equation (10), the trace </w:t>
      </w:r>
      <w:r w:rsidR="006E4E0B">
        <w:rPr>
          <w:rFonts w:ascii="Times New Roman" w:eastAsiaTheme="minorEastAsia" w:hAnsi="Times New Roman" w:cs="Times New Roman"/>
          <w:sz w:val="22"/>
        </w:rPr>
        <w:t xml:space="preserve">of </w:t>
      </w:r>
      <m:oMath>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oMath>
      <w:r w:rsidR="006E4E0B">
        <w:rPr>
          <w:rFonts w:ascii="Times New Roman" w:eastAsiaTheme="minorEastAsia" w:hAnsi="Times New Roman" w:cs="Times New Roman"/>
          <w:sz w:val="22"/>
        </w:rPr>
        <w:t xml:space="preserve"> can be written</w:t>
      </w:r>
    </w:p>
    <w:p w14:paraId="0955A937" w14:textId="66779791" w:rsidR="006E4E0B" w:rsidRPr="00544A25" w:rsidRDefault="0063420B" w:rsidP="00837F4A">
      <w:pPr>
        <w:rPr>
          <w:rFonts w:ascii="Times New Roman" w:eastAsiaTheme="minorEastAsia" w:hAnsi="Times New Roman" w:cs="Times New Roman"/>
          <w:sz w:val="22"/>
        </w:rPr>
      </w:pPr>
      <m:oMathPara>
        <m:oMath>
          <m:r>
            <m:rPr>
              <m:sty m:val="p"/>
            </m:rPr>
            <w:rPr>
              <w:rFonts w:ascii="Cambria Math" w:eastAsiaTheme="minorEastAsia" w:hAnsi="Cambria Math" w:cs="Times New Roman"/>
              <w:sz w:val="22"/>
            </w:rPr>
            <m:t>Tr</m:t>
          </m:r>
          <m:d>
            <m:dPr>
              <m:ctrlPr>
                <w:rPr>
                  <w:rFonts w:ascii="Cambria Math" w:eastAsiaTheme="minorEastAsia" w:hAnsi="Cambria Math" w:cs="Times New Roman"/>
                  <w:sz w:val="22"/>
                </w:rPr>
              </m:ctrlPr>
            </m:dPr>
            <m:e>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ctrlPr>
                <w:rPr>
                  <w:rFonts w:ascii="Cambria Math" w:eastAsia="Cambria Math" w:hAnsi="Cambria Math" w:cs="Cambria Math"/>
                  <w:b/>
                  <w:i/>
                  <w:sz w:val="22"/>
                </w:rPr>
              </m:ctrlPr>
            </m:e>
          </m:d>
          <m:r>
            <m:rPr>
              <m:sty m:val="bi"/>
            </m:rPr>
            <w:rPr>
              <w:rFonts w:ascii="Cambria Math" w:eastAsia="Cambria Math" w:hAnsi="Cambria Math" w:cs="Cambria Math"/>
              <w:sz w:val="22"/>
            </w:rPr>
            <m:t>=</m:t>
          </m:r>
          <m:r>
            <m:rPr>
              <m:sty m:val="p"/>
            </m:rPr>
            <w:rPr>
              <w:rFonts w:ascii="Cambria Math" w:eastAsia="Cambria Math" w:hAnsi="Cambria Math" w:cs="Cambria Math"/>
              <w:sz w:val="22"/>
            </w:rPr>
            <m:t>Tr</m:t>
          </m:r>
          <m:r>
            <m:rPr>
              <m:sty m:val="p"/>
            </m:rPr>
            <w:rPr>
              <w:rFonts w:ascii="Cambria Math" w:eastAsia="Cambria Math" w:hAnsi="Cambria Math" w:cs="Cambria Math"/>
              <w:sz w:val="22"/>
            </w:rPr>
            <m:t>(</m:t>
          </m:r>
          <m:sSup>
            <m:sSupPr>
              <m:ctrlPr>
                <w:rPr>
                  <w:rFonts w:ascii="Cambria Math" w:eastAsia="Cambria Math" w:hAnsi="Cambria Math" w:cs="Cambria Math"/>
                  <w:sz w:val="22"/>
                </w:rPr>
              </m:ctrlPr>
            </m:sSupPr>
            <m:e>
              <m:r>
                <m:rPr>
                  <m:sty m:val="b"/>
                </m:rPr>
                <w:rPr>
                  <w:rFonts w:ascii="Cambria Math" w:eastAsia="Cambria Math" w:hAnsi="Cambria Math" w:cs="Cambria Math"/>
                  <w:sz w:val="22"/>
                </w:rPr>
                <m:t>U</m:t>
              </m:r>
            </m:e>
            <m:sup>
              <m:r>
                <m:rPr>
                  <m:sty m:val="p"/>
                </m:rPr>
                <w:rPr>
                  <w:rFonts w:ascii="Cambria Math" w:eastAsia="Cambria Math" w:hAnsi="Cambria Math" w:cs="Cambria Math"/>
                  <w:sz w:val="22"/>
                </w:rPr>
                <m:t>T</m:t>
              </m:r>
            </m:sup>
          </m:sSup>
          <m:sSubSup>
            <m:sSubSupPr>
              <m:ctrlPr>
                <w:rPr>
                  <w:rFonts w:ascii="Cambria Math" w:eastAsia="Cambria Math" w:hAnsi="Cambria Math" w:cs="Cambria Math"/>
                  <w:i/>
                  <w:sz w:val="22"/>
                </w:rPr>
              </m:ctrlPr>
            </m:sSubSupPr>
            <m:e>
              <m:r>
                <m:rPr>
                  <m:sty m:val="b"/>
                </m:rPr>
                <w:rPr>
                  <w:rFonts w:ascii="Cambria Math" w:eastAsia="Cambria Math" w:hAnsi="Cambria Math" w:cs="Cambria Math"/>
                  <w:sz w:val="22"/>
                </w:rPr>
                <m:t>S</m:t>
              </m:r>
              <m:ctrlPr>
                <w:rPr>
                  <w:rFonts w:ascii="Cambria Math" w:eastAsia="Cambria Math" w:hAnsi="Cambria Math" w:cs="Cambria Math"/>
                  <w:b/>
                  <w:sz w:val="22"/>
                </w:rPr>
              </m:ctrlPr>
            </m:e>
            <m:sub>
              <m:r>
                <m:rPr>
                  <m:sty m:val="p"/>
                </m:rPr>
                <w:rPr>
                  <w:rFonts w:ascii="Cambria Math" w:eastAsia="Cambria Math" w:hAnsi="Cambria Math" w:cs="Cambria Math"/>
                  <w:sz w:val="22"/>
                </w:rPr>
                <m:t>A</m:t>
              </m:r>
              <m:ctrlPr>
                <w:rPr>
                  <w:rFonts w:ascii="Cambria Math" w:eastAsia="Cambria Math" w:hAnsi="Cambria Math" w:cs="Cambria Math"/>
                  <w:sz w:val="22"/>
                </w:rPr>
              </m:ctrlPr>
            </m:sub>
            <m:sup>
              <m:r>
                <w:rPr>
                  <w:rFonts w:ascii="Cambria Math" w:eastAsia="Cambria Math" w:hAnsi="Cambria Math" w:cs="Cambria Math"/>
                  <w:sz w:val="22"/>
                </w:rPr>
                <m:t>-1/2</m:t>
              </m:r>
            </m:sup>
          </m:sSubSup>
          <m:r>
            <m:rPr>
              <m:sty m:val="b"/>
            </m:rPr>
            <w:rPr>
              <w:rFonts w:ascii="Cambria Math" w:eastAsia="Cambria Math" w:hAnsi="Cambria Math" w:cs="Cambria Math"/>
              <w:sz w:val="22"/>
            </w:rPr>
            <m:t>A</m:t>
          </m:r>
          <m:sSubSup>
            <m:sSubSupPr>
              <m:ctrlPr>
                <w:rPr>
                  <w:rFonts w:ascii="Cambria Math" w:eastAsia="Cambria Math" w:hAnsi="Cambria Math" w:cs="Cambria Math"/>
                  <w:b/>
                  <w:sz w:val="22"/>
                </w:rPr>
              </m:ctrlPr>
            </m:sSubSupPr>
            <m:e>
              <m:r>
                <m:rPr>
                  <m:sty m:val="b"/>
                </m:rPr>
                <w:rPr>
                  <w:rFonts w:ascii="Cambria Math" w:eastAsia="Cambria Math" w:hAnsi="Cambria Math" w:cs="Cambria Math"/>
                  <w:sz w:val="22"/>
                </w:rPr>
                <m:t>S</m:t>
              </m:r>
            </m:e>
            <m:sub>
              <m:r>
                <m:rPr>
                  <m:sty m:val="p"/>
                </m:rPr>
                <w:rPr>
                  <w:rFonts w:ascii="Cambria Math" w:eastAsia="Cambria Math" w:hAnsi="Cambria Math" w:cs="Cambria Math"/>
                  <w:sz w:val="22"/>
                </w:rPr>
                <m:t>A</m:t>
              </m:r>
              <m:ctrlPr>
                <w:rPr>
                  <w:rFonts w:ascii="Cambria Math" w:eastAsia="Cambria Math" w:hAnsi="Cambria Math" w:cs="Cambria Math"/>
                  <w:sz w:val="22"/>
                </w:rPr>
              </m:ctrlPr>
            </m:sub>
            <m:sup>
              <m:r>
                <m:rPr>
                  <m:sty m:val="p"/>
                </m:rPr>
                <w:rPr>
                  <w:rFonts w:ascii="Cambria Math" w:eastAsia="Cambria Math" w:hAnsi="Cambria Math" w:cs="Cambria Math"/>
                  <w:sz w:val="22"/>
                </w:rPr>
                <m:t>1</m:t>
              </m:r>
              <m:r>
                <w:rPr>
                  <w:rFonts w:ascii="Cambria Math" w:eastAsia="Cambria Math" w:hAnsi="Cambria Math" w:cs="Cambria Math"/>
                  <w:sz w:val="22"/>
                </w:rPr>
                <m:t>/2</m:t>
              </m:r>
            </m:sup>
          </m:sSubSup>
          <m:r>
            <m:rPr>
              <m:sty m:val="b"/>
            </m:rPr>
            <w:rPr>
              <w:rFonts w:ascii="Cambria Math" w:eastAsia="Cambria Math" w:hAnsi="Cambria Math" w:cs="Cambria Math"/>
              <w:sz w:val="22"/>
            </w:rPr>
            <m:t>U)</m:t>
          </m:r>
          <m:r>
            <w:rPr>
              <w:rFonts w:ascii="Cambria Math" w:eastAsia="Cambria Math" w:hAnsi="Cambria Math" w:cs="Cambria Math"/>
              <w:sz w:val="22"/>
            </w:rPr>
            <m:t xml:space="preserve"> </m:t>
          </m:r>
        </m:oMath>
      </m:oMathPara>
    </w:p>
    <w:p w14:paraId="7906CCFD" w14:textId="776EC79C" w:rsidR="00E45B26" w:rsidRPr="00544A25" w:rsidRDefault="00544A25" w:rsidP="007A4AD3">
      <w:pPr>
        <w:rPr>
          <w:rFonts w:ascii="Times New Roman" w:hAnsi="Times New Roman" w:cs="Times New Roman"/>
          <w:b/>
          <w:sz w:val="22"/>
        </w:rPr>
      </w:pPr>
      <w:r>
        <w:rPr>
          <w:rFonts w:ascii="Times New Roman" w:hAnsi="Times New Roman" w:cs="Times New Roman"/>
          <w:sz w:val="22"/>
        </w:rPr>
        <w:t xml:space="preserve">where </w:t>
      </w:r>
      <m:oMath>
        <m:r>
          <m:rPr>
            <m:sty m:val="b"/>
          </m:rPr>
          <w:rPr>
            <w:rFonts w:ascii="Cambria Math" w:hAnsi="Cambria Math" w:cs="Times New Roman"/>
            <w:sz w:val="22"/>
          </w:rPr>
          <m:t>U=</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1/2</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T</m:t>
            </m:r>
          </m:sup>
        </m:sSup>
        <m:sSup>
          <m:sSupPr>
            <m:ctrlPr>
              <w:rPr>
                <w:rFonts w:ascii="Cambria Math" w:eastAsiaTheme="minorEastAsia" w:hAnsi="Cambria Math" w:cs="Times New Roman"/>
                <w:b/>
                <w:i/>
                <w:sz w:val="22"/>
              </w:rPr>
            </m:ctrlPr>
          </m:sSupPr>
          <m:e>
            <m:d>
              <m:dPr>
                <m:ctrlPr>
                  <w:rPr>
                    <w:rFonts w:ascii="Cambria Math" w:eastAsiaTheme="minorEastAsia" w:hAnsi="Cambria Math" w:cs="Times New Roman"/>
                    <w:b/>
                    <w:i/>
                    <w:sz w:val="22"/>
                  </w:rPr>
                </m:ctrlPr>
              </m:dPr>
              <m:e>
                <m:r>
                  <m:rPr>
                    <m:sty m:val="b"/>
                  </m:rPr>
                  <w:rPr>
                    <w:rFonts w:ascii="Cambria Math" w:eastAsiaTheme="minorEastAsia" w:hAnsi="Cambria Math" w:cs="Times New Roman"/>
                    <w:sz w:val="22"/>
                  </w:rPr>
                  <m:t>Γ</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T</m:t>
                    </m:r>
                  </m:sup>
                </m:sSup>
              </m:e>
            </m:d>
          </m:e>
          <m:sup>
            <m:r>
              <w:rPr>
                <w:rFonts w:ascii="Cambria Math" w:eastAsiaTheme="minorEastAsia" w:hAnsi="Cambria Math" w:cs="Times New Roman"/>
                <w:sz w:val="22"/>
              </w:rPr>
              <m:t>-1</m:t>
            </m:r>
            <m:r>
              <w:rPr>
                <w:rFonts w:ascii="Cambria Math" w:eastAsiaTheme="minorEastAsia" w:hAnsi="Cambria Math" w:cs="Times New Roman"/>
                <w:sz w:val="22"/>
              </w:rPr>
              <m:t>/2</m:t>
            </m:r>
            <w:bookmarkStart w:id="4" w:name="_GoBack"/>
            <w:bookmarkEnd w:id="4"/>
          </m:sup>
        </m:sSup>
      </m:oMath>
    </w:p>
    <w:p w14:paraId="6E080E84" w14:textId="77777777" w:rsidR="00E45B26" w:rsidRPr="00AD7419" w:rsidRDefault="00E45B26" w:rsidP="007A4AD3">
      <w:pPr>
        <w:rPr>
          <w:rFonts w:ascii="Times New Roman" w:hAnsi="Times New Roman" w:cs="Times New Roman"/>
          <w:sz w:val="22"/>
        </w:rPr>
      </w:pPr>
    </w:p>
    <w:p w14:paraId="04418E7C" w14:textId="5BE13D51" w:rsidR="00D502BE" w:rsidRDefault="00052DE8" w:rsidP="007A4AD3">
      <w:pPr>
        <w:rPr>
          <w:rFonts w:ascii="Times New Roman" w:hAnsi="Times New Roman" w:cs="Times New Roman"/>
          <w:sz w:val="22"/>
        </w:rPr>
      </w:pPr>
      <w:r>
        <w:rPr>
          <w:rFonts w:ascii="Times New Roman" w:hAnsi="Times New Roman" w:cs="Times New Roman"/>
          <w:sz w:val="22"/>
        </w:rPr>
        <w:t xml:space="preserve">The transformations occur in the directions of maximum information content, </w:t>
      </w:r>
      <w:r w:rsidR="007C3443">
        <w:rPr>
          <w:rFonts w:ascii="Times New Roman" w:hAnsi="Times New Roman" w:cs="Times New Roman"/>
          <w:sz w:val="22"/>
        </w:rPr>
        <w:t xml:space="preserve">which are </w:t>
      </w:r>
      <w:r w:rsidR="000A2B02">
        <w:rPr>
          <w:rFonts w:ascii="Times New Roman" w:hAnsi="Times New Roman" w:cs="Times New Roman"/>
          <w:sz w:val="22"/>
        </w:rPr>
        <w:t xml:space="preserve">given by </w:t>
      </w:r>
      <w:r w:rsidR="007C3443">
        <w:rPr>
          <w:rFonts w:ascii="Times New Roman" w:hAnsi="Times New Roman" w:cs="Times New Roman"/>
          <w:sz w:val="22"/>
        </w:rPr>
        <w:t>the eigendecomposition</w:t>
      </w:r>
    </w:p>
    <w:p w14:paraId="0C1F229D" w14:textId="77777777" w:rsidR="00052DE8" w:rsidRDefault="00052DE8" w:rsidP="007A4AD3">
      <w:pPr>
        <w:rPr>
          <w:rFonts w:ascii="Times New Roman" w:hAnsi="Times New Roman" w:cs="Times New Roman"/>
          <w:sz w:val="22"/>
        </w:rPr>
      </w:pPr>
    </w:p>
    <w:p w14:paraId="6A9A8C43" w14:textId="45BFB7B9" w:rsidR="00130FC5" w:rsidRPr="00EC4735" w:rsidRDefault="00BA0F6A" w:rsidP="00EC4735">
      <w:pPr>
        <w:rPr>
          <w:rFonts w:ascii="Times New Roman" w:eastAsiaTheme="minorEastAsia" w:hAnsi="Times New Roman" w:cs="Times New Roman"/>
          <w:b/>
          <w:sz w:val="22"/>
        </w:rPr>
      </w:pPr>
      <m:oMathPara>
        <m:oMathParaPr>
          <m:jc m:val="center"/>
        </m:oMathParaPr>
        <m:oMath>
          <m:r>
            <m:rPr>
              <m:sty m:val="b"/>
            </m:rPr>
            <w:rPr>
              <w:rFonts w:ascii="Cambria Math" w:hAnsi="Cambria Math" w:cs="Times New Roman"/>
              <w:sz w:val="22"/>
            </w:rPr>
            <m:t>Q</m:t>
          </m:r>
          <m:r>
            <m:rPr>
              <m:sty m:val="p"/>
            </m:rPr>
            <w:rPr>
              <w:rFonts w:ascii="Cambria Math" w:eastAsiaTheme="minorEastAsia" w:hAnsi="Cambria Math" w:cs="Times New Roman"/>
              <w:sz w:val="22"/>
            </w:rPr>
            <m:t xml:space="preserve">= </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m:rPr>
              <m:sty m:val="b"/>
            </m:rPr>
            <w:rPr>
              <w:rFonts w:ascii="Cambria Math" w:eastAsiaTheme="minorEastAsia" w:hAnsi="Cambria Math" w:cs="Times New Roman"/>
              <w:sz w:val="22"/>
            </w:rPr>
            <m:t>A</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w:rPr>
              <w:rFonts w:ascii="Cambria Math" w:eastAsiaTheme="minorEastAsia" w:hAnsi="Cambria Math" w:cs="Times New Roman"/>
              <w:sz w:val="22"/>
            </w:rPr>
            <m:t>=</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sSup>
            <m:sSupPr>
              <m:ctrlPr>
                <w:rPr>
                  <w:rFonts w:ascii="Cambria Math" w:eastAsiaTheme="minorEastAsia" w:hAnsi="Cambria Math" w:cs="Times New Roman"/>
                  <w:sz w:val="22"/>
                </w:rPr>
              </m:ctrlPr>
            </m:sSup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sSup>
            <m:sSupPr>
              <m:ctrlPr>
                <w:rPr>
                  <w:rFonts w:ascii="Cambria Math" w:eastAsiaTheme="minorEastAsia" w:hAnsi="Cambria Math" w:cs="Times New Roman"/>
                  <w:i/>
                  <w:sz w:val="22"/>
                </w:rPr>
              </m:ctrlPr>
            </m:sSupPr>
            <m:e>
              <m:d>
                <m:dPr>
                  <m:ctrlPr>
                    <w:rPr>
                      <w:rFonts w:ascii="Cambria Math" w:eastAsiaTheme="minorEastAsia" w:hAnsi="Cambria Math" w:cs="Times New Roman"/>
                      <w:sz w:val="22"/>
                    </w:rPr>
                  </m:ctrlPr>
                </m:dPr>
                <m:e>
                  <m:r>
                    <m:rPr>
                      <m:sty m:val="b"/>
                    </m:rPr>
                    <w:rPr>
                      <w:rFonts w:ascii="Cambria Math" w:eastAsiaTheme="minorEastAsia" w:hAnsi="Cambria Math" w:cs="Times New Roman"/>
                      <w:sz w:val="22"/>
                    </w:rPr>
                    <m:t>K</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sz w:val="22"/>
                        </w:rPr>
                      </m:ctrlPr>
                    </m:sSup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r>
                    <m:rPr>
                      <m:sty m:val="p"/>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O</m:t>
                      </m:r>
                    </m:sub>
                  </m:sSub>
                  <m:ctrlPr>
                    <w:rPr>
                      <w:rFonts w:ascii="Cambria Math" w:eastAsiaTheme="minorEastAsia" w:hAnsi="Cambria Math" w:cs="Times New Roman"/>
                      <w:i/>
                      <w:sz w:val="22"/>
                    </w:rPr>
                  </m:ctrlPr>
                </m:e>
              </m:d>
            </m:e>
            <m:sup>
              <m:r>
                <w:rPr>
                  <w:rFonts w:ascii="Cambria Math" w:eastAsiaTheme="minorEastAsia" w:hAnsi="Cambria Math" w:cs="Times New Roman"/>
                  <w:sz w:val="22"/>
                </w:rPr>
                <m:t>-1</m:t>
              </m:r>
            </m:sup>
          </m:sSup>
          <m:r>
            <m:rPr>
              <m:sty m:val="b"/>
            </m:rPr>
            <w:rPr>
              <w:rFonts w:ascii="Cambria Math" w:eastAsiaTheme="minorEastAsia" w:hAnsi="Cambria Math" w:cs="Times New Roman"/>
              <w:sz w:val="22"/>
            </w:rPr>
            <m:t>K</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w:rPr>
              <w:rFonts w:ascii="Cambria Math" w:eastAsiaTheme="minorEastAsia" w:hAnsi="Cambria Math" w:cs="Times New Roman"/>
              <w:sz w:val="22"/>
            </w:rPr>
            <m:t xml:space="preserve"> =</m:t>
          </m:r>
          <m:sSup>
            <m:sSupPr>
              <m:ctrlPr>
                <w:rPr>
                  <w:rFonts w:ascii="Cambria Math" w:hAnsi="Cambria Math" w:cs="Times New Roman"/>
                  <w:sz w:val="22"/>
                </w:rPr>
              </m:ctrlPr>
            </m:sSup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p>
              <m:r>
                <m:rPr>
                  <m:sty m:val="p"/>
                </m:rPr>
                <w:rPr>
                  <w:rFonts w:ascii="Cambria Math" w:hAnsi="Cambria Math" w:cs="Times New Roman"/>
                  <w:sz w:val="22"/>
                </w:rPr>
                <m:t>T</m:t>
              </m:r>
            </m:sup>
          </m:sSup>
          <m:r>
            <m:rPr>
              <m:sty m:val="b"/>
            </m:rPr>
            <w:rPr>
              <w:rFonts w:ascii="Cambria Math" w:hAnsi="Cambria Math" w:cs="Times New Roman"/>
              <w:sz w:val="22"/>
            </w:rPr>
            <m:t>ΣW</m:t>
          </m:r>
        </m:oMath>
      </m:oMathPara>
    </w:p>
    <w:p w14:paraId="4801347D" w14:textId="77777777" w:rsidR="00D502BE" w:rsidRDefault="00D502BE" w:rsidP="007A4AD3">
      <w:pPr>
        <w:rPr>
          <w:rFonts w:ascii="Times New Roman" w:hAnsi="Times New Roman" w:cs="Times New Roman"/>
          <w:sz w:val="22"/>
        </w:rPr>
      </w:pPr>
    </w:p>
    <w:p w14:paraId="28D6D85C" w14:textId="70ADE167" w:rsidR="00EA00A7" w:rsidRDefault="00BA0F6A" w:rsidP="00EA00A7">
      <w:pPr>
        <w:rPr>
          <w:rFonts w:ascii="Times New Roman" w:eastAsiaTheme="minorEastAsia" w:hAnsi="Times New Roman" w:cs="Times New Roman"/>
          <w:sz w:val="22"/>
        </w:rPr>
      </w:pPr>
      <w:r>
        <w:rPr>
          <w:rFonts w:ascii="Times New Roman" w:hAnsi="Times New Roman" w:cs="Times New Roman"/>
          <w:sz w:val="22"/>
        </w:rPr>
        <w:t xml:space="preserve">where the columns of </w:t>
      </w:r>
      <w:r>
        <w:rPr>
          <w:rFonts w:ascii="Times New Roman" w:hAnsi="Times New Roman" w:cs="Times New Roman"/>
          <w:b/>
          <w:sz w:val="22"/>
        </w:rPr>
        <w:t>W</w:t>
      </w:r>
      <w:r>
        <w:rPr>
          <w:rFonts w:ascii="Times New Roman" w:hAnsi="Times New Roman" w:cs="Times New Roman"/>
          <w:sz w:val="22"/>
        </w:rPr>
        <w:t xml:space="preserve"> are the eigenvectors of </w:t>
      </w:r>
      <w:r>
        <w:rPr>
          <w:rFonts w:ascii="Times New Roman" w:hAnsi="Times New Roman" w:cs="Times New Roman"/>
          <w:b/>
          <w:sz w:val="22"/>
        </w:rPr>
        <w:t>Q</w:t>
      </w:r>
      <w:r>
        <w:rPr>
          <w:rFonts w:ascii="Times New Roman" w:hAnsi="Times New Roman" w:cs="Times New Roman"/>
          <w:sz w:val="22"/>
        </w:rPr>
        <w:t xml:space="preserve"> and the diagonal elements of</w:t>
      </w:r>
      <w:r w:rsidR="000A2B02" w:rsidRPr="00BA0F6A">
        <w:rPr>
          <w:rFonts w:ascii="Times New Roman" w:hAnsi="Times New Roman" w:cs="Times New Roman"/>
          <w:sz w:val="22"/>
        </w:rPr>
        <w:t xml:space="preserve"> </w:t>
      </w:r>
      <m:oMath>
        <m:r>
          <m:rPr>
            <m:sty m:val="b"/>
          </m:rPr>
          <w:rPr>
            <w:rFonts w:ascii="Cambria Math" w:hAnsi="Cambria Math" w:cs="Times New Roman"/>
            <w:sz w:val="22"/>
          </w:rPr>
          <m:t>Σ</m:t>
        </m:r>
      </m:oMath>
      <w:r>
        <w:rPr>
          <w:rFonts w:ascii="Times New Roman" w:eastAsiaTheme="minorEastAsia" w:hAnsi="Times New Roman" w:cs="Times New Roman"/>
          <w:sz w:val="22"/>
        </w:rPr>
        <w:t xml:space="preserve"> </w:t>
      </w:r>
      <w:r>
        <w:rPr>
          <w:rFonts w:ascii="Times New Roman" w:hAnsi="Times New Roman" w:cs="Times New Roman"/>
          <w:sz w:val="22"/>
        </w:rPr>
        <w:t xml:space="preserve">are the eigenvalues of </w:t>
      </w:r>
      <w:r w:rsidRPr="00BA0F6A">
        <w:rPr>
          <w:rFonts w:ascii="Times New Roman" w:hAnsi="Times New Roman" w:cs="Times New Roman"/>
          <w:b/>
          <w:sz w:val="22"/>
        </w:rPr>
        <w:t>Q</w:t>
      </w:r>
      <w:r>
        <w:rPr>
          <w:rFonts w:ascii="Times New Roman" w:hAnsi="Times New Roman" w:cs="Times New Roman"/>
          <w:sz w:val="22"/>
        </w:rPr>
        <w:t>.</w:t>
      </w:r>
      <w:r w:rsidR="00C67F8C">
        <w:rPr>
          <w:rStyle w:val="FootnoteReference"/>
          <w:rFonts w:ascii="Times New Roman" w:hAnsi="Times New Roman" w:cs="Times New Roman"/>
          <w:sz w:val="22"/>
        </w:rPr>
        <w:footnoteReference w:id="1"/>
      </w:r>
      <w:r>
        <w:rPr>
          <w:rFonts w:ascii="Times New Roman" w:hAnsi="Times New Roman" w:cs="Times New Roman"/>
          <w:sz w:val="22"/>
        </w:rPr>
        <w:t xml:space="preserve"> </w:t>
      </w:r>
      <w:r w:rsidR="00EC4735" w:rsidRPr="00EC4735">
        <w:rPr>
          <w:rFonts w:ascii="Times New Roman" w:hAnsi="Times New Roman" w:cs="Times New Roman"/>
          <w:b/>
          <w:sz w:val="22"/>
        </w:rPr>
        <w:t>Q</w:t>
      </w:r>
      <w:r w:rsidR="00EC4735">
        <w:rPr>
          <w:rFonts w:ascii="Times New Roman" w:hAnsi="Times New Roman" w:cs="Times New Roman"/>
          <w:sz w:val="22"/>
        </w:rPr>
        <w:t xml:space="preserve"> is symmetric semi-positive definite, so the eigenvectors form an orthonormal basis. </w:t>
      </w:r>
      <w:r w:rsidR="00C67F8C" w:rsidRPr="00EC4735">
        <w:rPr>
          <w:rFonts w:ascii="Times New Roman" w:hAnsi="Times New Roman" w:cs="Times New Roman"/>
          <w:sz w:val="22"/>
        </w:rPr>
        <w:t>Defining</w:t>
      </w:r>
      <w:r w:rsidR="00C67F8C">
        <w:rPr>
          <w:rFonts w:ascii="Times New Roman" w:hAnsi="Times New Roman" w:cs="Times New Roman"/>
          <w:sz w:val="22"/>
        </w:rPr>
        <w:t xml:space="preserve">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oMath>
      <w:r w:rsidR="00C67F8C">
        <w:rPr>
          <w:rFonts w:ascii="Times New Roman" w:eastAsiaTheme="minorEastAsia" w:hAnsi="Times New Roman" w:cs="Times New Roman"/>
          <w:sz w:val="22"/>
        </w:rPr>
        <w:t xml:space="preserve"> as the matrix of the first </w:t>
      </w:r>
      <w:r w:rsidR="00C67F8C" w:rsidRPr="00C67F8C">
        <w:rPr>
          <w:rFonts w:ascii="Times New Roman" w:eastAsiaTheme="minorEastAsia" w:hAnsi="Times New Roman" w:cs="Times New Roman"/>
          <w:i/>
          <w:sz w:val="22"/>
        </w:rPr>
        <w:t>k</w:t>
      </w:r>
      <w:r w:rsidR="00C67F8C">
        <w:rPr>
          <w:rFonts w:ascii="Times New Roman" w:eastAsiaTheme="minorEastAsia" w:hAnsi="Times New Roman" w:cs="Times New Roman"/>
          <w:sz w:val="22"/>
        </w:rPr>
        <w:t xml:space="preserve"> columns of </w:t>
      </w:r>
      <w:r w:rsidR="00C67F8C" w:rsidRPr="00C67F8C">
        <w:rPr>
          <w:rFonts w:ascii="Times New Roman" w:eastAsiaTheme="minorEastAsia" w:hAnsi="Times New Roman" w:cs="Times New Roman"/>
          <w:b/>
          <w:sz w:val="22"/>
        </w:rPr>
        <w:t>W</w:t>
      </w:r>
      <w:r w:rsidR="00C67F8C">
        <w:rPr>
          <w:rFonts w:ascii="Times New Roman" w:eastAsiaTheme="minorEastAsia" w:hAnsi="Times New Roman" w:cs="Times New Roman"/>
          <w:sz w:val="22"/>
        </w:rPr>
        <w:t xml:space="preserve">, </w:t>
      </w:r>
      <w:r w:rsidR="00C67F8C">
        <w:rPr>
          <w:rFonts w:ascii="Times New Roman" w:hAnsi="Times New Roman" w:cs="Times New Roman"/>
          <w:sz w:val="22"/>
        </w:rPr>
        <w:t>t</w:t>
      </w:r>
      <w:r w:rsidR="000A2B02" w:rsidRPr="00C67F8C">
        <w:rPr>
          <w:rFonts w:ascii="Times New Roman" w:hAnsi="Times New Roman" w:cs="Times New Roman"/>
          <w:sz w:val="22"/>
        </w:rPr>
        <w:t>he</w:t>
      </w:r>
      <w:r w:rsidR="000A2B02">
        <w:rPr>
          <w:rFonts w:ascii="Times New Roman" w:hAnsi="Times New Roman" w:cs="Times New Roman"/>
          <w:sz w:val="22"/>
        </w:rPr>
        <w:t xml:space="preserve"> </w:t>
      </w:r>
      <w:r w:rsidR="00052DE8">
        <w:rPr>
          <w:rFonts w:ascii="Times New Roman" w:hAnsi="Times New Roman" w:cs="Times New Roman"/>
          <w:sz w:val="22"/>
        </w:rPr>
        <w:t xml:space="preserve">linear transformation </w:t>
      </w:r>
      <m:oMath>
        <m:r>
          <m:rPr>
            <m:sty m:val="b"/>
          </m:rPr>
          <w:rPr>
            <w:rFonts w:ascii="Cambria Math" w:hAnsi="Cambria Math" w:cs="Times New Roman"/>
            <w:sz w:val="22"/>
          </w:rPr>
          <m:t>Γ</m:t>
        </m:r>
        <m:r>
          <w:rPr>
            <w:rFonts w:ascii="Cambria Math" w:eastAsiaTheme="minorEastAsia" w:hAnsi="Cambria Math" w:cs="Times New Roman"/>
            <w:sz w:val="22"/>
          </w:rPr>
          <m:t>=</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up>
            <m:r>
              <w:rPr>
                <w:rFonts w:ascii="Cambria Math" w:eastAsiaTheme="minorEastAsia" w:hAnsi="Cambria Math" w:cs="Times New Roman"/>
                <w:sz w:val="22"/>
              </w:rPr>
              <m:t>-1/2</m:t>
            </m:r>
          </m:sup>
        </m:sSubSup>
      </m:oMath>
      <w:r w:rsidR="00052DE8">
        <w:rPr>
          <w:rFonts w:ascii="Times New Roman" w:hAnsi="Times New Roman" w:cs="Times New Roman"/>
          <w:sz w:val="22"/>
        </w:rPr>
        <w:t xml:space="preserve"> decreases the dimension of the state space and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r>
          <w:rPr>
            <w:rFonts w:ascii="Cambria Math" w:eastAsiaTheme="minorEastAsia" w:hAnsi="Cambria Math" w:cs="Times New Roman"/>
            <w:sz w:val="22"/>
          </w:rPr>
          <m:t>=</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up>
            <m:r>
              <w:rPr>
                <w:rFonts w:ascii="Cambria Math" w:eastAsiaTheme="minorEastAsia" w:hAnsi="Cambria Math" w:cs="Times New Roman"/>
                <w:sz w:val="22"/>
              </w:rPr>
              <m:t>1/2</m:t>
            </m:r>
          </m:sup>
        </m:sSubSup>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oMath>
      <w:r w:rsidR="00052DE8">
        <w:rPr>
          <w:rFonts w:ascii="Times New Roman" w:eastAsiaTheme="minorEastAsia" w:hAnsi="Times New Roman" w:cs="Times New Roman"/>
          <w:sz w:val="22"/>
        </w:rPr>
        <w:t xml:space="preserve"> restores the original dimension</w:t>
      </w:r>
      <w:r w:rsidR="007C3443">
        <w:rPr>
          <w:rFonts w:ascii="Times New Roman" w:eastAsiaTheme="minorEastAsia" w:hAnsi="Times New Roman" w:cs="Times New Roman"/>
          <w:sz w:val="22"/>
        </w:rPr>
        <w:t>, both while maximizing information content.</w:t>
      </w:r>
      <w:r w:rsidR="002A7FCF">
        <w:rPr>
          <w:rFonts w:ascii="Times New Roman" w:eastAsiaTheme="minorEastAsia" w:hAnsi="Times New Roman" w:cs="Times New Roman"/>
          <w:sz w:val="22"/>
        </w:rPr>
        <w:t xml:space="preserve"> </w:t>
      </w:r>
      <w:r w:rsidR="00C83BF5">
        <w:rPr>
          <w:rFonts w:ascii="Times New Roman" w:eastAsiaTheme="minorEastAsia" w:hAnsi="Times New Roman" w:cs="Times New Roman"/>
          <w:sz w:val="22"/>
        </w:rPr>
        <w:t xml:space="preserve">Following the formalism of </w:t>
      </w:r>
      <w:proofErr w:type="spellStart"/>
      <w:r w:rsidR="00C83BF5">
        <w:rPr>
          <w:rFonts w:ascii="Times New Roman" w:eastAsiaTheme="minorEastAsia" w:hAnsi="Times New Roman" w:cs="Times New Roman"/>
          <w:sz w:val="22"/>
        </w:rPr>
        <w:t>Bousserez</w:t>
      </w:r>
      <w:proofErr w:type="spellEnd"/>
      <w:r w:rsidR="00C83BF5">
        <w:rPr>
          <w:rFonts w:ascii="Times New Roman" w:eastAsiaTheme="minorEastAsia" w:hAnsi="Times New Roman" w:cs="Times New Roman"/>
          <w:sz w:val="22"/>
        </w:rPr>
        <w:t xml:space="preserve"> and </w:t>
      </w:r>
      <w:proofErr w:type="spellStart"/>
      <w:r w:rsidR="00C83BF5">
        <w:rPr>
          <w:rFonts w:ascii="Times New Roman" w:eastAsiaTheme="minorEastAsia" w:hAnsi="Times New Roman" w:cs="Times New Roman"/>
          <w:sz w:val="22"/>
        </w:rPr>
        <w:t>Henze</w:t>
      </w:r>
      <w:proofErr w:type="spellEnd"/>
      <w:r w:rsidR="00C83BF5">
        <w:rPr>
          <w:rFonts w:ascii="Times New Roman" w:eastAsiaTheme="minorEastAsia" w:hAnsi="Times New Roman" w:cs="Times New Roman"/>
          <w:sz w:val="22"/>
        </w:rPr>
        <w:t xml:space="preserve"> (2018), we refer to </w:t>
      </w:r>
      <m:oMath>
        <m:r>
          <m:rPr>
            <m:sty m:val="b"/>
          </m:rPr>
          <w:rPr>
            <w:rFonts w:ascii="Cambria Math" w:hAnsi="Cambria Math" w:cs="Times New Roman"/>
            <w:sz w:val="22"/>
          </w:rPr>
          <m:t>Γ</m:t>
        </m:r>
      </m:oMath>
      <w:r w:rsidR="00C83BF5">
        <w:rPr>
          <w:rFonts w:ascii="Times New Roman" w:eastAsiaTheme="minorEastAsia" w:hAnsi="Times New Roman" w:cs="Times New Roman"/>
          <w:sz w:val="22"/>
        </w:rPr>
        <w:t xml:space="preserve"> as a reduction operator and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oMath>
      <w:r w:rsidR="00C83BF5">
        <w:rPr>
          <w:rFonts w:ascii="Times New Roman" w:eastAsiaTheme="minorEastAsia" w:hAnsi="Times New Roman" w:cs="Times New Roman"/>
          <w:sz w:val="22"/>
        </w:rPr>
        <w:t xml:space="preserve"> as a prolongation operator. </w:t>
      </w:r>
      <w:r w:rsidR="00EA00A7">
        <w:rPr>
          <w:rFonts w:ascii="Times New Roman" w:eastAsiaTheme="minorEastAsia" w:hAnsi="Times New Roman" w:cs="Times New Roman"/>
          <w:sz w:val="22"/>
        </w:rPr>
        <w:t>Applying these transformations in sequence</w:t>
      </w:r>
      <w:r w:rsidR="006D7519">
        <w:rPr>
          <w:rFonts w:ascii="Times New Roman" w:eastAsiaTheme="minorEastAsia" w:hAnsi="Times New Roman" w:cs="Times New Roman"/>
          <w:sz w:val="22"/>
        </w:rPr>
        <w:t xml:space="preserve"> </w:t>
      </w:r>
      <w:r w:rsidR="00C83BF5">
        <w:rPr>
          <w:rFonts w:ascii="Times New Roman" w:eastAsiaTheme="minorEastAsia" w:hAnsi="Times New Roman" w:cs="Times New Roman"/>
          <w:sz w:val="22"/>
        </w:rPr>
        <w:t>yields a projection</w:t>
      </w:r>
      <w:r w:rsidR="006D7519">
        <w:rPr>
          <w:rFonts w:ascii="Times New Roman" w:eastAsiaTheme="minorEastAsia" w:hAnsi="Times New Roman" w:cs="Times New Roman"/>
          <w:sz w:val="22"/>
        </w:rPr>
        <w:t xml:space="preserve"> </w:t>
      </w:r>
      <m:oMath>
        <m:r>
          <m:rPr>
            <m:sty m:val="b"/>
          </m:rPr>
          <w:rPr>
            <w:rFonts w:ascii="Cambria Math" w:eastAsiaTheme="minorEastAsia" w:hAnsi="Cambria Math" w:cs="Times New Roman"/>
            <w:sz w:val="22"/>
          </w:rPr>
          <m:t>Π</m:t>
        </m:r>
        <m:r>
          <w:rPr>
            <w:rFonts w:ascii="Cambria Math" w:eastAsiaTheme="minorEastAsia" w:hAnsi="Cambria Math" w:cs="Times New Roman"/>
            <w:sz w:val="22"/>
          </w:rPr>
          <m:t>=</m:t>
        </m:r>
        <m:sSup>
          <m:sSupPr>
            <m:ctrlPr>
              <w:rPr>
                <w:rFonts w:ascii="Cambria Math" w:eastAsiaTheme="minorEastAsia" w:hAnsi="Cambria Math" w:cs="Times New Roman"/>
                <w:b/>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bi"/>
              </m:rPr>
              <w:rPr>
                <w:rFonts w:ascii="Cambria Math" w:eastAsiaTheme="minorEastAsia" w:hAnsi="Cambria Math" w:cs="Times New Roman"/>
                <w:sz w:val="22"/>
              </w:rPr>
              <m:t>*</m:t>
            </m:r>
          </m:sup>
        </m:sSup>
        <m:r>
          <m:rPr>
            <m:sty m:val="b"/>
          </m:rPr>
          <w:rPr>
            <w:rFonts w:ascii="Cambria Math" w:hAnsi="Cambria Math" w:cs="Times New Roman"/>
            <w:sz w:val="22"/>
          </w:rPr>
          <m:t>Γ</m:t>
        </m:r>
      </m:oMath>
      <w:r w:rsidR="00EA00A7">
        <w:rPr>
          <w:rFonts w:ascii="Times New Roman" w:eastAsiaTheme="minorEastAsia" w:hAnsi="Times New Roman" w:cs="Times New Roman"/>
          <w:sz w:val="22"/>
        </w:rPr>
        <w:t xml:space="preserve"> </w:t>
      </w:r>
      <w:r w:rsidR="00C67F8C">
        <w:rPr>
          <w:rFonts w:ascii="Times New Roman" w:eastAsiaTheme="minorEastAsia" w:hAnsi="Times New Roman" w:cs="Times New Roman"/>
          <w:sz w:val="22"/>
        </w:rPr>
        <w:t xml:space="preserve">transforms </w:t>
      </w:r>
      <w:r w:rsidR="00EA00A7">
        <w:rPr>
          <w:rFonts w:ascii="Times New Roman" w:eastAsiaTheme="minorEastAsia" w:hAnsi="Times New Roman" w:cs="Times New Roman"/>
          <w:sz w:val="22"/>
        </w:rPr>
        <w:t xml:space="preserve">the original rank </w:t>
      </w:r>
      <w:r w:rsidR="00EA00A7" w:rsidRPr="00DB0AC6">
        <w:rPr>
          <w:rFonts w:ascii="Times New Roman" w:eastAsiaTheme="minorEastAsia" w:hAnsi="Times New Roman" w:cs="Times New Roman"/>
          <w:i/>
          <w:sz w:val="22"/>
        </w:rPr>
        <w:t>p</w:t>
      </w:r>
      <w:r w:rsidR="00EA00A7">
        <w:rPr>
          <w:rFonts w:ascii="Times New Roman" w:eastAsiaTheme="minorEastAsia" w:hAnsi="Times New Roman" w:cs="Times New Roman"/>
          <w:sz w:val="22"/>
        </w:rPr>
        <w:t xml:space="preserve">, dimension </w:t>
      </w:r>
      <w:r w:rsidR="00EA00A7">
        <w:rPr>
          <w:rFonts w:ascii="Times New Roman" w:eastAsiaTheme="minorEastAsia" w:hAnsi="Times New Roman" w:cs="Times New Roman"/>
          <w:i/>
          <w:sz w:val="22"/>
        </w:rPr>
        <w:t>n</w:t>
      </w:r>
      <w:r w:rsidR="00EA00A7">
        <w:rPr>
          <w:rFonts w:ascii="Times New Roman" w:eastAsiaTheme="minorEastAsia" w:hAnsi="Times New Roman" w:cs="Times New Roman"/>
          <w:sz w:val="22"/>
        </w:rPr>
        <w:t xml:space="preserve"> </w:t>
      </w:r>
      <w:r w:rsidR="00EA00A7" w:rsidRPr="00DB0AC6">
        <w:rPr>
          <w:rFonts w:ascii="Times New Roman" w:eastAsiaTheme="minorEastAsia" w:hAnsi="Times New Roman" w:cs="Times New Roman"/>
          <w:sz w:val="22"/>
        </w:rPr>
        <w:t>state</w:t>
      </w:r>
      <w:r w:rsidR="00EA00A7">
        <w:rPr>
          <w:rFonts w:ascii="Times New Roman" w:eastAsiaTheme="minorEastAsia" w:hAnsi="Times New Roman" w:cs="Times New Roman"/>
          <w:sz w:val="22"/>
        </w:rPr>
        <w:t xml:space="preserve"> space to a rank </w:t>
      </w:r>
      <w:r w:rsidR="00EA00A7">
        <w:rPr>
          <w:rFonts w:ascii="Times New Roman" w:eastAsiaTheme="minorEastAsia" w:hAnsi="Times New Roman" w:cs="Times New Roman"/>
          <w:i/>
          <w:sz w:val="22"/>
        </w:rPr>
        <w:t>k</w:t>
      </w:r>
      <w:r w:rsidR="00EA00A7" w:rsidRPr="00DB0AC6">
        <w:rPr>
          <w:rFonts w:ascii="Times New Roman" w:eastAsiaTheme="minorEastAsia" w:hAnsi="Times New Roman" w:cs="Times New Roman"/>
          <w:sz w:val="22"/>
        </w:rPr>
        <w:t xml:space="preserve"> </w:t>
      </w:r>
      <w:r w:rsidR="00EA00A7">
        <w:rPr>
          <w:rFonts w:ascii="Times New Roman" w:eastAsiaTheme="minorEastAsia" w:hAnsi="Times New Roman" w:cs="Times New Roman"/>
          <w:sz w:val="22"/>
        </w:rPr>
        <w:t xml:space="preserve">&lt;&lt; </w:t>
      </w:r>
      <w:r w:rsidR="00EA00A7">
        <w:rPr>
          <w:rFonts w:ascii="Times New Roman" w:eastAsiaTheme="minorEastAsia" w:hAnsi="Times New Roman" w:cs="Times New Roman"/>
          <w:i/>
          <w:sz w:val="22"/>
        </w:rPr>
        <w:t>p</w:t>
      </w:r>
      <w:r w:rsidR="00EA00A7">
        <w:rPr>
          <w:rFonts w:ascii="Times New Roman" w:eastAsiaTheme="minorEastAsia" w:hAnsi="Times New Roman" w:cs="Times New Roman"/>
          <w:sz w:val="22"/>
        </w:rPr>
        <w:t xml:space="preserve">, dimension </w:t>
      </w:r>
      <w:r w:rsidR="00EA00A7">
        <w:rPr>
          <w:rFonts w:ascii="Times New Roman" w:eastAsiaTheme="minorEastAsia" w:hAnsi="Times New Roman" w:cs="Times New Roman"/>
          <w:i/>
          <w:sz w:val="22"/>
        </w:rPr>
        <w:t>n</w:t>
      </w:r>
      <w:r w:rsidR="00EA00A7">
        <w:rPr>
          <w:rFonts w:ascii="Times New Roman" w:eastAsiaTheme="minorEastAsia" w:hAnsi="Times New Roman" w:cs="Times New Roman"/>
          <w:sz w:val="22"/>
        </w:rPr>
        <w:t xml:space="preserve"> subspace. This subspace maximizes the information content of the inversion relative to all other rank </w:t>
      </w:r>
      <w:r w:rsidR="00EA00A7">
        <w:rPr>
          <w:rFonts w:ascii="Times New Roman" w:eastAsiaTheme="minorEastAsia" w:hAnsi="Times New Roman" w:cs="Times New Roman"/>
          <w:i/>
          <w:sz w:val="22"/>
        </w:rPr>
        <w:t>k</w:t>
      </w:r>
      <w:r w:rsidR="00EA00A7">
        <w:rPr>
          <w:rFonts w:ascii="Times New Roman" w:eastAsiaTheme="minorEastAsia" w:hAnsi="Times New Roman" w:cs="Times New Roman"/>
          <w:sz w:val="22"/>
        </w:rPr>
        <w:t xml:space="preserve"> subspaces. </w:t>
      </w:r>
    </w:p>
    <w:p w14:paraId="4F5F723F" w14:textId="3C199308" w:rsidR="00D502BE" w:rsidRPr="00D502BE" w:rsidRDefault="00D502BE" w:rsidP="007A4AD3">
      <w:pPr>
        <w:rPr>
          <w:rFonts w:ascii="Times New Roman" w:eastAsiaTheme="minorEastAsia" w:hAnsi="Times New Roman" w:cs="Times New Roman"/>
          <w:sz w:val="22"/>
        </w:rPr>
      </w:pPr>
    </w:p>
    <w:p w14:paraId="28EA082F" w14:textId="766DCA92" w:rsidR="00303CA0" w:rsidRDefault="00303CA0"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computational cost of constructing the Jacobian matrix can be decreased by building the matrix within </w:t>
      </w:r>
      <w:r w:rsidR="00EA75EE">
        <w:rPr>
          <w:rFonts w:ascii="Times New Roman" w:eastAsiaTheme="minorEastAsia" w:hAnsi="Times New Roman" w:cs="Times New Roman"/>
          <w:sz w:val="22"/>
        </w:rPr>
        <w:t>the optimal decreased-dimension or low-rank</w:t>
      </w:r>
      <w:r>
        <w:rPr>
          <w:rFonts w:ascii="Times New Roman" w:eastAsiaTheme="minorEastAsia" w:hAnsi="Times New Roman" w:cs="Times New Roman"/>
          <w:sz w:val="22"/>
        </w:rPr>
        <w:t xml:space="preserve"> </w:t>
      </w:r>
      <w:r w:rsidR="00EA75EE">
        <w:rPr>
          <w:rFonts w:ascii="Times New Roman" w:eastAsiaTheme="minorEastAsia" w:hAnsi="Times New Roman" w:cs="Times New Roman"/>
          <w:sz w:val="22"/>
        </w:rPr>
        <w:t>sub</w:t>
      </w:r>
      <w:r>
        <w:rPr>
          <w:rFonts w:ascii="Times New Roman" w:eastAsiaTheme="minorEastAsia" w:hAnsi="Times New Roman" w:cs="Times New Roman"/>
          <w:sz w:val="22"/>
        </w:rPr>
        <w:t>spaces. However, the</w:t>
      </w:r>
      <w:r w:rsidR="00EA75EE">
        <w:rPr>
          <w:rFonts w:ascii="Times New Roman" w:eastAsiaTheme="minorEastAsia" w:hAnsi="Times New Roman" w:cs="Times New Roman"/>
          <w:sz w:val="22"/>
        </w:rPr>
        <w:t xml:space="preserve"> optimal</w:t>
      </w:r>
      <w:r>
        <w:rPr>
          <w:rFonts w:ascii="Times New Roman" w:eastAsiaTheme="minorEastAsia" w:hAnsi="Times New Roman" w:cs="Times New Roman"/>
          <w:sz w:val="22"/>
        </w:rPr>
        <w:t xml:space="preserve"> transformations are a function of the Jacobian matrix. </w:t>
      </w:r>
      <w:r w:rsidR="00584B43">
        <w:rPr>
          <w:rFonts w:ascii="Times New Roman" w:eastAsiaTheme="minorEastAsia" w:hAnsi="Times New Roman" w:cs="Times New Roman"/>
          <w:sz w:val="22"/>
        </w:rPr>
        <w:t>In the case in which the state vector elements are surface emissions over a discretized grid, a</w:t>
      </w:r>
      <w:r>
        <w:rPr>
          <w:rFonts w:ascii="Times New Roman" w:eastAsiaTheme="minorEastAsia" w:hAnsi="Times New Roman" w:cs="Times New Roman"/>
          <w:sz w:val="22"/>
        </w:rPr>
        <w:t xml:space="preserve"> mass-balance approach can generate an initial estimate of the </w:t>
      </w:r>
      <w:r w:rsidR="00EA75EE">
        <w:rPr>
          <w:rFonts w:ascii="Times New Roman" w:eastAsiaTheme="minorEastAsia" w:hAnsi="Times New Roman" w:cs="Times New Roman"/>
          <w:sz w:val="22"/>
        </w:rPr>
        <w:t xml:space="preserve">full dimension </w:t>
      </w:r>
      <w:r>
        <w:rPr>
          <w:rFonts w:ascii="Times New Roman" w:eastAsiaTheme="minorEastAsia" w:hAnsi="Times New Roman" w:cs="Times New Roman"/>
          <w:sz w:val="22"/>
        </w:rPr>
        <w:t xml:space="preserve">Jacobian matrix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oMath>
      <w:r w:rsidR="001E2B39">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at low computational cost. </w:t>
      </w:r>
      <w:r w:rsidR="000D75DB">
        <w:rPr>
          <w:rFonts w:ascii="Times New Roman" w:eastAsiaTheme="minorEastAsia" w:hAnsi="Times New Roman" w:cs="Times New Roman"/>
          <w:sz w:val="22"/>
        </w:rPr>
        <w:t xml:space="preserve">This approach assumes that the fine structure of the Jacobian is given by the prior. </w:t>
      </w:r>
      <w:r w:rsidR="00EA75EE">
        <w:rPr>
          <w:rFonts w:ascii="Times New Roman" w:eastAsiaTheme="minorEastAsia" w:hAnsi="Times New Roman" w:cs="Times New Roman"/>
          <w:sz w:val="22"/>
        </w:rPr>
        <w:t>Given a perturbation to a</w:t>
      </w:r>
      <w:r w:rsidR="000D75DB">
        <w:rPr>
          <w:rFonts w:ascii="Times New Roman" w:eastAsiaTheme="minorEastAsia" w:hAnsi="Times New Roman" w:cs="Times New Roman"/>
          <w:sz w:val="22"/>
        </w:rPr>
        <w:t xml:space="preserve"> prior</w:t>
      </w:r>
      <w:r w:rsidR="00EA75EE">
        <w:rPr>
          <w:rFonts w:ascii="Times New Roman" w:eastAsiaTheme="minorEastAsia" w:hAnsi="Times New Roman" w:cs="Times New Roman"/>
          <w:sz w:val="22"/>
        </w:rPr>
        <w:t xml:space="preserve"> emissions element </w:t>
      </w:r>
      <m:oMath>
        <m:r>
          <m:rPr>
            <m:sty m:val="p"/>
          </m:rPr>
          <w:rPr>
            <w:rFonts w:ascii="Cambria Math" w:eastAsiaTheme="minorEastAsia" w:hAnsi="Cambria Math" w:cs="Times New Roman"/>
            <w:sz w:val="22"/>
          </w:rPr>
          <m:t>Δ</m:t>
        </m:r>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x</m:t>
            </m:r>
          </m:e>
          <m:sub>
            <m:r>
              <m:rPr>
                <m:sty m:val="p"/>
              </m:rPr>
              <w:rPr>
                <w:rFonts w:ascii="Cambria Math" w:eastAsiaTheme="minorEastAsia" w:hAnsi="Cambria Math" w:cs="Times New Roman"/>
                <w:sz w:val="22"/>
              </w:rPr>
              <m:t>i</m:t>
            </m:r>
          </m:sub>
        </m:sSub>
      </m:oMath>
      <w:r w:rsidR="00EA75EE">
        <w:rPr>
          <w:rFonts w:ascii="Times New Roman" w:eastAsiaTheme="minorEastAsia" w:hAnsi="Times New Roman" w:cs="Times New Roman"/>
          <w:sz w:val="22"/>
        </w:rPr>
        <w:t xml:space="preserve">, the change in </w:t>
      </w:r>
      <w:r w:rsidR="00EC4735">
        <w:rPr>
          <w:rFonts w:ascii="Times New Roman" w:eastAsiaTheme="minorEastAsia" w:hAnsi="Times New Roman" w:cs="Times New Roman"/>
          <w:sz w:val="22"/>
        </w:rPr>
        <w:t xml:space="preserve">observed </w:t>
      </w:r>
      <w:r w:rsidR="00EA75EE">
        <w:rPr>
          <w:rFonts w:ascii="Times New Roman" w:eastAsiaTheme="minorEastAsia" w:hAnsi="Times New Roman" w:cs="Times New Roman"/>
          <w:sz w:val="22"/>
        </w:rPr>
        <w:t xml:space="preserve">atmospheric concentrations </w:t>
      </w:r>
      <w:r w:rsidR="00591DB2">
        <w:rPr>
          <w:rFonts w:ascii="Times New Roman" w:eastAsiaTheme="minorEastAsia" w:hAnsi="Times New Roman" w:cs="Times New Roman"/>
          <w:sz w:val="22"/>
        </w:rPr>
        <w:t xml:space="preserve">over that grid cell </w:t>
      </w:r>
      <m:oMath>
        <m:r>
          <m:rPr>
            <m:sty m:val="p"/>
          </m:rPr>
          <w:rPr>
            <w:rFonts w:ascii="Cambria Math" w:eastAsiaTheme="minorEastAsia" w:hAnsi="Cambria Math" w:cs="Times New Roman"/>
            <w:sz w:val="22"/>
          </w:rPr>
          <m:t>Δ</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y</m:t>
            </m:r>
          </m:e>
          <m:sub>
            <m:r>
              <m:rPr>
                <m:sty m:val="p"/>
              </m:rPr>
              <w:rPr>
                <w:rFonts w:ascii="Cambria Math" w:eastAsiaTheme="minorEastAsia" w:hAnsi="Cambria Math" w:cs="Times New Roman"/>
                <w:sz w:val="22"/>
              </w:rPr>
              <m:t>k</m:t>
            </m:r>
          </m:sub>
        </m:sSub>
      </m:oMath>
      <w:r w:rsidR="00EC4735">
        <w:rPr>
          <w:rFonts w:ascii="Times New Roman" w:eastAsiaTheme="minorEastAsia" w:hAnsi="Times New Roman" w:cs="Times New Roman"/>
          <w:b/>
          <w:sz w:val="22"/>
        </w:rPr>
        <w:t xml:space="preserve"> </w:t>
      </w:r>
      <w:r w:rsidR="00EA75EE">
        <w:rPr>
          <w:rFonts w:ascii="Times New Roman" w:eastAsiaTheme="minorEastAsia" w:hAnsi="Times New Roman" w:cs="Times New Roman"/>
          <w:sz w:val="22"/>
        </w:rPr>
        <w:t>can be estimated as</w:t>
      </w:r>
    </w:p>
    <w:p w14:paraId="5B7A6A5E" w14:textId="1E07B558" w:rsidR="00EA75EE" w:rsidRDefault="00EA75EE" w:rsidP="007A4AD3">
      <w:pPr>
        <w:rPr>
          <w:rFonts w:ascii="Times New Roman" w:eastAsiaTheme="minorEastAsia" w:hAnsi="Times New Roman" w:cs="Times New Roman"/>
          <w:sz w:val="22"/>
        </w:rPr>
      </w:pPr>
    </w:p>
    <w:p w14:paraId="28C4BBD3" w14:textId="51878D35" w:rsidR="00EA75EE" w:rsidRPr="00EA75EE" w:rsidRDefault="00EC4735" w:rsidP="007A4AD3">
      <w:pPr>
        <w:rPr>
          <w:rFonts w:ascii="Times New Roman" w:eastAsiaTheme="minorEastAsia" w:hAnsi="Times New Roman" w:cs="Times New Roman"/>
          <w:sz w:val="22"/>
        </w:rPr>
      </w:pPr>
      <m:oMathPara>
        <m:oMath>
          <m:r>
            <m:rPr>
              <m:sty m:val="p"/>
            </m:rPr>
            <w:rPr>
              <w:rFonts w:ascii="Cambria Math" w:eastAsiaTheme="minorEastAsia" w:hAnsi="Cambria Math" w:cs="Times New Roman"/>
              <w:sz w:val="22"/>
            </w:rPr>
            <m:t>Δ</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y</m:t>
              </m:r>
            </m:e>
            <m:sub>
              <m:r>
                <m:rPr>
                  <m:sty m:val="p"/>
                </m:rPr>
                <w:rPr>
                  <w:rFonts w:ascii="Cambria Math" w:eastAsiaTheme="minorEastAsia" w:hAnsi="Cambria Math" w:cs="Times New Roman"/>
                  <w:sz w:val="22"/>
                </w:rPr>
                <m:t>k</m:t>
              </m:r>
            </m:sub>
          </m:sSub>
          <m:r>
            <m:rPr>
              <m:sty m:val="p"/>
            </m:rP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M</m:t>
                  </m:r>
                </m:e>
                <m:sub>
                  <m:r>
                    <m:rPr>
                      <m:sty m:val="p"/>
                    </m:rPr>
                    <w:rPr>
                      <w:rFonts w:ascii="Cambria Math" w:eastAsiaTheme="minorEastAsia" w:hAnsi="Cambria Math" w:cs="Times New Roman"/>
                      <w:sz w:val="22"/>
                    </w:rPr>
                    <m:t>air</m:t>
                  </m:r>
                </m:sub>
              </m:sSub>
            </m:num>
            <m:den>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M</m:t>
                  </m:r>
                </m:e>
                <m:sub>
                  <m:r>
                    <m:rPr>
                      <m:sty m:val="p"/>
                    </m:rPr>
                    <w:rPr>
                      <w:rFonts w:ascii="Cambria Math" w:eastAsiaTheme="minorEastAsia" w:hAnsi="Cambria Math" w:cs="Times New Roman"/>
                      <w:sz w:val="22"/>
                    </w:rPr>
                    <m:t>X</m:t>
                  </m:r>
                </m:sub>
              </m:sSub>
            </m:den>
          </m:f>
          <m:f>
            <m:fPr>
              <m:ctrlPr>
                <w:rPr>
                  <w:rFonts w:ascii="Cambria Math" w:eastAsiaTheme="minorEastAsia" w:hAnsi="Cambria Math" w:cs="Times New Roman"/>
                  <w:sz w:val="22"/>
                </w:rPr>
              </m:ctrlPr>
            </m:fPr>
            <m:num>
              <m:r>
                <m:rPr>
                  <m:sty m:val="p"/>
                </m:rPr>
                <w:rPr>
                  <w:rFonts w:ascii="Cambria Math" w:eastAsiaTheme="minorEastAsia" w:hAnsi="Cambria Math" w:cs="Times New Roman"/>
                  <w:sz w:val="22"/>
                </w:rPr>
                <m:t>g</m:t>
              </m:r>
            </m:num>
            <m:den>
              <m:r>
                <m:rPr>
                  <m:sty m:val="p"/>
                </m:rPr>
                <w:rPr>
                  <w:rFonts w:ascii="Cambria Math" w:eastAsiaTheme="minorEastAsia" w:hAnsi="Cambria Math" w:cs="Times New Roman"/>
                  <w:sz w:val="22"/>
                </w:rPr>
                <m:t>UWP</m:t>
              </m:r>
            </m:den>
          </m:f>
          <m:r>
            <w:rPr>
              <w:rFonts w:ascii="Cambria Math" w:eastAsiaTheme="minorEastAsia" w:hAnsi="Cambria Math" w:cs="Times New Roman"/>
              <w:sz w:val="22"/>
            </w:rPr>
            <m:t xml:space="preserve"> </m:t>
          </m:r>
          <m:r>
            <m:rPr>
              <m:sty m:val="p"/>
            </m:rPr>
            <w:rPr>
              <w:rFonts w:ascii="Cambria Math" w:eastAsiaTheme="minorEastAsia" w:hAnsi="Cambria Math" w:cs="Times New Roman"/>
              <w:sz w:val="22"/>
            </w:rPr>
            <m:t>Δ</m:t>
          </m:r>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x</m:t>
              </m:r>
            </m:e>
            <m:sub>
              <m:r>
                <m:rPr>
                  <m:sty m:val="p"/>
                </m:rPr>
                <w:rPr>
                  <w:rFonts w:ascii="Cambria Math" w:eastAsiaTheme="minorEastAsia" w:hAnsi="Cambria Math" w:cs="Times New Roman"/>
                  <w:sz w:val="22"/>
                </w:rPr>
                <m:t>i</m:t>
              </m:r>
            </m:sub>
          </m:sSub>
        </m:oMath>
      </m:oMathPara>
    </w:p>
    <w:p w14:paraId="1E0D0975" w14:textId="77777777" w:rsidR="00EA75EE" w:rsidRDefault="00EA75EE" w:rsidP="007A4AD3">
      <w:pPr>
        <w:rPr>
          <w:rFonts w:ascii="Times New Roman" w:eastAsiaTheme="minorEastAsia" w:hAnsi="Times New Roman" w:cs="Times New Roman"/>
          <w:sz w:val="22"/>
        </w:rPr>
      </w:pPr>
    </w:p>
    <w:p w14:paraId="2F456932" w14:textId="4A73A7DA" w:rsidR="00303CA0" w:rsidRPr="00EC4735" w:rsidRDefault="00EA75EE" w:rsidP="007A4AD3">
      <w:pPr>
        <w:rPr>
          <w:rFonts w:ascii="Times New Roman" w:eastAsiaTheme="minorEastAsia" w:hAnsi="Times New Roman" w:cs="Times New Roman"/>
          <w:sz w:val="22"/>
        </w:rPr>
      </w:pPr>
      <w:r>
        <w:rPr>
          <w:rFonts w:ascii="Times New Roman" w:eastAsiaTheme="minorEastAsia" w:hAnsi="Times New Roman" w:cs="Times New Roman"/>
          <w:sz w:val="22"/>
        </w:rPr>
        <w:t>where</w:t>
      </w:r>
      <w:r w:rsidR="00EC4735">
        <w:rPr>
          <w:rFonts w:ascii="Times New Roman" w:eastAsiaTheme="minorEastAsia" w:hAnsi="Times New Roman" w:cs="Times New Roman"/>
          <w:sz w:val="22"/>
        </w:rPr>
        <w:t xml:space="preserve"> </w:t>
      </w:r>
      <w:proofErr w:type="spellStart"/>
      <w:r>
        <w:rPr>
          <w:rFonts w:ascii="Times New Roman" w:eastAsiaTheme="minorEastAsia" w:hAnsi="Times New Roman" w:cs="Times New Roman"/>
          <w:sz w:val="22"/>
        </w:rPr>
        <w:t>M</w:t>
      </w:r>
      <w:r>
        <w:rPr>
          <w:rFonts w:ascii="Times New Roman" w:eastAsiaTheme="minorEastAsia" w:hAnsi="Times New Roman" w:cs="Times New Roman"/>
          <w:sz w:val="22"/>
          <w:vertAlign w:val="subscript"/>
        </w:rPr>
        <w:t>air</w:t>
      </w:r>
      <w:proofErr w:type="spellEnd"/>
      <w:r>
        <w:rPr>
          <w:rFonts w:ascii="Times New Roman" w:eastAsiaTheme="minorEastAsia" w:hAnsi="Times New Roman" w:cs="Times New Roman"/>
          <w:sz w:val="22"/>
        </w:rPr>
        <w:t xml:space="preserve"> and M</w:t>
      </w:r>
      <w:r>
        <w:rPr>
          <w:rFonts w:ascii="Times New Roman" w:eastAsiaTheme="minorEastAsia" w:hAnsi="Times New Roman" w:cs="Times New Roman"/>
          <w:sz w:val="22"/>
          <w:vertAlign w:val="subscript"/>
        </w:rPr>
        <w:t>x</w:t>
      </w:r>
      <w:r>
        <w:rPr>
          <w:rFonts w:ascii="Times New Roman" w:eastAsiaTheme="minorEastAsia" w:hAnsi="Times New Roman" w:cs="Times New Roman"/>
          <w:sz w:val="22"/>
        </w:rPr>
        <w:t xml:space="preserve"> are the molecular weights of dry air and the optimized species, respectively, g is gravity, U is the wind speed, W is the distance the wind travels across the grid box, and P is the surface pressure</w:t>
      </w:r>
      <w:r w:rsidR="00D4324F">
        <w:rPr>
          <w:rFonts w:ascii="Times New Roman" w:eastAsiaTheme="minorEastAsia" w:hAnsi="Times New Roman" w:cs="Times New Roman"/>
          <w:sz w:val="22"/>
        </w:rPr>
        <w:t xml:space="preserve"> (source)</w:t>
      </w:r>
      <w:r>
        <w:rPr>
          <w:rFonts w:ascii="Times New Roman" w:eastAsiaTheme="minorEastAsia" w:hAnsi="Times New Roman" w:cs="Times New Roman"/>
          <w:sz w:val="22"/>
        </w:rPr>
        <w:t xml:space="preserve">. The wind speed, length scale, and pressure can either be assumed constant or generated by a single model run. </w:t>
      </w:r>
      <w:r w:rsidR="00D4324F">
        <w:rPr>
          <w:rFonts w:ascii="Times New Roman" w:eastAsiaTheme="minorEastAsia" w:hAnsi="Times New Roman" w:cs="Times New Roman"/>
          <w:sz w:val="22"/>
        </w:rPr>
        <w:t xml:space="preserve">The Jacobian is then constructed column-wise with the </w:t>
      </w:r>
      <w:proofErr w:type="spellStart"/>
      <w:r w:rsidR="00D4324F">
        <w:rPr>
          <w:rFonts w:ascii="Times New Roman" w:eastAsiaTheme="minorEastAsia" w:hAnsi="Times New Roman" w:cs="Times New Roman"/>
          <w:i/>
          <w:sz w:val="22"/>
        </w:rPr>
        <w:t>i</w:t>
      </w:r>
      <w:r w:rsidR="00D4324F">
        <w:rPr>
          <w:rFonts w:ascii="Times New Roman" w:eastAsiaTheme="minorEastAsia" w:hAnsi="Times New Roman" w:cs="Times New Roman"/>
          <w:sz w:val="22"/>
        </w:rPr>
        <w:t>th</w:t>
      </w:r>
      <w:proofErr w:type="spellEnd"/>
      <w:r w:rsidR="00D4324F">
        <w:rPr>
          <w:rFonts w:ascii="Times New Roman" w:eastAsiaTheme="minorEastAsia" w:hAnsi="Times New Roman" w:cs="Times New Roman"/>
          <w:sz w:val="22"/>
        </w:rPr>
        <w:t xml:space="preserve"> column given by </w:t>
      </w:r>
      <m:oMath>
        <m:r>
          <m:rPr>
            <m:sty m:val="p"/>
          </m:rPr>
          <w:rPr>
            <w:rFonts w:ascii="Cambria Math" w:eastAsiaTheme="minorEastAsia" w:hAnsi="Cambria Math" w:cs="Times New Roman"/>
            <w:sz w:val="22"/>
          </w:rPr>
          <m:t>Δ</m:t>
        </m:r>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Δ</m:t>
        </m:r>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x</m:t>
            </m:r>
          </m:e>
          <m:sub>
            <m:r>
              <m:rPr>
                <m:sty m:val="p"/>
              </m:rPr>
              <w:rPr>
                <w:rFonts w:ascii="Cambria Math" w:eastAsiaTheme="minorEastAsia" w:hAnsi="Cambria Math" w:cs="Times New Roman"/>
                <w:sz w:val="22"/>
              </w:rPr>
              <m:t>i</m:t>
            </m:r>
          </m:sub>
        </m:sSub>
      </m:oMath>
      <w:r w:rsidR="00D4324F">
        <w:rPr>
          <w:rFonts w:ascii="Times New Roman" w:eastAsiaTheme="minorEastAsia" w:hAnsi="Times New Roman" w:cs="Times New Roman"/>
          <w:sz w:val="22"/>
        </w:rPr>
        <w:t>. The resulting matrix is sparse</w:t>
      </w:r>
      <w:r w:rsidR="00EC4735">
        <w:rPr>
          <w:rFonts w:ascii="Times New Roman" w:eastAsiaTheme="minorEastAsia" w:hAnsi="Times New Roman" w:cs="Times New Roman"/>
          <w:sz w:val="22"/>
        </w:rPr>
        <w:t xml:space="preserve"> </w:t>
      </w:r>
      <w:r w:rsidR="00584B43">
        <w:rPr>
          <w:rFonts w:ascii="Times New Roman" w:eastAsiaTheme="minorEastAsia" w:hAnsi="Times New Roman" w:cs="Times New Roman"/>
          <w:sz w:val="22"/>
        </w:rPr>
        <w:t xml:space="preserve">and </w:t>
      </w:r>
      <w:r w:rsidR="00EC4735">
        <w:rPr>
          <w:rFonts w:ascii="Times New Roman" w:eastAsiaTheme="minorEastAsia" w:hAnsi="Times New Roman" w:cs="Times New Roman"/>
          <w:sz w:val="22"/>
        </w:rPr>
        <w:t>generates a</w:t>
      </w:r>
      <w:r w:rsidR="00584B43">
        <w:rPr>
          <w:rFonts w:ascii="Times New Roman" w:eastAsiaTheme="minorEastAsia" w:hAnsi="Times New Roman" w:cs="Times New Roman"/>
          <w:sz w:val="22"/>
        </w:rPr>
        <w:t xml:space="preserve">n eigendecomposition </w:t>
      </w:r>
      <w:r w:rsidR="00EC4735">
        <w:rPr>
          <w:rFonts w:ascii="Times New Roman" w:eastAsiaTheme="minorEastAsia" w:hAnsi="Times New Roman" w:cs="Times New Roman"/>
          <w:sz w:val="22"/>
        </w:rPr>
        <w:t xml:space="preserve">of </w:t>
      </w:r>
      <w:r w:rsidR="00EC4735">
        <w:rPr>
          <w:rFonts w:ascii="Times New Roman" w:eastAsiaTheme="minorEastAsia" w:hAnsi="Times New Roman" w:cs="Times New Roman"/>
          <w:b/>
          <w:sz w:val="22"/>
        </w:rPr>
        <w:t>Q</w:t>
      </w:r>
      <w:r w:rsidR="00EC4735">
        <w:rPr>
          <w:rFonts w:ascii="Times New Roman" w:eastAsiaTheme="minorEastAsia" w:hAnsi="Times New Roman" w:cs="Times New Roman"/>
          <w:sz w:val="22"/>
        </w:rPr>
        <w:t xml:space="preserve"> that </w:t>
      </w:r>
      <w:r w:rsidR="00584B43">
        <w:rPr>
          <w:rFonts w:ascii="Times New Roman" w:eastAsiaTheme="minorEastAsia" w:hAnsi="Times New Roman" w:cs="Times New Roman"/>
          <w:sz w:val="22"/>
        </w:rPr>
        <w:t>does</w:t>
      </w:r>
      <w:r w:rsidR="00EC4735">
        <w:rPr>
          <w:rFonts w:ascii="Times New Roman" w:eastAsiaTheme="minorEastAsia" w:hAnsi="Times New Roman" w:cs="Times New Roman"/>
          <w:sz w:val="22"/>
        </w:rPr>
        <w:t xml:space="preserve"> not accurately </w:t>
      </w:r>
      <w:r w:rsidR="00EC4735">
        <w:rPr>
          <w:rFonts w:ascii="Times New Roman" w:eastAsiaTheme="minorEastAsia" w:hAnsi="Times New Roman" w:cs="Times New Roman"/>
          <w:sz w:val="22"/>
        </w:rPr>
        <w:lastRenderedPageBreak/>
        <w:t xml:space="preserve">approximate the eigendecomposition of </w:t>
      </w:r>
      <w:proofErr w:type="spellStart"/>
      <w:r w:rsidR="00EC4735">
        <w:rPr>
          <w:rFonts w:ascii="Times New Roman" w:eastAsiaTheme="minorEastAsia" w:hAnsi="Times New Roman" w:cs="Times New Roman"/>
          <w:b/>
          <w:sz w:val="22"/>
        </w:rPr>
        <w:t>Q</w:t>
      </w:r>
      <w:r w:rsidR="00EC4735">
        <w:rPr>
          <w:rFonts w:ascii="Times New Roman" w:eastAsiaTheme="minorEastAsia" w:hAnsi="Times New Roman" w:cs="Times New Roman"/>
          <w:sz w:val="22"/>
          <w:vertAlign w:val="subscript"/>
        </w:rPr>
        <w:t>true</w:t>
      </w:r>
      <w:proofErr w:type="spellEnd"/>
      <w:r w:rsidR="00EC4735">
        <w:rPr>
          <w:rFonts w:ascii="Times New Roman" w:eastAsiaTheme="minorEastAsia" w:hAnsi="Times New Roman" w:cs="Times New Roman"/>
          <w:sz w:val="22"/>
        </w:rPr>
        <w:t xml:space="preserve">. </w:t>
      </w:r>
      <w:r w:rsidR="00584B43">
        <w:rPr>
          <w:rFonts w:ascii="Times New Roman" w:eastAsiaTheme="minorEastAsia" w:hAnsi="Times New Roman" w:cs="Times New Roman"/>
          <w:sz w:val="22"/>
        </w:rPr>
        <w:t>To decrease the sparsity, the perturbation can be assumed to influence all observed atmospheric concentrations within some radius of the perturbed grid box, with the influence decreasing with distance from the perturbation.</w:t>
      </w:r>
    </w:p>
    <w:p w14:paraId="71544864" w14:textId="77777777" w:rsidR="00EA75EE" w:rsidRDefault="00EA75EE" w:rsidP="007A4AD3">
      <w:pPr>
        <w:rPr>
          <w:rFonts w:ascii="Times New Roman" w:eastAsiaTheme="minorEastAsia" w:hAnsi="Times New Roman" w:cs="Times New Roman"/>
          <w:sz w:val="22"/>
        </w:rPr>
      </w:pPr>
    </w:p>
    <w:p w14:paraId="2A35EE38" w14:textId="6723E6C1" w:rsidR="00DB0AC6" w:rsidRDefault="00C67F8C"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Given </w:t>
      </w:r>
      <w:r w:rsidR="00584B43">
        <w:rPr>
          <w:rFonts w:ascii="Times New Roman" w:eastAsiaTheme="minorEastAsia" w:hAnsi="Times New Roman" w:cs="Times New Roman"/>
          <w:sz w:val="22"/>
        </w:rPr>
        <w:t xml:space="preserve">an initial estimate of the Jacobian matrix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r>
          <m:rPr>
            <m:sty m:val="bi"/>
          </m:rPr>
          <w:rPr>
            <w:rFonts w:ascii="Cambria Math" w:eastAsiaTheme="minorEastAsia" w:hAnsi="Cambria Math" w:cs="Times New Roman"/>
            <w:sz w:val="22"/>
          </w:rPr>
          <m:t xml:space="preserve"> </m:t>
        </m:r>
      </m:oMath>
      <w:r w:rsidR="00584B43">
        <w:rPr>
          <w:rFonts w:ascii="Times New Roman" w:eastAsiaTheme="minorEastAsia" w:hAnsi="Times New Roman" w:cs="Times New Roman"/>
          <w:sz w:val="22"/>
        </w:rPr>
        <w:t>and the resulting approximations of the</w:t>
      </w:r>
      <w:r>
        <w:rPr>
          <w:rFonts w:ascii="Times New Roman" w:eastAsiaTheme="minorEastAsia" w:hAnsi="Times New Roman" w:cs="Times New Roman"/>
          <w:sz w:val="22"/>
        </w:rPr>
        <w:t xml:space="preserve"> optimal </w:t>
      </w:r>
      <w:r w:rsidR="001E2B39">
        <w:rPr>
          <w:rFonts w:ascii="Times New Roman" w:eastAsiaTheme="minorEastAsia" w:hAnsi="Times New Roman" w:cs="Times New Roman"/>
          <w:sz w:val="22"/>
        </w:rPr>
        <w:t xml:space="preserve">dimension </w:t>
      </w:r>
      <w:r>
        <w:rPr>
          <w:rFonts w:ascii="Times New Roman" w:eastAsiaTheme="minorEastAsia" w:hAnsi="Times New Roman" w:cs="Times New Roman"/>
          <w:sz w:val="22"/>
        </w:rPr>
        <w:t>transformations</w:t>
      </w:r>
      <w:r w:rsidR="001E2B39">
        <w:rPr>
          <w:rFonts w:ascii="Times New Roman" w:eastAsiaTheme="minorEastAsia" w:hAnsi="Times New Roman" w:cs="Times New Roman"/>
          <w:sz w:val="22"/>
        </w:rPr>
        <w:t xml:space="preserve"> </w:t>
      </w:r>
      <m:oMath>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*(0)</m:t>
            </m:r>
          </m:sup>
        </m:sSup>
      </m:oMath>
      <w:r w:rsidR="001E2B39">
        <w:rPr>
          <w:rFonts w:ascii="Times New Roman" w:eastAsiaTheme="minorEastAsia" w:hAnsi="Times New Roman" w:cs="Times New Roman"/>
          <w:sz w:val="22"/>
        </w:rPr>
        <w:t xml:space="preserve"> and </w:t>
      </w:r>
      <m:oMath>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(0)</m:t>
            </m:r>
          </m:sup>
        </m:sSup>
      </m:oMath>
      <w:r>
        <w:rPr>
          <w:rFonts w:ascii="Times New Roman" w:eastAsiaTheme="minorEastAsia" w:hAnsi="Times New Roman" w:cs="Times New Roman"/>
          <w:sz w:val="22"/>
        </w:rPr>
        <w:t xml:space="preserve">, </w:t>
      </w:r>
      <w:r w:rsidR="00EE0C8D">
        <w:rPr>
          <w:rFonts w:ascii="Times New Roman" w:eastAsiaTheme="minorEastAsia" w:hAnsi="Times New Roman" w:cs="Times New Roman"/>
          <w:sz w:val="22"/>
        </w:rPr>
        <w:t>we</w:t>
      </w:r>
      <w:r>
        <w:rPr>
          <w:rFonts w:ascii="Times New Roman" w:eastAsiaTheme="minorEastAsia" w:hAnsi="Times New Roman" w:cs="Times New Roman"/>
          <w:sz w:val="22"/>
        </w:rPr>
        <w:t xml:space="preserve"> define methods to decrease the computational cost of constructing the Jacobian matrix by (1) decreasing the dimension of the </w:t>
      </w:r>
      <w:r w:rsidR="006B031E">
        <w:rPr>
          <w:rFonts w:ascii="Times New Roman" w:eastAsiaTheme="minorEastAsia" w:hAnsi="Times New Roman" w:cs="Times New Roman"/>
          <w:sz w:val="22"/>
        </w:rPr>
        <w:t>state vector</w:t>
      </w:r>
      <w:r>
        <w:rPr>
          <w:rFonts w:ascii="Times New Roman" w:eastAsiaTheme="minorEastAsia" w:hAnsi="Times New Roman" w:cs="Times New Roman"/>
          <w:sz w:val="22"/>
        </w:rPr>
        <w:t xml:space="preserve"> by aggregating together state </w:t>
      </w:r>
      <w:r w:rsidR="006B031E">
        <w:rPr>
          <w:rFonts w:ascii="Times New Roman" w:eastAsiaTheme="minorEastAsia" w:hAnsi="Times New Roman" w:cs="Times New Roman"/>
          <w:sz w:val="22"/>
        </w:rPr>
        <w:t xml:space="preserve">variables </w:t>
      </w:r>
      <w:r w:rsidR="00EE0C8D">
        <w:rPr>
          <w:rFonts w:ascii="Times New Roman" w:eastAsiaTheme="minorEastAsia" w:hAnsi="Times New Roman" w:cs="Times New Roman"/>
          <w:sz w:val="22"/>
        </w:rPr>
        <w:t>and</w:t>
      </w:r>
      <w:r w:rsidR="006B031E">
        <w:rPr>
          <w:rFonts w:ascii="Times New Roman" w:eastAsiaTheme="minorEastAsia" w:hAnsi="Times New Roman" w:cs="Times New Roman"/>
          <w:sz w:val="22"/>
        </w:rPr>
        <w:t xml:space="preserve"> (2) </w:t>
      </w:r>
      <w:r w:rsidR="003707F9">
        <w:rPr>
          <w:rFonts w:ascii="Times New Roman" w:eastAsiaTheme="minorEastAsia" w:hAnsi="Times New Roman" w:cs="Times New Roman"/>
          <w:sz w:val="22"/>
        </w:rPr>
        <w:t>decreasing</w:t>
      </w:r>
      <w:r w:rsidR="00786BB7">
        <w:rPr>
          <w:rFonts w:ascii="Times New Roman" w:eastAsiaTheme="minorEastAsia" w:hAnsi="Times New Roman" w:cs="Times New Roman"/>
          <w:sz w:val="22"/>
        </w:rPr>
        <w:t xml:space="preserve"> </w:t>
      </w:r>
      <w:r w:rsidR="003707F9">
        <w:rPr>
          <w:rFonts w:ascii="Times New Roman" w:eastAsiaTheme="minorEastAsia" w:hAnsi="Times New Roman" w:cs="Times New Roman"/>
          <w:sz w:val="22"/>
        </w:rPr>
        <w:t>the rank of the Jacobian</w:t>
      </w:r>
      <w:r w:rsidR="006B031E">
        <w:rPr>
          <w:rFonts w:ascii="Times New Roman" w:eastAsiaTheme="minorEastAsia" w:hAnsi="Times New Roman" w:cs="Times New Roman"/>
          <w:sz w:val="22"/>
        </w:rPr>
        <w:t>.</w:t>
      </w:r>
      <w:r w:rsidR="00584B43" w:rsidRPr="00584B43">
        <w:rPr>
          <w:rFonts w:ascii="Times New Roman" w:eastAsiaTheme="minorEastAsia" w:hAnsi="Times New Roman" w:cs="Times New Roman"/>
          <w:sz w:val="22"/>
        </w:rPr>
        <w:t xml:space="preserve"> </w:t>
      </w:r>
      <w:r w:rsidR="00584B43">
        <w:rPr>
          <w:rFonts w:ascii="Times New Roman" w:eastAsiaTheme="minorEastAsia" w:hAnsi="Times New Roman" w:cs="Times New Roman"/>
          <w:sz w:val="22"/>
        </w:rPr>
        <w:t xml:space="preserve">In what follows, we consider the case in which the state vector elements are surface emissions, discretized over a grid. The results </w:t>
      </w:r>
      <w:r w:rsidR="00EE0C8D">
        <w:rPr>
          <w:rFonts w:ascii="Times New Roman" w:eastAsiaTheme="minorEastAsia" w:hAnsi="Times New Roman" w:cs="Times New Roman"/>
          <w:sz w:val="22"/>
        </w:rPr>
        <w:t>can</w:t>
      </w:r>
      <w:r w:rsidR="00584B43">
        <w:rPr>
          <w:rFonts w:ascii="Times New Roman" w:eastAsiaTheme="minorEastAsia" w:hAnsi="Times New Roman" w:cs="Times New Roman"/>
          <w:sz w:val="22"/>
        </w:rPr>
        <w:t xml:space="preserve"> be generalized to temporal as well as spatial state variables.</w:t>
      </w:r>
    </w:p>
    <w:p w14:paraId="6B74617B" w14:textId="543DFE62" w:rsidR="00786BB7" w:rsidRDefault="00786BB7" w:rsidP="007A4AD3">
      <w:pPr>
        <w:rPr>
          <w:rFonts w:ascii="Times New Roman" w:eastAsiaTheme="minorEastAsia" w:hAnsi="Times New Roman" w:cs="Times New Roman"/>
          <w:sz w:val="22"/>
        </w:rPr>
      </w:pPr>
    </w:p>
    <w:p w14:paraId="7D82FC58" w14:textId="2AA2F08C" w:rsidR="00786BB7" w:rsidRDefault="00786BB7" w:rsidP="00786BB7">
      <w:pPr>
        <w:rPr>
          <w:rFonts w:ascii="Times New Roman" w:hAnsi="Times New Roman" w:cs="Times New Roman"/>
          <w:sz w:val="22"/>
        </w:rPr>
      </w:pPr>
      <w:r>
        <w:rPr>
          <w:rFonts w:ascii="Times New Roman" w:hAnsi="Times New Roman" w:cs="Times New Roman"/>
          <w:b/>
          <w:sz w:val="22"/>
        </w:rPr>
        <w:t>Section 2.1: Dimension Reduction</w:t>
      </w:r>
    </w:p>
    <w:p w14:paraId="47F2E4C7" w14:textId="403486CF" w:rsidR="00786BB7" w:rsidRDefault="00786BB7" w:rsidP="00786BB7">
      <w:pPr>
        <w:rPr>
          <w:rFonts w:ascii="Times New Roman" w:hAnsi="Times New Roman" w:cs="Times New Roman"/>
          <w:sz w:val="22"/>
        </w:rPr>
      </w:pPr>
    </w:p>
    <w:p w14:paraId="29292932" w14:textId="33A22E79" w:rsidR="00151CD0" w:rsidRDefault="00786BB7" w:rsidP="00786BB7">
      <w:pPr>
        <w:rPr>
          <w:rFonts w:ascii="Times New Roman" w:hAnsi="Times New Roman" w:cs="Times New Roman"/>
          <w:sz w:val="22"/>
        </w:rPr>
      </w:pPr>
      <w:r>
        <w:rPr>
          <w:rFonts w:ascii="Times New Roman" w:hAnsi="Times New Roman" w:cs="Times New Roman"/>
          <w:sz w:val="22"/>
        </w:rPr>
        <w:t>Prior dimension reduction decrease</w:t>
      </w:r>
      <w:r w:rsidR="00EF2DBA">
        <w:rPr>
          <w:rFonts w:ascii="Times New Roman" w:hAnsi="Times New Roman" w:cs="Times New Roman"/>
          <w:sz w:val="22"/>
        </w:rPr>
        <w:t>s</w:t>
      </w:r>
      <w:r>
        <w:rPr>
          <w:rFonts w:ascii="Times New Roman" w:hAnsi="Times New Roman" w:cs="Times New Roman"/>
          <w:sz w:val="22"/>
        </w:rPr>
        <w:t xml:space="preserve"> the computational cost of inversions with large state vectors</w:t>
      </w:r>
      <w:r w:rsidR="00EF2DBA">
        <w:rPr>
          <w:rFonts w:ascii="Times New Roman" w:hAnsi="Times New Roman" w:cs="Times New Roman"/>
          <w:sz w:val="22"/>
        </w:rPr>
        <w:t xml:space="preserve">. A </w:t>
      </w:r>
      <w:r w:rsidR="006D7519">
        <w:rPr>
          <w:rFonts w:ascii="Times New Roman" w:hAnsi="Times New Roman" w:cs="Times New Roman"/>
          <w:sz w:val="22"/>
        </w:rPr>
        <w:t xml:space="preserve">multi-scale grid can be defined that preserves resolution where high </w:t>
      </w:r>
      <w:r>
        <w:rPr>
          <w:rFonts w:ascii="Times New Roman" w:hAnsi="Times New Roman" w:cs="Times New Roman"/>
          <w:sz w:val="22"/>
        </w:rPr>
        <w:t>information content is available</w:t>
      </w:r>
      <w:r w:rsidR="006D7519">
        <w:rPr>
          <w:rFonts w:ascii="Times New Roman" w:hAnsi="Times New Roman" w:cs="Times New Roman"/>
          <w:sz w:val="22"/>
        </w:rPr>
        <w:t xml:space="preserve"> and goes to coarser resolution elsewhere. The information content of a grid cell is given by the diagonal elements of the averaging kernel </w:t>
      </w:r>
      <w:r w:rsidR="006D7519">
        <w:rPr>
          <w:rFonts w:ascii="Times New Roman" w:hAnsi="Times New Roman" w:cs="Times New Roman"/>
          <w:b/>
          <w:sz w:val="22"/>
        </w:rPr>
        <w:t>A</w:t>
      </w:r>
      <w:r w:rsidR="00151CD0">
        <w:rPr>
          <w:rFonts w:ascii="Times New Roman" w:hAnsi="Times New Roman" w:cs="Times New Roman"/>
          <w:sz w:val="22"/>
        </w:rPr>
        <w:t xml:space="preserve">. [Define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r>
          <m:rPr>
            <m:sty m:val="p"/>
          </m:rPr>
          <w:rPr>
            <w:rFonts w:ascii="Cambria Math" w:hAnsi="Cambria Math" w:cs="Times New Roman"/>
            <w:sz w:val="22"/>
          </w:rPr>
          <m:t>= diag(</m:t>
        </m:r>
        <m:sSup>
          <m:sSupPr>
            <m:ctrlPr>
              <w:rPr>
                <w:rFonts w:ascii="Cambria Math" w:hAnsi="Cambria Math" w:cs="Times New Roman"/>
                <w:b/>
                <w:sz w:val="22"/>
              </w:rPr>
            </m:ctrlPr>
          </m:sSupPr>
          <m:e>
            <m:r>
              <m:rPr>
                <m:sty m:val="b"/>
              </m:rPr>
              <w:rPr>
                <w:rFonts w:ascii="Cambria Math" w:hAnsi="Cambria Math" w:cs="Times New Roman"/>
                <w:sz w:val="22"/>
              </w:rPr>
              <m:t>A</m:t>
            </m:r>
            <m:ctrlPr>
              <w:rPr>
                <w:rFonts w:ascii="Cambria Math" w:hAnsi="Cambria Math" w:cs="Times New Roman"/>
                <w:sz w:val="22"/>
              </w:rPr>
            </m:ctrlPr>
          </m:e>
          <m:sup>
            <m:r>
              <w:rPr>
                <w:rFonts w:ascii="Cambria Math" w:hAnsi="Cambria Math" w:cs="Times New Roman"/>
                <w:sz w:val="22"/>
              </w:rPr>
              <m:t>(0)</m:t>
            </m:r>
          </m:sup>
        </m:sSup>
        <m:r>
          <m:rPr>
            <m:sty m:val="p"/>
          </m:rPr>
          <w:rPr>
            <w:rFonts w:ascii="Cambria Math" w:hAnsi="Cambria Math" w:cs="Times New Roman"/>
            <w:sz w:val="22"/>
          </w:rPr>
          <m:t>)</m:t>
        </m:r>
      </m:oMath>
      <w:r w:rsidR="0083629E">
        <w:rPr>
          <w:rFonts w:ascii="Times New Roman" w:eastAsiaTheme="minorEastAsia" w:hAnsi="Times New Roman" w:cs="Times New Roman"/>
          <w:sz w:val="22"/>
        </w:rPr>
        <w:t xml:space="preserve">, where </w:t>
      </w:r>
      <m:oMath>
        <m:sSup>
          <m:sSupPr>
            <m:ctrlPr>
              <w:rPr>
                <w:rFonts w:ascii="Cambria Math" w:hAnsi="Cambria Math" w:cs="Times New Roman"/>
                <w:i/>
                <w:sz w:val="22"/>
              </w:rPr>
            </m:ctrlPr>
          </m:sSupPr>
          <m:e>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e>
          <m:sup>
            <m:r>
              <m:rPr>
                <m:sty m:val="bi"/>
              </m:rPr>
              <w:rPr>
                <w:rFonts w:ascii="Cambria Math" w:eastAsiaTheme="minorEastAsia" w:hAnsi="Cambria Math" w:cs="Times New Roman"/>
                <w:sz w:val="22"/>
              </w:rPr>
              <m:t>(0)</m:t>
            </m:r>
          </m:sup>
        </m:sSup>
      </m:oMath>
      <w:r w:rsidR="0083629E">
        <w:rPr>
          <w:rFonts w:ascii="Times New Roman" w:eastAsiaTheme="minorEastAsia" w:hAnsi="Times New Roman" w:cs="Times New Roman"/>
          <w:sz w:val="22"/>
        </w:rPr>
        <w:t xml:space="preserve"> is the averaging kernel associated with the initial estimate of the Jacobian</w:t>
      </w:r>
      <w:r w:rsidR="006D7519">
        <w:rPr>
          <w:rFonts w:ascii="Times New Roman" w:hAnsi="Times New Roman" w:cs="Times New Roman"/>
          <w:sz w:val="22"/>
        </w:rPr>
        <w:t>.</w:t>
      </w:r>
      <w:r w:rsidR="00151CD0">
        <w:rPr>
          <w:rFonts w:ascii="Times New Roman" w:hAnsi="Times New Roman" w:cs="Times New Roman"/>
          <w:sz w:val="22"/>
        </w:rPr>
        <w:t>]</w:t>
      </w:r>
      <w:r w:rsidR="006D7519">
        <w:rPr>
          <w:rFonts w:ascii="Times New Roman" w:hAnsi="Times New Roman" w:cs="Times New Roman"/>
          <w:sz w:val="22"/>
        </w:rPr>
        <w:t xml:space="preserve"> [However, </w:t>
      </w:r>
      <w:r w:rsidR="00C83BF5">
        <w:rPr>
          <w:rFonts w:ascii="Times New Roman" w:hAnsi="Times New Roman" w:cs="Times New Roman"/>
          <w:sz w:val="22"/>
        </w:rPr>
        <w:t xml:space="preserve">this definition </w:t>
      </w:r>
      <w:r w:rsidR="006D7519">
        <w:rPr>
          <w:rFonts w:ascii="Times New Roman" w:hAnsi="Times New Roman" w:cs="Times New Roman"/>
          <w:sz w:val="22"/>
        </w:rPr>
        <w:t>neglects the off-diagonal structure</w:t>
      </w:r>
      <w:r w:rsidR="00C83BF5">
        <w:rPr>
          <w:rFonts w:ascii="Times New Roman" w:hAnsi="Times New Roman" w:cs="Times New Roman"/>
          <w:sz w:val="22"/>
        </w:rPr>
        <w:t xml:space="preserve"> of the averaging kernel</w:t>
      </w:r>
      <w:r w:rsidR="006D7519">
        <w:rPr>
          <w:rFonts w:ascii="Times New Roman" w:hAnsi="Times New Roman" w:cs="Times New Roman"/>
          <w:sz w:val="22"/>
        </w:rPr>
        <w:t xml:space="preserve">. </w:t>
      </w:r>
      <w:r w:rsidR="00151CD0">
        <w:rPr>
          <w:rFonts w:ascii="Times New Roman" w:hAnsi="Times New Roman" w:cs="Times New Roman"/>
          <w:sz w:val="22"/>
        </w:rPr>
        <w:t>The row-wise magnitude of the prolongation matrix, the columns of which span the averaging kernel, is a measure of the sensitivity of the leading directions of information content to each grid cell, giving a significance vector</w:t>
      </w:r>
    </w:p>
    <w:p w14:paraId="175CE654" w14:textId="25D22D62" w:rsidR="00151CD0" w:rsidRPr="00151CD0" w:rsidRDefault="00151CD0" w:rsidP="00786BB7">
      <w:pPr>
        <w:rPr>
          <w:rFonts w:ascii="Times New Roman" w:hAnsi="Times New Roman" w:cs="Times New Roman"/>
          <w:sz w:val="22"/>
        </w:rPr>
      </w:pPr>
    </w:p>
    <w:p w14:paraId="0B23C286" w14:textId="0FAAF148" w:rsidR="00151CD0" w:rsidRPr="00151CD0" w:rsidRDefault="00AD7419" w:rsidP="00786BB7">
      <w:pPr>
        <w:rPr>
          <w:rFonts w:ascii="Times New Roman" w:hAnsi="Times New Roman" w:cs="Times New Roman"/>
          <w:sz w:val="22"/>
        </w:rPr>
      </w:pPr>
      <m:oMathPara>
        <m:oMath>
          <m:sSubSup>
            <m:sSubSupPr>
              <m:ctrlPr>
                <w:rPr>
                  <w:rFonts w:ascii="Cambria Math" w:hAnsi="Cambria Math" w:cs="Times New Roman"/>
                  <w:b/>
                  <w:sz w:val="22"/>
                </w:rPr>
              </m:ctrlPr>
            </m:sSubSupPr>
            <m:e>
              <m:r>
                <m:rPr>
                  <m:sty m:val="b"/>
                </m:rPr>
                <w:rPr>
                  <w:rFonts w:ascii="Cambria Math" w:hAnsi="Cambria Math" w:cs="Times New Roman"/>
                  <w:sz w:val="22"/>
                </w:rPr>
                <m:t>s</m:t>
              </m:r>
            </m:e>
            <m:sub>
              <m:r>
                <m:rPr>
                  <m:sty m:val="p"/>
                </m:rPr>
                <w:rPr>
                  <w:rFonts w:ascii="Cambria Math" w:hAnsi="Cambria Math" w:cs="Times New Roman"/>
                  <w:sz w:val="22"/>
                </w:rPr>
                <m:t>i</m:t>
              </m:r>
              <m:ctrlPr>
                <w:rPr>
                  <w:rFonts w:ascii="Cambria Math" w:hAnsi="Cambria Math" w:cs="Times New Roman"/>
                  <w:sz w:val="22"/>
                </w:rPr>
              </m:ctrlPr>
            </m:sub>
            <m:sup>
              <m:r>
                <m:rPr>
                  <m:sty m:val="p"/>
                </m:rPr>
                <w:rPr>
                  <w:rFonts w:ascii="Cambria Math" w:hAnsi="Cambria Math" w:cs="Times New Roman"/>
                  <w:sz w:val="22"/>
                </w:rPr>
                <m:t>(0)</m:t>
              </m:r>
            </m:sup>
          </m:sSubSup>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nary>
                <m:naryPr>
                  <m:chr m:val="∑"/>
                  <m:limLoc m:val="undOvr"/>
                  <m:ctrlPr>
                    <w:rPr>
                      <w:rFonts w:ascii="Cambria Math" w:eastAsiaTheme="minorEastAsia" w:hAnsi="Cambria Math" w:cs="Times New Roman"/>
                      <w:i/>
                      <w:sz w:val="22"/>
                    </w:rPr>
                  </m:ctrlPr>
                </m:naryPr>
                <m:sub>
                  <m:r>
                    <w:rPr>
                      <w:rFonts w:ascii="Cambria Math" w:eastAsiaTheme="minorEastAsia" w:hAnsi="Cambria Math" w:cs="Times New Roman"/>
                      <w:sz w:val="22"/>
                    </w:rPr>
                    <m:t>j=1</m:t>
                  </m:r>
                </m:sub>
                <m:sup>
                  <m:r>
                    <w:rPr>
                      <w:rFonts w:ascii="Cambria Math" w:eastAsiaTheme="minorEastAsia" w:hAnsi="Cambria Math" w:cs="Times New Roman"/>
                      <w:sz w:val="22"/>
                    </w:rPr>
                    <m:t>k</m:t>
                  </m:r>
                </m:sup>
                <m:e>
                  <m:sSup>
                    <m:sSupPr>
                      <m:ctrlPr>
                        <w:rPr>
                          <w:rFonts w:ascii="Cambria Math" w:eastAsiaTheme="minorEastAsia" w:hAnsi="Cambria Math" w:cs="Times New Roman"/>
                          <w:i/>
                          <w:sz w:val="22"/>
                        </w:rPr>
                      </m:ctrlPr>
                    </m:sSupPr>
                    <m:e>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b>
                          <m:r>
                            <w:rPr>
                              <w:rFonts w:ascii="Cambria Math" w:eastAsiaTheme="minorEastAsia" w:hAnsi="Cambria Math" w:cs="Times New Roman"/>
                              <w:sz w:val="22"/>
                            </w:rPr>
                            <m:t>ij</m:t>
                          </m:r>
                        </m:sub>
                        <m:sup>
                          <m:r>
                            <w:rPr>
                              <w:rFonts w:ascii="Cambria Math" w:eastAsiaTheme="minorEastAsia" w:hAnsi="Cambria Math" w:cs="Times New Roman"/>
                              <w:sz w:val="22"/>
                            </w:rPr>
                            <m:t>*(0)</m:t>
                          </m:r>
                          <m:ctrlPr>
                            <w:rPr>
                              <w:rFonts w:ascii="Cambria Math" w:eastAsiaTheme="minorEastAsia" w:hAnsi="Cambria Math" w:cs="Times New Roman"/>
                              <w:i/>
                              <w:sz w:val="22"/>
                            </w:rPr>
                          </m:ctrlPr>
                        </m:sup>
                      </m:sSubSup>
                    </m:e>
                    <m:sup>
                      <m:r>
                        <w:rPr>
                          <w:rFonts w:ascii="Cambria Math" w:eastAsiaTheme="minorEastAsia" w:hAnsi="Cambria Math" w:cs="Times New Roman"/>
                          <w:sz w:val="22"/>
                        </w:rPr>
                        <m:t>2</m:t>
                      </m:r>
                    </m:sup>
                  </m:sSup>
                </m:e>
              </m:nary>
            </m:e>
          </m:rad>
          <m:r>
            <w:rPr>
              <w:rFonts w:ascii="Cambria Math" w:eastAsiaTheme="minorEastAsia" w:hAnsi="Cambria Math" w:cs="Times New Roman"/>
              <w:sz w:val="22"/>
            </w:rPr>
            <m:t>.</m:t>
          </m:r>
        </m:oMath>
      </m:oMathPara>
    </w:p>
    <w:p w14:paraId="6BFF69B3" w14:textId="77777777" w:rsidR="00664457" w:rsidRDefault="00151CD0" w:rsidP="00786BB7">
      <w:pPr>
        <w:rPr>
          <w:rFonts w:ascii="Times New Roman" w:hAnsi="Times New Roman" w:cs="Times New Roman"/>
          <w:sz w:val="22"/>
        </w:rPr>
      </w:pPr>
      <w:r>
        <w:rPr>
          <w:rFonts w:ascii="Times New Roman" w:hAnsi="Times New Roman" w:cs="Times New Roman"/>
          <w:sz w:val="22"/>
        </w:rPr>
        <w:t xml:space="preserve">] </w:t>
      </w:r>
    </w:p>
    <w:p w14:paraId="55D8A0F4" w14:textId="77777777" w:rsidR="00664457" w:rsidRDefault="00664457" w:rsidP="00786BB7">
      <w:pPr>
        <w:rPr>
          <w:rFonts w:ascii="Times New Roman" w:hAnsi="Times New Roman" w:cs="Times New Roman"/>
          <w:sz w:val="22"/>
        </w:rPr>
      </w:pPr>
    </w:p>
    <w:p w14:paraId="523A7076" w14:textId="042C966D" w:rsidR="0083629E" w:rsidRDefault="00664457" w:rsidP="00786BB7">
      <w:pPr>
        <w:rPr>
          <w:rFonts w:ascii="Times New Roman" w:hAnsi="Times New Roman" w:cs="Times New Roman"/>
          <w:sz w:val="22"/>
        </w:rPr>
      </w:pPr>
      <w:r>
        <w:rPr>
          <w:rFonts w:ascii="Times New Roman" w:hAnsi="Times New Roman" w:cs="Times New Roman"/>
          <w:sz w:val="22"/>
        </w:rPr>
        <w:t>An optimal</w:t>
      </w:r>
      <w:r w:rsidR="00151CD0">
        <w:rPr>
          <w:rFonts w:ascii="Times New Roman" w:hAnsi="Times New Roman" w:cs="Times New Roman"/>
          <w:sz w:val="22"/>
        </w:rPr>
        <w:t xml:space="preserve"> multi-scale gri</w:t>
      </w:r>
      <w:r>
        <w:rPr>
          <w:rFonts w:ascii="Times New Roman" w:hAnsi="Times New Roman" w:cs="Times New Roman"/>
          <w:sz w:val="22"/>
        </w:rPr>
        <w:t>d</w:t>
      </w:r>
      <w:r w:rsidR="00151CD0">
        <w:rPr>
          <w:rFonts w:ascii="Times New Roman" w:hAnsi="Times New Roman" w:cs="Times New Roman"/>
          <w:sz w:val="22"/>
        </w:rPr>
        <w:t xml:space="preserve"> preserves resolution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83629E">
        <w:rPr>
          <w:rFonts w:ascii="Times New Roman" w:eastAsiaTheme="minorEastAsia" w:hAnsi="Times New Roman" w:cs="Times New Roman"/>
          <w:b/>
          <w:sz w:val="22"/>
        </w:rPr>
        <w:t xml:space="preserve"> </w:t>
      </w:r>
      <w:r w:rsidR="00151CD0">
        <w:rPr>
          <w:rFonts w:ascii="Times New Roman" w:hAnsi="Times New Roman" w:cs="Times New Roman"/>
          <w:sz w:val="22"/>
        </w:rPr>
        <w:t>is largest</w:t>
      </w:r>
      <w:r w:rsidR="00DE3A53">
        <w:rPr>
          <w:rFonts w:ascii="Times New Roman" w:hAnsi="Times New Roman" w:cs="Times New Roman"/>
          <w:sz w:val="22"/>
        </w:rPr>
        <w:t xml:space="preserve"> and </w:t>
      </w:r>
      <w:r w:rsidR="00145146">
        <w:rPr>
          <w:rFonts w:ascii="Times New Roman" w:hAnsi="Times New Roman" w:cs="Times New Roman"/>
          <w:sz w:val="22"/>
        </w:rPr>
        <w:t xml:space="preserve">aggregates grid cells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r>
          <m:rPr>
            <m:sty m:val="bi"/>
          </m:rPr>
          <w:rPr>
            <w:rFonts w:ascii="Cambria Math" w:hAnsi="Cambria Math" w:cs="Times New Roman"/>
            <w:sz w:val="22"/>
          </w:rPr>
          <m:t xml:space="preserve"> </m:t>
        </m:r>
      </m:oMath>
      <w:r w:rsidR="00145146">
        <w:rPr>
          <w:rFonts w:ascii="Times New Roman" w:hAnsi="Times New Roman" w:cs="Times New Roman"/>
          <w:sz w:val="22"/>
        </w:rPr>
        <w:t xml:space="preserve">is smaller. Grid cells corresponding to smaller values of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83629E">
        <w:rPr>
          <w:rFonts w:ascii="Times New Roman" w:eastAsiaTheme="minorEastAsia" w:hAnsi="Times New Roman" w:cs="Times New Roman"/>
          <w:b/>
          <w:sz w:val="22"/>
        </w:rPr>
        <w:t xml:space="preserve"> </w:t>
      </w:r>
      <w:r w:rsidR="00145146">
        <w:rPr>
          <w:rFonts w:ascii="Times New Roman" w:hAnsi="Times New Roman" w:cs="Times New Roman"/>
          <w:sz w:val="22"/>
        </w:rPr>
        <w:t>c</w:t>
      </w:r>
      <w:r w:rsidR="00145146" w:rsidRPr="00145146">
        <w:rPr>
          <w:rFonts w:ascii="Times New Roman" w:hAnsi="Times New Roman" w:cs="Times New Roman"/>
          <w:sz w:val="22"/>
        </w:rPr>
        <w:t>an</w:t>
      </w:r>
      <w:r w:rsidR="00145146">
        <w:rPr>
          <w:rFonts w:ascii="Times New Roman" w:hAnsi="Times New Roman" w:cs="Times New Roman"/>
          <w:sz w:val="22"/>
        </w:rPr>
        <w:t xml:space="preserve"> be consolidated using, for example, k-means clustering. K-means clustering aggregates together grid cells based only on their spatial proximity and therefore is likely to aggregate </w:t>
      </w:r>
      <w:r w:rsidR="002B1FC4">
        <w:rPr>
          <w:rFonts w:ascii="Times New Roman" w:hAnsi="Times New Roman" w:cs="Times New Roman"/>
          <w:sz w:val="22"/>
        </w:rPr>
        <w:t xml:space="preserve">together grid cells that yield similar model responses. </w:t>
      </w:r>
      <w:r w:rsidR="002272CD">
        <w:rPr>
          <w:rFonts w:ascii="Times New Roman" w:hAnsi="Times New Roman" w:cs="Times New Roman"/>
          <w:sz w:val="22"/>
        </w:rPr>
        <w:t xml:space="preserve">It also can easily be adapted to generate clusters that satisfy the desired final state vector dimension. </w:t>
      </w:r>
      <w:r w:rsidR="002B1FC4">
        <w:rPr>
          <w:rFonts w:ascii="Times New Roman" w:hAnsi="Times New Roman" w:cs="Times New Roman"/>
          <w:sz w:val="22"/>
        </w:rPr>
        <w:t xml:space="preserve">However, </w:t>
      </w:r>
      <w:r w:rsidR="002272CD">
        <w:rPr>
          <w:rFonts w:ascii="Times New Roman" w:hAnsi="Times New Roman" w:cs="Times New Roman"/>
          <w:sz w:val="22"/>
        </w:rPr>
        <w:t>k-means clustering</w:t>
      </w:r>
      <w:r w:rsidR="002B1FC4">
        <w:rPr>
          <w:rFonts w:ascii="Times New Roman" w:hAnsi="Times New Roman" w:cs="Times New Roman"/>
          <w:sz w:val="22"/>
        </w:rPr>
        <w:t xml:space="preserve"> neglects the variation in emissions magnitudes or profiles in different grid cells. An algorithm that considers</w:t>
      </w:r>
      <w:r w:rsidR="002272CD">
        <w:rPr>
          <w:rFonts w:ascii="Times New Roman" w:hAnsi="Times New Roman" w:cs="Times New Roman"/>
          <w:sz w:val="22"/>
        </w:rPr>
        <w:t xml:space="preserve"> the similarity of emissions, such as the Gaussian mixture model implemented by Turner and Jacob (2015), could be used instead.</w:t>
      </w:r>
    </w:p>
    <w:p w14:paraId="0417C33A" w14:textId="77777777" w:rsidR="0083629E" w:rsidRDefault="0083629E" w:rsidP="00786BB7">
      <w:pPr>
        <w:rPr>
          <w:rFonts w:ascii="Times New Roman" w:hAnsi="Times New Roman" w:cs="Times New Roman"/>
          <w:sz w:val="22"/>
        </w:rPr>
      </w:pPr>
    </w:p>
    <w:p w14:paraId="31B9373A" w14:textId="77777777" w:rsidR="003A4107" w:rsidRDefault="002272CD" w:rsidP="00786BB7">
      <w:pPr>
        <w:rPr>
          <w:rFonts w:ascii="Times New Roman" w:eastAsiaTheme="minorEastAsia" w:hAnsi="Times New Roman" w:cs="Times New Roman"/>
          <w:b/>
          <w:sz w:val="22"/>
        </w:rPr>
      </w:pPr>
      <w:r>
        <w:rPr>
          <w:rFonts w:ascii="Times New Roman" w:hAnsi="Times New Roman" w:cs="Times New Roman"/>
          <w:sz w:val="22"/>
        </w:rPr>
        <w:t xml:space="preserve">The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sz w:val="22"/>
        </w:rPr>
        <w:t xml:space="preserve"> </w:t>
      </w:r>
      <w:r>
        <w:rPr>
          <w:rFonts w:ascii="Times New Roman" w:hAnsi="Times New Roman" w:cs="Times New Roman"/>
          <w:sz w:val="22"/>
        </w:rPr>
        <w:t xml:space="preserve">can be constructed on the basis of this multi-scale grid. However, the initial estimate of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r>
          <m:rPr>
            <m:sty m:val="bi"/>
          </m:rPr>
          <w:rPr>
            <w:rFonts w:ascii="Cambria Math" w:hAnsi="Cambria Math" w:cs="Times New Roman"/>
            <w:sz w:val="22"/>
          </w:rPr>
          <m:t xml:space="preserve"> </m:t>
        </m:r>
      </m:oMath>
      <w:r>
        <w:rPr>
          <w:rFonts w:ascii="Times New Roman" w:hAnsi="Times New Roman" w:cs="Times New Roman"/>
          <w:sz w:val="22"/>
        </w:rPr>
        <w:t>may not generate information content that accurately reproduces the “tru</w:t>
      </w:r>
      <w:r w:rsidR="004378AF">
        <w:rPr>
          <w:rFonts w:ascii="Times New Roman" w:hAnsi="Times New Roman" w:cs="Times New Roman"/>
          <w:sz w:val="22"/>
        </w:rPr>
        <w:t>th</w:t>
      </w:r>
      <w:r w:rsidR="00664457">
        <w:rPr>
          <w:rFonts w:ascii="Times New Roman" w:hAnsi="Times New Roman" w:cs="Times New Roman"/>
          <w:sz w:val="22"/>
        </w:rPr>
        <w:t>.</w:t>
      </w:r>
      <w:r w:rsidR="004378AF">
        <w:rPr>
          <w:rFonts w:ascii="Times New Roman" w:hAnsi="Times New Roman" w:cs="Times New Roman"/>
          <w:sz w:val="22"/>
        </w:rPr>
        <w:t>”</w:t>
      </w:r>
      <w:r>
        <w:rPr>
          <w:rFonts w:ascii="Times New Roman" w:hAnsi="Times New Roman" w:cs="Times New Roman"/>
          <w:sz w:val="22"/>
        </w:rPr>
        <w:t xml:space="preserve"> </w:t>
      </w:r>
      <w:r w:rsidR="000D75DB">
        <w:rPr>
          <w:rFonts w:ascii="Times New Roman" w:hAnsi="Times New Roman" w:cs="Times New Roman"/>
          <w:sz w:val="22"/>
        </w:rPr>
        <w:t xml:space="preserve">The additional information content generated by </w:t>
      </w:r>
      <w:r w:rsidR="0083629E">
        <w:rPr>
          <w:rFonts w:ascii="Times New Roman" w:hAnsi="Times New Roman" w:cs="Times New Roman"/>
          <w:sz w:val="22"/>
        </w:rPr>
        <w:t xml:space="preserve">running the model and </w:t>
      </w:r>
      <w:r w:rsidR="000D75DB">
        <w:rPr>
          <w:rFonts w:ascii="Times New Roman" w:hAnsi="Times New Roman" w:cs="Times New Roman"/>
          <w:sz w:val="22"/>
        </w:rPr>
        <w:t>the</w:t>
      </w:r>
      <w:r w:rsidR="003A4107">
        <w:rPr>
          <w:rFonts w:ascii="Times New Roman" w:hAnsi="Times New Roman" w:cs="Times New Roman"/>
          <w:sz w:val="22"/>
        </w:rPr>
        <w:t xml:space="preserve"> resulting</w:t>
      </w:r>
      <w:r w:rsidR="000D75DB">
        <w:rPr>
          <w:rFonts w:ascii="Times New Roman" w:hAnsi="Times New Roman" w:cs="Times New Roman"/>
          <w:sz w:val="22"/>
        </w:rPr>
        <w:t xml:space="preserv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b/>
          <w:sz w:val="22"/>
        </w:rPr>
        <w:t xml:space="preserve"> </w:t>
      </w:r>
      <w:r w:rsidR="000D75DB">
        <w:rPr>
          <w:rFonts w:ascii="Times New Roman" w:hAnsi="Times New Roman" w:cs="Times New Roman"/>
          <w:sz w:val="22"/>
        </w:rPr>
        <w:t xml:space="preserve">can be used as the basis for a second update to the initial estimate.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b/>
          <w:sz w:val="22"/>
        </w:rPr>
        <w:t xml:space="preserve"> </w:t>
      </w:r>
      <w:r>
        <w:rPr>
          <w:rFonts w:ascii="Times New Roman" w:hAnsi="Times New Roman" w:cs="Times New Roman"/>
          <w:sz w:val="22"/>
        </w:rPr>
        <w:t>can be re</w:t>
      </w:r>
      <w:r w:rsidR="003A4107">
        <w:rPr>
          <w:rFonts w:ascii="Times New Roman" w:hAnsi="Times New Roman" w:cs="Times New Roman"/>
          <w:sz w:val="22"/>
        </w:rPr>
        <w:t>-</w:t>
      </w:r>
      <w:r>
        <w:rPr>
          <w:rFonts w:ascii="Times New Roman" w:hAnsi="Times New Roman" w:cs="Times New Roman"/>
          <w:sz w:val="22"/>
        </w:rPr>
        <w:t>gridded to the original grid, using a prior estimate to allocate the model responses to individual grid cells, and the significance vector</w:t>
      </w:r>
      <w:r w:rsidR="0083629E">
        <w:rPr>
          <w:rFonts w:ascii="Times New Roman" w:hAnsi="Times New Roman" w:cs="Times New Roman"/>
          <w:sz w:val="22"/>
        </w:rPr>
        <w:t xml:space="preserv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New Roman" w:hAnsi="Times New Roman" w:cs="Times New Roman"/>
          <w:sz w:val="22"/>
        </w:rPr>
        <w:t xml:space="preserve"> calculated. </w:t>
      </w:r>
      <w:r w:rsidR="0083629E">
        <w:rPr>
          <w:rFonts w:ascii="Times New Roman" w:hAnsi="Times New Roman" w:cs="Times New Roman"/>
          <w:sz w:val="22"/>
        </w:rPr>
        <w:t xml:space="preserve">To avoid superfluous model runs, </w:t>
      </w:r>
      <w:r w:rsidR="003A4107">
        <w:rPr>
          <w:rFonts w:ascii="Times New Roman" w:hAnsi="Times New Roman" w:cs="Times New Roman"/>
          <w:sz w:val="22"/>
        </w:rPr>
        <w:t xml:space="preserve">the multi-scale grid can be adjusted only in places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3A4107">
        <w:rPr>
          <w:rFonts w:ascii="Times New Roman" w:eastAsiaTheme="minorEastAsia" w:hAnsi="Times New Roman" w:cs="Times New Roman"/>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sidR="003A4107">
        <w:rPr>
          <w:rFonts w:ascii="Times New Roman" w:eastAsiaTheme="minorEastAsia" w:hAnsi="Times New Roman" w:cs="Times New Roman"/>
          <w:sz w:val="22"/>
        </w:rPr>
        <w:t>, both re-gridded to the first multi-scale grid, is sufficiently large.</w:t>
      </w:r>
      <w:r w:rsidR="003A4107">
        <w:rPr>
          <w:rFonts w:ascii="Times New Roman" w:hAnsi="Times New Roman" w:cs="Times New Roman"/>
          <w:sz w:val="22"/>
        </w:rPr>
        <w:t xml:space="preserve"> </w:t>
      </w:r>
      <w:r>
        <w:rPr>
          <w:rFonts w:ascii="Times New Roman" w:hAnsi="Times New Roman" w:cs="Times New Roman"/>
          <w:sz w:val="22"/>
        </w:rPr>
        <w:t xml:space="preserve"> </w:t>
      </w:r>
      <w:r w:rsidR="003A4107">
        <w:rPr>
          <w:rFonts w:ascii="Times New Roman" w:hAnsi="Times New Roman" w:cs="Times New Roman"/>
          <w:sz w:val="22"/>
        </w:rPr>
        <w:t xml:space="preserve">The adjusted multi-scale grid can be used as the basis of the updated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sidR="003A4107" w:rsidRPr="003A4107">
        <w:rPr>
          <w:rFonts w:ascii="Times New Roman" w:eastAsiaTheme="minorEastAsia" w:hAnsi="Times New Roman" w:cs="Times New Roman"/>
          <w:sz w:val="22"/>
        </w:rPr>
        <w:t>.</w:t>
      </w:r>
      <w:r w:rsidR="003A4107">
        <w:rPr>
          <w:rFonts w:ascii="Times New Roman" w:eastAsiaTheme="minorEastAsia" w:hAnsi="Times New Roman" w:cs="Times New Roman"/>
          <w:b/>
          <w:sz w:val="22"/>
        </w:rPr>
        <w:t xml:space="preserve"> </w:t>
      </w:r>
    </w:p>
    <w:p w14:paraId="710E15BF" w14:textId="77777777" w:rsidR="003A4107" w:rsidRDefault="003A4107" w:rsidP="00786BB7">
      <w:pPr>
        <w:rPr>
          <w:rFonts w:ascii="Times New Roman" w:hAnsi="Times New Roman" w:cs="Times New Roman"/>
          <w:sz w:val="22"/>
        </w:rPr>
      </w:pPr>
    </w:p>
    <w:p w14:paraId="3F160A36" w14:textId="7D6CB48C" w:rsidR="001E2B39" w:rsidRDefault="003A4107" w:rsidP="00786BB7">
      <w:pPr>
        <w:rPr>
          <w:rFonts w:ascii="Times New Roman" w:eastAsiaTheme="minorEastAsia" w:hAnsi="Times New Roman" w:cs="Times New Roman"/>
          <w:sz w:val="22"/>
        </w:rPr>
      </w:pPr>
      <w:r>
        <w:rPr>
          <w:rFonts w:ascii="Times New Roman" w:hAnsi="Times New Roman" w:cs="Times New Roman"/>
          <w:sz w:val="22"/>
        </w:rPr>
        <w:t>T</w:t>
      </w:r>
      <w:r w:rsidR="002272CD">
        <w:rPr>
          <w:rFonts w:ascii="Times New Roman" w:hAnsi="Times New Roman" w:cs="Times New Roman"/>
          <w:sz w:val="22"/>
        </w:rPr>
        <w:t>he reduced-dimension Jacobian can be iteratively updated</w:t>
      </w:r>
      <w:r w:rsidR="00DC1FA4">
        <w:rPr>
          <w:rFonts w:ascii="Times New Roman" w:hAnsi="Times New Roman" w:cs="Times New Roman"/>
          <w:sz w:val="22"/>
        </w:rPr>
        <w:t xml:space="preserve"> in this manner</w:t>
      </w:r>
      <w:r w:rsidR="002272CD">
        <w:rPr>
          <w:rFonts w:ascii="Times New Roman" w:hAnsi="Times New Roman" w:cs="Times New Roman"/>
          <w:sz w:val="22"/>
        </w:rPr>
        <w:t xml:space="preserve"> until convergence</w:t>
      </w:r>
      <w:r>
        <w:rPr>
          <w:rFonts w:ascii="Times New Roman" w:hAnsi="Times New Roman" w:cs="Times New Roman"/>
          <w:sz w:val="22"/>
        </w:rPr>
        <w:t xml:space="preserve">. </w:t>
      </w:r>
      <w:r w:rsidR="00DC1FA4">
        <w:rPr>
          <w:rFonts w:ascii="Times New Roman" w:hAnsi="Times New Roman" w:cs="Times New Roman"/>
          <w:sz w:val="22"/>
        </w:rPr>
        <w:t>Convergence can be defined using the relative difference between the previous and current reduced-</w:t>
      </w:r>
      <w:r w:rsidR="00DC1FA4">
        <w:rPr>
          <w:rFonts w:ascii="Times New Roman" w:hAnsi="Times New Roman" w:cs="Times New Roman"/>
          <w:sz w:val="22"/>
        </w:rPr>
        <w:lastRenderedPageBreak/>
        <w:t>dimension Jacobians or</w:t>
      </w:r>
      <w:r>
        <w:rPr>
          <w:rFonts w:ascii="Times New Roman" w:hAnsi="Times New Roman" w:cs="Times New Roman"/>
          <w:sz w:val="22"/>
        </w:rPr>
        <w:t xml:space="preserve"> between the previous and current significance vectors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(i-1)</m:t>
            </m:r>
          </m:sup>
        </m:sSup>
      </m:oMath>
      <w:r>
        <w:rPr>
          <w:rFonts w:ascii="Times New Roman" w:eastAsiaTheme="minorEastAsia" w:hAnsi="Times New Roman" w:cs="Times New Roman"/>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m:t>
            </m:r>
          </m:sup>
        </m:sSup>
      </m:oMath>
      <w:r>
        <w:rPr>
          <w:rFonts w:ascii="Times New Roman" w:eastAsiaTheme="minorEastAsia" w:hAnsi="Times New Roman" w:cs="Times New Roman"/>
          <w:sz w:val="22"/>
        </w:rPr>
        <w:t>, respectively</w:t>
      </w:r>
      <w:r w:rsidR="00DC1FA4">
        <w:rPr>
          <w:rFonts w:ascii="Times New Roman" w:eastAsiaTheme="minorEastAsia" w:hAnsi="Times New Roman" w:cs="Times New Roman"/>
          <w:sz w:val="22"/>
        </w:rPr>
        <w:t>. In either case, convergence is achieved when the relative differences are sufficiently small</w:t>
      </w:r>
      <w:r>
        <w:rPr>
          <w:rFonts w:ascii="Times New Roman" w:eastAsiaTheme="minorEastAsia" w:hAnsi="Times New Roman" w:cs="Times New Roman"/>
          <w:sz w:val="22"/>
        </w:rPr>
        <w:t xml:space="preserve">. </w:t>
      </w:r>
      <w:r w:rsidR="00DC1FA4">
        <w:rPr>
          <w:rFonts w:ascii="Times New Roman" w:eastAsiaTheme="minorEastAsia" w:hAnsi="Times New Roman" w:cs="Times New Roman"/>
          <w:sz w:val="22"/>
        </w:rPr>
        <w:t>Notably, using the significance vectors rather than the reduced-dimension Jacobians avoids</w:t>
      </w:r>
      <w:r>
        <w:rPr>
          <w:rFonts w:ascii="Times New Roman" w:eastAsiaTheme="minorEastAsia" w:hAnsi="Times New Roman" w:cs="Times New Roman"/>
          <w:sz w:val="22"/>
        </w:rPr>
        <w:t xml:space="preserve"> </w:t>
      </w:r>
      <w:r w:rsidR="00DC1FA4">
        <w:rPr>
          <w:rFonts w:ascii="Times New Roman" w:eastAsiaTheme="minorEastAsia" w:hAnsi="Times New Roman" w:cs="Times New Roman"/>
          <w:sz w:val="22"/>
        </w:rPr>
        <w:t xml:space="preserve">unnecessary model runs. Box 1 </w:t>
      </w:r>
      <w:r w:rsidR="004B32D0">
        <w:rPr>
          <w:rFonts w:ascii="Times New Roman" w:eastAsiaTheme="minorEastAsia" w:hAnsi="Times New Roman" w:cs="Times New Roman"/>
          <w:sz w:val="22"/>
        </w:rPr>
        <w:t>describes</w:t>
      </w:r>
      <w:r w:rsidR="00DC1FA4">
        <w:rPr>
          <w:rFonts w:ascii="Times New Roman" w:eastAsiaTheme="minorEastAsia" w:hAnsi="Times New Roman" w:cs="Times New Roman"/>
          <w:sz w:val="22"/>
        </w:rPr>
        <w:t xml:space="preserve"> the full algorithm for developing a multi-scale Jacobian.</w:t>
      </w:r>
    </w:p>
    <w:p w14:paraId="04C8F0E8" w14:textId="3BA12FFF" w:rsidR="00DC1FA4" w:rsidRDefault="00DC1FA4" w:rsidP="00786BB7">
      <w:pPr>
        <w:rPr>
          <w:rFonts w:ascii="Times New Roman" w:eastAsiaTheme="minorEastAsia" w:hAnsi="Times New Roman" w:cs="Times New Roman"/>
          <w:sz w:val="22"/>
        </w:rPr>
      </w:pPr>
      <w:r>
        <w:rPr>
          <w:rFonts w:ascii="Times New Roman" w:eastAsiaTheme="minorEastAsia" w:hAnsi="Times New Roman" w:cs="Times New Roman"/>
          <w:noProof/>
          <w:sz w:val="22"/>
        </w:rPr>
        <mc:AlternateContent>
          <mc:Choice Requires="wps">
            <w:drawing>
              <wp:anchor distT="0" distB="0" distL="114300" distR="114300" simplePos="0" relativeHeight="251659264" behindDoc="0" locked="0" layoutInCell="1" allowOverlap="1" wp14:anchorId="42C39EB7" wp14:editId="0BAB5B74">
                <wp:simplePos x="0" y="0"/>
                <wp:positionH relativeFrom="margin">
                  <wp:align>center</wp:align>
                </wp:positionH>
                <wp:positionV relativeFrom="paragraph">
                  <wp:posOffset>189230</wp:posOffset>
                </wp:positionV>
                <wp:extent cx="5156835" cy="2075180"/>
                <wp:effectExtent l="0" t="0" r="12065" b="7620"/>
                <wp:wrapTopAndBottom/>
                <wp:docPr id="1" name="Text Box 1"/>
                <wp:cNvGraphicFramePr/>
                <a:graphic xmlns:a="http://schemas.openxmlformats.org/drawingml/2006/main">
                  <a:graphicData uri="http://schemas.microsoft.com/office/word/2010/wordprocessingShape">
                    <wps:wsp>
                      <wps:cNvSpPr txBox="1"/>
                      <wps:spPr>
                        <a:xfrm>
                          <a:off x="0" y="0"/>
                          <a:ext cx="5156835" cy="2075180"/>
                        </a:xfrm>
                        <a:prstGeom prst="rect">
                          <a:avLst/>
                        </a:prstGeom>
                        <a:solidFill>
                          <a:schemeClr val="lt1"/>
                        </a:solidFill>
                        <a:ln w="6350">
                          <a:solidFill>
                            <a:prstClr val="black"/>
                          </a:solidFill>
                        </a:ln>
                      </wps:spPr>
                      <wps:txbx>
                        <w:txbxContent>
                          <w:p w14:paraId="75BBA6C9" w14:textId="7C20E6C3" w:rsidR="000E7B93" w:rsidRPr="002066B1" w:rsidRDefault="000E7B93">
                            <w:pPr>
                              <w:rPr>
                                <w:rFonts w:ascii="Times" w:hAnsi="Times"/>
                                <w:b/>
                                <w:sz w:val="22"/>
                                <w:szCs w:val="22"/>
                              </w:rPr>
                            </w:pPr>
                            <w:r w:rsidRPr="002066B1">
                              <w:rPr>
                                <w:rFonts w:ascii="Times" w:hAnsi="Times"/>
                                <w:b/>
                                <w:sz w:val="22"/>
                                <w:szCs w:val="22"/>
                              </w:rPr>
                              <w:t>Multi-scale Jacobian algorithm</w:t>
                            </w:r>
                          </w:p>
                          <w:p w14:paraId="2701308E" w14:textId="7AA1A71E" w:rsidR="000E7B93" w:rsidRPr="004B32D0" w:rsidRDefault="000E7B93" w:rsidP="004B32D0">
                            <w:pPr>
                              <w:pStyle w:val="ListParagraph"/>
                              <w:numPr>
                                <w:ilvl w:val="0"/>
                                <w:numId w:val="26"/>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 xml:space="preserve">. </w:t>
                            </w:r>
                            <w:r w:rsidRPr="004B32D0">
                              <w:rPr>
                                <w:rFonts w:ascii="Times" w:hAnsi="Times"/>
                                <w:sz w:val="22"/>
                                <w:szCs w:val="22"/>
                              </w:rPr>
                              <w:t xml:space="preserve">Define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sz w:val="22"/>
                              </w:rPr>
                              <w:t xml:space="preserve">. Generate a multi-scale grid that preserves the highest resolution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b/>
                                <w:sz w:val="22"/>
                              </w:rPr>
                              <w:t xml:space="preserve"> </w:t>
                            </w:r>
                            <w:r w:rsidRPr="004B32D0">
                              <w:rPr>
                                <w:rFonts w:ascii="Times" w:eastAsiaTheme="minorEastAsia" w:hAnsi="Times"/>
                                <w:sz w:val="22"/>
                              </w:rPr>
                              <w:t>is largest and a</w:t>
                            </w:r>
                            <w:r w:rsidRPr="004B32D0">
                              <w:rPr>
                                <w:rFonts w:ascii="Times" w:hAnsi="Times"/>
                                <w:sz w:val="22"/>
                                <w:szCs w:val="22"/>
                              </w:rPr>
                              <w:t>ggregates grid cells elsewhere.</w:t>
                            </w:r>
                          </w:p>
                          <w:p w14:paraId="4A9EFE16" w14:textId="2FB68BC1" w:rsidR="000E7B93" w:rsidRDefault="000E7B93" w:rsidP="004B32D0">
                            <w:pPr>
                              <w:pStyle w:val="ListParagraph"/>
                              <w:numPr>
                                <w:ilvl w:val="0"/>
                                <w:numId w:val="26"/>
                              </w:numPr>
                              <w:rPr>
                                <w:rFonts w:ascii="Times" w:hAnsi="Times"/>
                                <w:sz w:val="22"/>
                                <w:szCs w:val="22"/>
                              </w:rPr>
                            </w:pPr>
                            <w:r>
                              <w:rPr>
                                <w:rFonts w:ascii="Times" w:hAnsi="Times"/>
                                <w:sz w:val="22"/>
                                <w:szCs w:val="22"/>
                              </w:rPr>
                              <w:t xml:space="preserve">Perturb each of the elements of the multi-scale grid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hAnsi="Times"/>
                                <w:sz w:val="22"/>
                                <w:szCs w:val="22"/>
                              </w:rPr>
                              <w:t>.</w:t>
                            </w:r>
                          </w:p>
                          <w:p w14:paraId="3C5EEE5F" w14:textId="2B9FBA95" w:rsidR="000E7B93" w:rsidRPr="004B32D0" w:rsidRDefault="000E7B93" w:rsidP="004B32D0">
                            <w:pPr>
                              <w:pStyle w:val="ListParagraph"/>
                              <w:numPr>
                                <w:ilvl w:val="0"/>
                                <w:numId w:val="26"/>
                              </w:numPr>
                              <w:rPr>
                                <w:rFonts w:ascii="Times" w:hAnsi="Times"/>
                                <w:sz w:val="22"/>
                                <w:szCs w:val="22"/>
                              </w:rPr>
                            </w:pPr>
                            <w:r>
                              <w:rPr>
                                <w:rFonts w:ascii="Times" w:hAnsi="Times"/>
                                <w:sz w:val="22"/>
                                <w:szCs w:val="22"/>
                              </w:rPr>
                              <w:t xml:space="preserve">Re-grid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eastAsiaTheme="minorEastAsia" w:hAnsi="Times"/>
                                <w:sz w:val="22"/>
                              </w:rPr>
                              <w:t xml:space="preserve"> to the original grid according to the prior and calculate the updated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is sufficiently large, update the multi-scale grid.</w:t>
                            </w:r>
                          </w:p>
                          <w:p w14:paraId="29C59DCD" w14:textId="3063E807" w:rsidR="000E7B93" w:rsidRPr="00DC1FA4" w:rsidRDefault="000E7B93" w:rsidP="004B32D0">
                            <w:pPr>
                              <w:pStyle w:val="ListParagraph"/>
                              <w:numPr>
                                <w:ilvl w:val="0"/>
                                <w:numId w:val="26"/>
                              </w:numPr>
                              <w:rPr>
                                <w:rFonts w:ascii="Times" w:hAnsi="Times"/>
                                <w:sz w:val="22"/>
                                <w:szCs w:val="22"/>
                              </w:rPr>
                            </w:pPr>
                            <w:r>
                              <w:rPr>
                                <w:rFonts w:ascii="Times" w:hAnsi="Times"/>
                                <w:sz w:val="22"/>
                                <w:szCs w:val="22"/>
                              </w:rPr>
                              <w:t xml:space="preserve">Repeat steps (ii) and (iii)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39EB7" id="_x0000_t202" coordsize="21600,21600" o:spt="202" path="m,l,21600r21600,l21600,xe">
                <v:stroke joinstyle="miter"/>
                <v:path gradientshapeok="t" o:connecttype="rect"/>
              </v:shapetype>
              <v:shape id="Text Box 1" o:spid="_x0000_s1026" type="#_x0000_t202" style="position:absolute;margin-left:0;margin-top:14.9pt;width:406.05pt;height:163.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" fillcolor="white [3201]" strokeweight=".5pt">
                <v:textbox>
                  <w:txbxContent>
                    <w:p w14:paraId="75BBA6C9" w14:textId="7C20E6C3" w:rsidR="000E7B93" w:rsidRPr="002066B1" w:rsidRDefault="000E7B93">
                      <w:pPr>
                        <w:rPr>
                          <w:rFonts w:ascii="Times" w:hAnsi="Times"/>
                          <w:b/>
                          <w:sz w:val="22"/>
                          <w:szCs w:val="22"/>
                        </w:rPr>
                      </w:pPr>
                      <w:r w:rsidRPr="002066B1">
                        <w:rPr>
                          <w:rFonts w:ascii="Times" w:hAnsi="Times"/>
                          <w:b/>
                          <w:sz w:val="22"/>
                          <w:szCs w:val="22"/>
                        </w:rPr>
                        <w:t>Multi-scale Jacobian algorithm</w:t>
                      </w:r>
                    </w:p>
                    <w:p w14:paraId="2701308E" w14:textId="7AA1A71E" w:rsidR="000E7B93" w:rsidRPr="004B32D0" w:rsidRDefault="000E7B93" w:rsidP="004B32D0">
                      <w:pPr>
                        <w:pStyle w:val="ListParagraph"/>
                        <w:numPr>
                          <w:ilvl w:val="0"/>
                          <w:numId w:val="26"/>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 xml:space="preserve">. </w:t>
                      </w:r>
                      <w:r w:rsidRPr="004B32D0">
                        <w:rPr>
                          <w:rFonts w:ascii="Times" w:hAnsi="Times"/>
                          <w:sz w:val="22"/>
                          <w:szCs w:val="22"/>
                        </w:rPr>
                        <w:t xml:space="preserve">Define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sz w:val="22"/>
                        </w:rPr>
                        <w:t xml:space="preserve">. Generate a multi-scale grid that preserves the highest resolution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b/>
                          <w:sz w:val="22"/>
                        </w:rPr>
                        <w:t xml:space="preserve"> </w:t>
                      </w:r>
                      <w:r w:rsidRPr="004B32D0">
                        <w:rPr>
                          <w:rFonts w:ascii="Times" w:eastAsiaTheme="minorEastAsia" w:hAnsi="Times"/>
                          <w:sz w:val="22"/>
                        </w:rPr>
                        <w:t>is largest and a</w:t>
                      </w:r>
                      <w:r w:rsidRPr="004B32D0">
                        <w:rPr>
                          <w:rFonts w:ascii="Times" w:hAnsi="Times"/>
                          <w:sz w:val="22"/>
                          <w:szCs w:val="22"/>
                        </w:rPr>
                        <w:t>ggregates grid cells elsewhere.</w:t>
                      </w:r>
                    </w:p>
                    <w:p w14:paraId="4A9EFE16" w14:textId="2FB68BC1" w:rsidR="000E7B93" w:rsidRDefault="000E7B93" w:rsidP="004B32D0">
                      <w:pPr>
                        <w:pStyle w:val="ListParagraph"/>
                        <w:numPr>
                          <w:ilvl w:val="0"/>
                          <w:numId w:val="26"/>
                        </w:numPr>
                        <w:rPr>
                          <w:rFonts w:ascii="Times" w:hAnsi="Times"/>
                          <w:sz w:val="22"/>
                          <w:szCs w:val="22"/>
                        </w:rPr>
                      </w:pPr>
                      <w:r>
                        <w:rPr>
                          <w:rFonts w:ascii="Times" w:hAnsi="Times"/>
                          <w:sz w:val="22"/>
                          <w:szCs w:val="22"/>
                        </w:rPr>
                        <w:t xml:space="preserve">Perturb each of the elements of the multi-scale grid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hAnsi="Times"/>
                          <w:sz w:val="22"/>
                          <w:szCs w:val="22"/>
                        </w:rPr>
                        <w:t>.</w:t>
                      </w:r>
                    </w:p>
                    <w:p w14:paraId="3C5EEE5F" w14:textId="2B9FBA95" w:rsidR="000E7B93" w:rsidRPr="004B32D0" w:rsidRDefault="000E7B93" w:rsidP="004B32D0">
                      <w:pPr>
                        <w:pStyle w:val="ListParagraph"/>
                        <w:numPr>
                          <w:ilvl w:val="0"/>
                          <w:numId w:val="26"/>
                        </w:numPr>
                        <w:rPr>
                          <w:rFonts w:ascii="Times" w:hAnsi="Times"/>
                          <w:sz w:val="22"/>
                          <w:szCs w:val="22"/>
                        </w:rPr>
                      </w:pPr>
                      <w:r>
                        <w:rPr>
                          <w:rFonts w:ascii="Times" w:hAnsi="Times"/>
                          <w:sz w:val="22"/>
                          <w:szCs w:val="22"/>
                        </w:rPr>
                        <w:t xml:space="preserve">Re-grid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eastAsiaTheme="minorEastAsia" w:hAnsi="Times"/>
                          <w:sz w:val="22"/>
                        </w:rPr>
                        <w:t xml:space="preserve"> to the original grid according to the prior and calculate the updated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is sufficiently large, update the multi-scale grid.</w:t>
                      </w:r>
                    </w:p>
                    <w:p w14:paraId="29C59DCD" w14:textId="3063E807" w:rsidR="000E7B93" w:rsidRPr="00DC1FA4" w:rsidRDefault="000E7B93" w:rsidP="004B32D0">
                      <w:pPr>
                        <w:pStyle w:val="ListParagraph"/>
                        <w:numPr>
                          <w:ilvl w:val="0"/>
                          <w:numId w:val="26"/>
                        </w:numPr>
                        <w:rPr>
                          <w:rFonts w:ascii="Times" w:hAnsi="Times"/>
                          <w:sz w:val="22"/>
                          <w:szCs w:val="22"/>
                        </w:rPr>
                      </w:pPr>
                      <w:r>
                        <w:rPr>
                          <w:rFonts w:ascii="Times" w:hAnsi="Times"/>
                          <w:sz w:val="22"/>
                          <w:szCs w:val="22"/>
                        </w:rPr>
                        <w:t xml:space="preserve">Repeat steps (ii) and (iii)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v:textbox>
                <w10:wrap type="topAndBottom" anchorx="margin"/>
              </v:shape>
            </w:pict>
          </mc:Fallback>
        </mc:AlternateContent>
      </w:r>
    </w:p>
    <w:p w14:paraId="51DFAAA6" w14:textId="27DDB58C" w:rsidR="000D75DB" w:rsidRDefault="002066B1" w:rsidP="00786BB7">
      <w:pPr>
        <w:rPr>
          <w:rFonts w:ascii="Times New Roman" w:hAnsi="Times New Roman" w:cs="Times New Roman"/>
          <w:sz w:val="22"/>
        </w:rPr>
      </w:pPr>
      <w:r>
        <w:rPr>
          <w:rFonts w:ascii="Times New Roman" w:hAnsi="Times New Roman" w:cs="Times New Roman"/>
          <w:sz w:val="22"/>
        </w:rPr>
        <w:t>Box 1</w:t>
      </w:r>
    </w:p>
    <w:p w14:paraId="6C487C5B" w14:textId="77777777" w:rsidR="002066B1" w:rsidRDefault="002066B1" w:rsidP="00786BB7">
      <w:pPr>
        <w:rPr>
          <w:rFonts w:ascii="Times New Roman" w:hAnsi="Times New Roman" w:cs="Times New Roman"/>
          <w:sz w:val="22"/>
        </w:rPr>
      </w:pPr>
    </w:p>
    <w:p w14:paraId="7AB40375" w14:textId="0A465117" w:rsidR="000D75DB" w:rsidRDefault="00B93C86" w:rsidP="00786BB7">
      <w:pPr>
        <w:rPr>
          <w:rFonts w:ascii="Times New Roman" w:hAnsi="Times New Roman" w:cs="Times New Roman"/>
          <w:sz w:val="22"/>
        </w:rPr>
      </w:pPr>
      <w:r>
        <w:rPr>
          <w:rFonts w:ascii="Times New Roman" w:hAnsi="Times New Roman" w:cs="Times New Roman"/>
          <w:sz w:val="22"/>
        </w:rPr>
        <w:t>I</w:t>
      </w:r>
      <w:r w:rsidR="000D75DB">
        <w:rPr>
          <w:rFonts w:ascii="Times New Roman" w:hAnsi="Times New Roman" w:cs="Times New Roman"/>
          <w:sz w:val="22"/>
        </w:rPr>
        <w:t>teratively updating the multi-scale grid ensure</w:t>
      </w:r>
      <w:r w:rsidR="00DA07E4">
        <w:rPr>
          <w:rFonts w:ascii="Times New Roman" w:hAnsi="Times New Roman" w:cs="Times New Roman"/>
          <w:sz w:val="22"/>
        </w:rPr>
        <w:t>s</w:t>
      </w:r>
      <w:r w:rsidR="000D75DB">
        <w:rPr>
          <w:rFonts w:ascii="Times New Roman" w:hAnsi="Times New Roman" w:cs="Times New Roman"/>
          <w:sz w:val="22"/>
        </w:rPr>
        <w:t xml:space="preserve"> high resolution in areas where the model</w:t>
      </w:r>
      <w:r>
        <w:rPr>
          <w:rFonts w:ascii="Times New Roman" w:hAnsi="Times New Roman" w:cs="Times New Roman"/>
          <w:sz w:val="22"/>
        </w:rPr>
        <w:t>, observations, and prior</w:t>
      </w:r>
      <w:r w:rsidR="000D75DB">
        <w:rPr>
          <w:rFonts w:ascii="Times New Roman" w:hAnsi="Times New Roman" w:cs="Times New Roman"/>
          <w:sz w:val="22"/>
        </w:rPr>
        <w:t xml:space="preserve"> produce high information content</w:t>
      </w:r>
      <w:r>
        <w:rPr>
          <w:rFonts w:ascii="Times New Roman" w:hAnsi="Times New Roman" w:cs="Times New Roman"/>
          <w:sz w:val="22"/>
        </w:rPr>
        <w:t>. It also allows for exact solution of the analytic inversion on the multi-scale grid.</w:t>
      </w:r>
      <w:r w:rsidR="005F5ACA">
        <w:rPr>
          <w:rFonts w:ascii="Times New Roman" w:hAnsi="Times New Roman" w:cs="Times New Roman"/>
          <w:sz w:val="22"/>
        </w:rPr>
        <w:t xml:space="preserve"> I</w:t>
      </w:r>
      <w:r>
        <w:rPr>
          <w:rFonts w:ascii="Times New Roman" w:hAnsi="Times New Roman" w:cs="Times New Roman"/>
          <w:sz w:val="22"/>
        </w:rPr>
        <w:t xml:space="preserve">f higher resolution results are needed, additional information must be introduced to allocate the posterior solution to the finer grid. </w:t>
      </w:r>
      <w:r w:rsidR="004B32D0">
        <w:rPr>
          <w:rFonts w:ascii="Times New Roman" w:hAnsi="Times New Roman" w:cs="Times New Roman"/>
          <w:sz w:val="22"/>
        </w:rPr>
        <w:t>Alternatively, a low-rank Jacobian can preserve everywhere the highest resolution without requiring additional information.</w:t>
      </w:r>
    </w:p>
    <w:p w14:paraId="5617B519" w14:textId="2083F041" w:rsidR="001F05C6" w:rsidRDefault="001F05C6" w:rsidP="00786BB7">
      <w:pPr>
        <w:rPr>
          <w:rFonts w:ascii="Times New Roman" w:hAnsi="Times New Roman" w:cs="Times New Roman"/>
          <w:sz w:val="22"/>
        </w:rPr>
      </w:pPr>
    </w:p>
    <w:p w14:paraId="00A4B506" w14:textId="650DCC59" w:rsidR="001F05C6" w:rsidRPr="001F05C6" w:rsidRDefault="001F05C6" w:rsidP="00786BB7">
      <w:pPr>
        <w:rPr>
          <w:rFonts w:ascii="Times New Roman" w:hAnsi="Times New Roman" w:cs="Times New Roman"/>
          <w:b/>
          <w:sz w:val="22"/>
        </w:rPr>
      </w:pPr>
      <w:r>
        <w:rPr>
          <w:rFonts w:ascii="Times New Roman" w:hAnsi="Times New Roman" w:cs="Times New Roman"/>
          <w:b/>
          <w:sz w:val="22"/>
        </w:rPr>
        <w:t>Section 2.2: Rank Reduction</w:t>
      </w:r>
    </w:p>
    <w:p w14:paraId="0AE8CD67" w14:textId="77777777" w:rsidR="00DB0AC6" w:rsidRPr="00DB0AC6" w:rsidRDefault="00DB0AC6" w:rsidP="007A4AD3">
      <w:pPr>
        <w:rPr>
          <w:rFonts w:ascii="Times New Roman" w:eastAsiaTheme="minorEastAsia" w:hAnsi="Times New Roman" w:cs="Times New Roman"/>
          <w:sz w:val="22"/>
        </w:rPr>
      </w:pPr>
    </w:p>
    <w:p w14:paraId="025F3CCC" w14:textId="78FDF320" w:rsidR="0096564F" w:rsidRDefault="00496B4B" w:rsidP="007A4AD3">
      <w:pPr>
        <w:rPr>
          <w:rFonts w:ascii="Times New Roman" w:hAnsi="Times New Roman" w:cs="Times New Roman"/>
          <w:sz w:val="22"/>
        </w:rPr>
      </w:pPr>
      <w:r>
        <w:rPr>
          <w:rFonts w:ascii="Times New Roman" w:hAnsi="Times New Roman" w:cs="Times New Roman"/>
          <w:sz w:val="22"/>
        </w:rPr>
        <w:t>A low-rank Jacobian represents the linear relationship between emissions and observations in a low-rank space</w:t>
      </w:r>
      <w:r w:rsidR="00B138B4">
        <w:rPr>
          <w:rFonts w:ascii="Times New Roman" w:hAnsi="Times New Roman" w:cs="Times New Roman"/>
          <w:sz w:val="22"/>
        </w:rPr>
        <w:t xml:space="preserve"> that neglects insignificant components of information content</w:t>
      </w:r>
      <w:r>
        <w:rPr>
          <w:rFonts w:ascii="Times New Roman" w:hAnsi="Times New Roman" w:cs="Times New Roman"/>
          <w:sz w:val="22"/>
        </w:rPr>
        <w:t xml:space="preserve">. </w:t>
      </w:r>
      <w:r w:rsidR="00B138B4">
        <w:rPr>
          <w:rFonts w:ascii="Times New Roman" w:hAnsi="Times New Roman" w:cs="Times New Roman"/>
          <w:sz w:val="22"/>
        </w:rPr>
        <w:t>The patterns of information content, given by the eigenvectors of the averaging kernel</w:t>
      </w:r>
      <w:r w:rsidR="00B138B4" w:rsidRPr="00BE4A64">
        <w:rPr>
          <w:rFonts w:ascii="Times New Roman" w:eastAsiaTheme="minorEastAsia" w:hAnsi="Times New Roman" w:cs="Times New Roman"/>
          <w:sz w:val="22"/>
        </w:rPr>
        <w:t>,</w:t>
      </w:r>
      <w:r w:rsidR="00B138B4">
        <w:rPr>
          <w:rFonts w:ascii="Times New Roman" w:eastAsiaTheme="minorEastAsia" w:hAnsi="Times New Roman" w:cs="Times New Roman"/>
          <w:b/>
          <w:sz w:val="22"/>
        </w:rPr>
        <w:t xml:space="preserve"> </w:t>
      </w:r>
      <w:r w:rsidR="00B138B4">
        <w:rPr>
          <w:rFonts w:ascii="Times New Roman" w:hAnsi="Times New Roman" w:cs="Times New Roman"/>
          <w:sz w:val="22"/>
        </w:rPr>
        <w:t xml:space="preserve">form an orthonormal basis of the inverse system in the same way as discrete grid boxes. Ranked according to the corresponding eigenvalue, the eigenvectors explain decreasing fractions of the variance in information content. Often, the first </w:t>
      </w:r>
      <w:r w:rsidR="00B138B4">
        <w:rPr>
          <w:rFonts w:ascii="Times New Roman" w:hAnsi="Times New Roman" w:cs="Times New Roman"/>
          <w:i/>
          <w:sz w:val="22"/>
        </w:rPr>
        <w:t>k</w:t>
      </w:r>
      <w:r w:rsidR="00B138B4">
        <w:rPr>
          <w:rFonts w:ascii="Times New Roman" w:hAnsi="Times New Roman" w:cs="Times New Roman"/>
          <w:sz w:val="22"/>
        </w:rPr>
        <w:t xml:space="preserve"> &lt;&lt; </w:t>
      </w:r>
      <w:r w:rsidR="00B138B4">
        <w:rPr>
          <w:rFonts w:ascii="Times New Roman" w:hAnsi="Times New Roman" w:cs="Times New Roman"/>
          <w:i/>
          <w:sz w:val="22"/>
        </w:rPr>
        <w:t>n</w:t>
      </w:r>
      <w:r w:rsidR="00B138B4">
        <w:rPr>
          <w:rFonts w:ascii="Times New Roman" w:hAnsi="Times New Roman" w:cs="Times New Roman"/>
          <w:sz w:val="22"/>
        </w:rPr>
        <w:t xml:space="preserve"> eigenvectors explain most of the variance. </w:t>
      </w:r>
      <w:r w:rsidR="00BA375E">
        <w:rPr>
          <w:rFonts w:ascii="Times New Roman" w:hAnsi="Times New Roman" w:cs="Times New Roman"/>
          <w:sz w:val="22"/>
        </w:rPr>
        <w:t>To decrease computational cost, a</w:t>
      </w:r>
      <w:r w:rsidR="00BC1E8E">
        <w:rPr>
          <w:rFonts w:ascii="Times New Roman" w:hAnsi="Times New Roman" w:cs="Times New Roman"/>
          <w:sz w:val="22"/>
        </w:rPr>
        <w:t xml:space="preserve"> low-rank Jacobian </w:t>
      </w:r>
      <w:r w:rsidR="00BA375E">
        <w:rPr>
          <w:rFonts w:ascii="Times New Roman" w:hAnsi="Times New Roman" w:cs="Times New Roman"/>
          <w:sz w:val="22"/>
        </w:rPr>
        <w:t>is built from</w:t>
      </w:r>
      <w:r w:rsidR="00BE4A64">
        <w:rPr>
          <w:rFonts w:ascii="Times New Roman" w:hAnsi="Times New Roman" w:cs="Times New Roman"/>
          <w:sz w:val="22"/>
        </w:rPr>
        <w:t xml:space="preserve"> the model response to perturbations of</w:t>
      </w:r>
      <w:r w:rsidR="00BC1E8E">
        <w:rPr>
          <w:rFonts w:ascii="Times New Roman" w:hAnsi="Times New Roman" w:cs="Times New Roman"/>
          <w:sz w:val="22"/>
        </w:rPr>
        <w:t xml:space="preserve"> the </w:t>
      </w:r>
      <w:r w:rsidR="008C60BC">
        <w:rPr>
          <w:rFonts w:ascii="Times New Roman" w:hAnsi="Times New Roman" w:cs="Times New Roman"/>
          <w:sz w:val="22"/>
        </w:rPr>
        <w:t xml:space="preserve">first </w:t>
      </w:r>
      <w:r w:rsidR="008C60BC" w:rsidRPr="008C60BC">
        <w:rPr>
          <w:rFonts w:ascii="Times New Roman" w:hAnsi="Times New Roman" w:cs="Times New Roman"/>
          <w:i/>
          <w:sz w:val="22"/>
        </w:rPr>
        <w:t>k</w:t>
      </w:r>
      <w:r w:rsidR="008C60BC">
        <w:rPr>
          <w:rFonts w:ascii="Times New Roman" w:hAnsi="Times New Roman" w:cs="Times New Roman"/>
          <w:sz w:val="22"/>
        </w:rPr>
        <w:t xml:space="preserve"> </w:t>
      </w:r>
      <w:r w:rsidR="00BC1E8E" w:rsidRPr="008C60BC">
        <w:rPr>
          <w:rFonts w:ascii="Times New Roman" w:hAnsi="Times New Roman" w:cs="Times New Roman"/>
          <w:sz w:val="22"/>
        </w:rPr>
        <w:t>dominant</w:t>
      </w:r>
      <w:r w:rsidR="00BC1E8E">
        <w:rPr>
          <w:rFonts w:ascii="Times New Roman" w:hAnsi="Times New Roman" w:cs="Times New Roman"/>
          <w:sz w:val="22"/>
        </w:rPr>
        <w:t xml:space="preserve"> patterns of information content rather than </w:t>
      </w:r>
      <w:r w:rsidR="008C60BC">
        <w:rPr>
          <w:rFonts w:ascii="Times New Roman" w:hAnsi="Times New Roman" w:cs="Times New Roman"/>
          <w:sz w:val="22"/>
        </w:rPr>
        <w:t xml:space="preserve">the </w:t>
      </w:r>
      <w:r w:rsidR="008C60BC">
        <w:rPr>
          <w:rFonts w:ascii="Times New Roman" w:hAnsi="Times New Roman" w:cs="Times New Roman"/>
          <w:i/>
          <w:sz w:val="22"/>
        </w:rPr>
        <w:t>n</w:t>
      </w:r>
      <w:r w:rsidR="008C60BC" w:rsidRPr="008C60BC">
        <w:rPr>
          <w:rFonts w:ascii="Times New Roman" w:hAnsi="Times New Roman" w:cs="Times New Roman"/>
          <w:sz w:val="22"/>
        </w:rPr>
        <w:t xml:space="preserve"> </w:t>
      </w:r>
      <w:r w:rsidR="00BC1E8E">
        <w:rPr>
          <w:rFonts w:ascii="Times New Roman" w:hAnsi="Times New Roman" w:cs="Times New Roman"/>
          <w:sz w:val="22"/>
        </w:rPr>
        <w:t>individual grid cells</w:t>
      </w:r>
      <w:r w:rsidR="00B138B4">
        <w:rPr>
          <w:rFonts w:ascii="Times New Roman" w:hAnsi="Times New Roman" w:cs="Times New Roman"/>
          <w:sz w:val="22"/>
        </w:rPr>
        <w:t>.</w:t>
      </w:r>
      <w:r w:rsidR="00BA375E">
        <w:rPr>
          <w:rFonts w:ascii="Times New Roman" w:hAnsi="Times New Roman" w:cs="Times New Roman"/>
          <w:sz w:val="22"/>
        </w:rPr>
        <w:t xml:space="preserve"> </w:t>
      </w:r>
      <w:r w:rsidR="00AE7406">
        <w:rPr>
          <w:rFonts w:ascii="Times New Roman" w:eastAsiaTheme="minorEastAsia" w:hAnsi="Times New Roman" w:cs="Times New Roman"/>
          <w:sz w:val="22"/>
        </w:rPr>
        <w:t xml:space="preserve">As in the case of the reduced-dimension Jacobian, </w:t>
      </w:r>
      <w:r w:rsidR="00AE7406">
        <w:rPr>
          <w:rFonts w:ascii="Times New Roman" w:hAnsi="Times New Roman" w:cs="Times New Roman"/>
          <w:sz w:val="22"/>
        </w:rPr>
        <w:t xml:space="preserve">the initial estimate of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r>
          <m:rPr>
            <m:sty m:val="bi"/>
          </m:rPr>
          <w:rPr>
            <w:rFonts w:ascii="Cambria Math" w:hAnsi="Cambria Math" w:cs="Times New Roman"/>
            <w:sz w:val="22"/>
          </w:rPr>
          <m:t xml:space="preserve"> </m:t>
        </m:r>
      </m:oMath>
      <w:r w:rsidR="00AE7406">
        <w:rPr>
          <w:rFonts w:ascii="Times New Roman" w:hAnsi="Times New Roman" w:cs="Times New Roman"/>
          <w:sz w:val="22"/>
        </w:rPr>
        <w:t xml:space="preserve">may not generate information content that accurately reproduces the “truth.” </w:t>
      </w:r>
      <w:r w:rsidR="001B3BDC">
        <w:rPr>
          <w:rFonts w:ascii="Times New Roman" w:hAnsi="Times New Roman" w:cs="Times New Roman"/>
          <w:sz w:val="22"/>
        </w:rPr>
        <w:t>The low-rank Jacobian is therefor</w:t>
      </w:r>
      <w:r w:rsidR="00C346FC">
        <w:rPr>
          <w:rFonts w:ascii="Times New Roman" w:hAnsi="Times New Roman" w:cs="Times New Roman"/>
          <w:sz w:val="22"/>
        </w:rPr>
        <w:t>e</w:t>
      </w:r>
      <w:r w:rsidR="001B3BDC">
        <w:rPr>
          <w:rFonts w:ascii="Times New Roman" w:hAnsi="Times New Roman" w:cs="Times New Roman"/>
          <w:sz w:val="22"/>
        </w:rPr>
        <w:t xml:space="preserve"> iteratively </w:t>
      </w:r>
      <w:r w:rsidR="00C346FC">
        <w:rPr>
          <w:rFonts w:ascii="Times New Roman" w:hAnsi="Times New Roman" w:cs="Times New Roman"/>
          <w:sz w:val="22"/>
        </w:rPr>
        <w:t>updated, using patterns of information content that increasingly reflect contributions from the prior, observations, and model.</w:t>
      </w:r>
    </w:p>
    <w:p w14:paraId="32FC9270" w14:textId="77777777" w:rsidR="0092104F" w:rsidRDefault="0092104F" w:rsidP="007A4AD3">
      <w:pPr>
        <w:rPr>
          <w:rFonts w:ascii="Times New Roman" w:hAnsi="Times New Roman" w:cs="Times New Roman"/>
          <w:sz w:val="22"/>
        </w:rPr>
      </w:pPr>
    </w:p>
    <w:p w14:paraId="0A6DCF4D" w14:textId="067EBE4A" w:rsidR="0096564F" w:rsidRDefault="0092104F"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number of patterns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given by the eigenvectors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i</m:t>
            </m:r>
            <m:r>
              <m:rPr>
                <m:sty m:val="bi"/>
              </m:rPr>
              <w:rPr>
                <w:rFonts w:ascii="Cambria Math" w:hAnsi="Cambria Math" w:cs="Times New Roman"/>
                <w:sz w:val="22"/>
              </w:rPr>
              <m:t>)</m:t>
            </m:r>
          </m:sup>
        </m:sSup>
      </m:oMath>
      <w:r w:rsidRPr="0092104F">
        <w:rPr>
          <w:rFonts w:ascii="Times New Roman" w:eastAsiaTheme="minorEastAsia" w:hAnsi="Times New Roman" w:cs="Times New Roman"/>
          <w:sz w:val="22"/>
        </w:rPr>
        <w:t>,</w:t>
      </w:r>
      <w:r>
        <w:rPr>
          <w:rFonts w:ascii="Times New Roman" w:eastAsiaTheme="minorEastAsia" w:hAnsi="Times New Roman" w:cs="Times New Roman"/>
          <w:sz w:val="22"/>
        </w:rPr>
        <w:t xml:space="preserve"> should be chosen to maximize the information content spanned by the eigenvectors and minimize the number of </w:t>
      </w:r>
      <w:proofErr w:type="gramStart"/>
      <w:r>
        <w:rPr>
          <w:rFonts w:ascii="Times New Roman" w:eastAsiaTheme="minorEastAsia" w:hAnsi="Times New Roman" w:cs="Times New Roman"/>
          <w:sz w:val="22"/>
        </w:rPr>
        <w:t>model</w:t>
      </w:r>
      <w:proofErr w:type="gramEnd"/>
      <w:r>
        <w:rPr>
          <w:rFonts w:ascii="Times New Roman" w:eastAsiaTheme="minorEastAsia" w:hAnsi="Times New Roman" w:cs="Times New Roman"/>
          <w:sz w:val="22"/>
        </w:rPr>
        <w:t xml:space="preserve"> runs. The first </w:t>
      </w:r>
      <w:r>
        <w:rPr>
          <w:rFonts w:ascii="Times New Roman" w:eastAsiaTheme="minorEastAsia" w:hAnsi="Times New Roman" w:cs="Times New Roman"/>
          <w:i/>
          <w:sz w:val="22"/>
        </w:rPr>
        <w:t>p</w:t>
      </w:r>
      <w:r w:rsidRPr="00854779">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descending eigenvalues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i</m:t>
            </m:r>
            <m:r>
              <m:rPr>
                <m:sty m:val="bi"/>
              </m:rPr>
              <w:rPr>
                <w:rFonts w:ascii="Cambria Math" w:hAnsi="Cambria Math" w:cs="Times New Roman"/>
                <w:sz w:val="22"/>
              </w:rPr>
              <m:t>)</m:t>
            </m:r>
          </m:sup>
        </m:sSup>
      </m:oMath>
      <w:r>
        <w:rPr>
          <w:rFonts w:ascii="Times New Roman" w:eastAsiaTheme="minorEastAsia" w:hAnsi="Times New Roman" w:cs="Times New Roman"/>
          <w:sz w:val="22"/>
        </w:rPr>
        <w:t xml:space="preserve">give the fraction of information content explained by the corresponding first </w:t>
      </w:r>
      <w:r>
        <w:rPr>
          <w:rFonts w:ascii="Times New Roman" w:eastAsiaTheme="minorEastAsia" w:hAnsi="Times New Roman" w:cs="Times New Roman"/>
          <w:i/>
          <w:sz w:val="22"/>
        </w:rPr>
        <w:t>p</w:t>
      </w:r>
      <w:r>
        <w:rPr>
          <w:rFonts w:ascii="Times New Roman" w:eastAsiaTheme="minorEastAsia" w:hAnsi="Times New Roman" w:cs="Times New Roman"/>
          <w:sz w:val="22"/>
        </w:rPr>
        <w:t xml:space="preserve"> eigenvectors. Because the information content represented by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Pr>
          <w:rFonts w:ascii="Times New Roman" w:eastAsiaTheme="minorEastAsia" w:hAnsi="Times New Roman" w:cs="Times New Roman"/>
          <w:sz w:val="22"/>
        </w:rPr>
        <w:t xml:space="preserve"> lacks contributions from the model and observations, the tailing eigenvectors may not span the same information content space as the “true” tailing eigenvectors. As a result, the initial choice of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should encompass between ~50% and ~80% of the information content. Subsequent choices of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should encompass either between ~80% and ~95% of information content or, if the spectrum exhibits a discontinuity,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should be twice the previous choice so as to encompass the additional information introduced by the most recent model runs. An illustration of the latter case will be shown in the results.</w:t>
      </w:r>
    </w:p>
    <w:p w14:paraId="5D9E16B9" w14:textId="77777777" w:rsidR="0092104F" w:rsidRDefault="0092104F" w:rsidP="007A4AD3">
      <w:pPr>
        <w:rPr>
          <w:rFonts w:ascii="Times New Roman" w:eastAsiaTheme="minorEastAsia" w:hAnsi="Times New Roman" w:cs="Times New Roman"/>
          <w:sz w:val="22"/>
        </w:rPr>
      </w:pPr>
    </w:p>
    <w:p w14:paraId="296EC345" w14:textId="3466ABB1" w:rsidR="0039685F" w:rsidRDefault="00BA375E"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response of a forward model F to the </w:t>
      </w:r>
      <w:proofErr w:type="spellStart"/>
      <w:r w:rsidR="00C346FC">
        <w:rPr>
          <w:rFonts w:ascii="Times New Roman" w:eastAsiaTheme="minorEastAsia" w:hAnsi="Times New Roman" w:cs="Times New Roman"/>
          <w:i/>
          <w:sz w:val="22"/>
        </w:rPr>
        <w:t>j</w:t>
      </w:r>
      <w:r>
        <w:rPr>
          <w:rFonts w:ascii="Times New Roman" w:eastAsiaTheme="minorEastAsia" w:hAnsi="Times New Roman" w:cs="Times New Roman"/>
          <w:sz w:val="22"/>
        </w:rPr>
        <w:t>th</w:t>
      </w:r>
      <w:proofErr w:type="spellEnd"/>
      <w:r w:rsidR="008C60BC">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eigenvector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γ</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r>
              <w:rPr>
                <w:rFonts w:ascii="Cambria Math" w:eastAsiaTheme="minorEastAsia" w:hAnsi="Cambria Math" w:cs="Times New Roman"/>
                <w:sz w:val="22"/>
              </w:rPr>
              <m:t>(i)</m:t>
            </m:r>
          </m:sup>
        </m:sSub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e>
          <m:sup>
            <m:r>
              <w:rPr>
                <w:rFonts w:ascii="Cambria Math" w:eastAsiaTheme="minorEastAsia" w:hAnsi="Cambria Math" w:cs="Times New Roman"/>
                <w:sz w:val="22"/>
              </w:rPr>
              <m:t>n</m:t>
            </m:r>
          </m:sup>
        </m:sSup>
      </m:oMath>
      <w:r>
        <w:rPr>
          <w:rFonts w:ascii="Times New Roman" w:eastAsiaTheme="minorEastAsia" w:hAnsi="Times New Roman" w:cs="Times New Roman"/>
          <w:sz w:val="22"/>
        </w:rPr>
        <w:t xml:space="preserve">, given by the </w:t>
      </w:r>
      <w:proofErr w:type="spellStart"/>
      <w:r w:rsidR="00C346FC">
        <w:rPr>
          <w:rFonts w:ascii="Times New Roman" w:hAnsi="Times New Roman" w:cs="Times New Roman"/>
          <w:i/>
          <w:sz w:val="22"/>
        </w:rPr>
        <w:t>j</w:t>
      </w:r>
      <w:r>
        <w:rPr>
          <w:rFonts w:ascii="Times New Roman" w:hAnsi="Times New Roman" w:cs="Times New Roman"/>
          <w:sz w:val="22"/>
        </w:rPr>
        <w:t>th</w:t>
      </w:r>
      <w:proofErr w:type="spellEnd"/>
      <w:r w:rsidRPr="00BA375E">
        <w:rPr>
          <w:rFonts w:ascii="Times New Roman" w:hAnsi="Times New Roman" w:cs="Times New Roman"/>
          <w:sz w:val="22"/>
        </w:rPr>
        <w:t xml:space="preserve"> </w:t>
      </w:r>
      <w:r>
        <w:rPr>
          <w:rFonts w:ascii="Times New Roman" w:hAnsi="Times New Roman" w:cs="Times New Roman"/>
          <w:sz w:val="22"/>
        </w:rPr>
        <w:t xml:space="preserve">column of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r>
              <w:rPr>
                <w:rFonts w:ascii="Cambria Math" w:hAnsi="Cambria Math" w:cs="Times New Roman"/>
                <w:sz w:val="22"/>
              </w:rPr>
              <m:t>i</m:t>
            </m:r>
            <m:r>
              <m:rPr>
                <m:sty m:val="b"/>
              </m:rPr>
              <w:rPr>
                <w:rFonts w:ascii="Cambria Math" w:hAnsi="Cambria Math" w:cs="Times New Roman"/>
                <w:sz w:val="22"/>
              </w:rPr>
              <m:t>)</m:t>
            </m:r>
          </m:sup>
        </m:sSup>
      </m:oMath>
      <w:r>
        <w:rPr>
          <w:rFonts w:ascii="Times New Roman" w:eastAsiaTheme="minorEastAsia" w:hAnsi="Times New Roman" w:cs="Times New Roman"/>
          <w:sz w:val="22"/>
        </w:rPr>
        <w:t xml:space="preserve">, is </w:t>
      </w:r>
    </w:p>
    <w:p w14:paraId="61D561EB" w14:textId="77777777" w:rsidR="0039685F" w:rsidRDefault="0039685F" w:rsidP="007A4AD3">
      <w:pPr>
        <w:rPr>
          <w:rFonts w:ascii="Times New Roman" w:eastAsiaTheme="minorEastAsia" w:hAnsi="Times New Roman" w:cs="Times New Roman"/>
          <w:sz w:val="22"/>
        </w:rPr>
      </w:pPr>
    </w:p>
    <w:p w14:paraId="67B47640" w14:textId="081CD0EA" w:rsidR="0039685F" w:rsidRDefault="00AD7419" w:rsidP="007A4AD3">
      <w:pPr>
        <w:rPr>
          <w:rFonts w:ascii="Times New Roman" w:eastAsiaTheme="minorEastAsia" w:hAnsi="Times New Roman" w:cs="Times New Roman"/>
          <w:sz w:val="22"/>
        </w:rPr>
      </w:pPr>
      <m:oMathPara>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r>
                <w:rPr>
                  <w:rFonts w:ascii="Cambria Math" w:eastAsiaTheme="minorEastAsia" w:hAnsi="Cambria Math" w:cs="Times New Roman"/>
                  <w:sz w:val="22"/>
                </w:rPr>
                <m:t>(i)</m:t>
              </m:r>
            </m:sup>
          </m:sSubSup>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x</m:t>
                      </m:r>
                    </m:e>
                    <m:sub>
                      <m:r>
                        <m:rPr>
                          <m:sty m:val="p"/>
                        </m:rPr>
                        <w:rPr>
                          <w:rFonts w:ascii="Cambria Math" w:eastAsiaTheme="minorEastAsia" w:hAnsi="Cambria Math" w:cs="Times New Roman"/>
                          <w:sz w:val="22"/>
                        </w:rPr>
                        <m:t>A</m:t>
                      </m:r>
                    </m:sub>
                  </m:sSub>
                  <m:r>
                    <w:rPr>
                      <w:rFonts w:ascii="Cambria Math" w:eastAsiaTheme="minorEastAsia" w:hAnsi="Cambria Math" w:cs="Times New Roman"/>
                      <w:sz w:val="22"/>
                    </w:rPr>
                    <m:t>+α</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γ</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i</m:t>
                          </m:r>
                        </m:e>
                      </m:d>
                    </m:sup>
                  </m:sSubSup>
                  <m:ctrlPr>
                    <w:rPr>
                      <w:rFonts w:ascii="Cambria Math" w:eastAsiaTheme="minorEastAsia" w:hAnsi="Cambria Math" w:cs="Times New Roman"/>
                      <w:i/>
                      <w:sz w:val="22"/>
                    </w:rPr>
                  </m:ctrlPr>
                </m:e>
              </m:d>
              <m:r>
                <w:rPr>
                  <w:rFonts w:ascii="Cambria Math" w:eastAsiaTheme="minorEastAsia" w:hAnsi="Cambria Math" w:cs="Times New Roman"/>
                  <w:sz w:val="22"/>
                </w:rPr>
                <m:t>-</m:t>
              </m:r>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ctrlPr>
                    <w:rPr>
                      <w:rFonts w:ascii="Cambria Math" w:eastAsiaTheme="minorEastAsia" w:hAnsi="Cambria Math" w:cs="Times New Roman"/>
                      <w:i/>
                      <w:sz w:val="22"/>
                    </w:rPr>
                  </m:ctrlPr>
                </m:e>
              </m:d>
            </m:num>
            <m:den>
              <m:r>
                <w:rPr>
                  <w:rFonts w:ascii="Cambria Math" w:eastAsiaTheme="minorEastAsia" w:hAnsi="Cambria Math" w:cs="Times New Roman"/>
                  <w:sz w:val="22"/>
                </w:rPr>
                <m:t>α</m:t>
              </m:r>
            </m:den>
          </m:f>
          <m:r>
            <w:rPr>
              <w:rFonts w:ascii="Cambria Math" w:eastAsiaTheme="minorEastAsia" w:hAnsi="Cambria Math" w:cs="Times New Roman"/>
              <w:sz w:val="22"/>
            </w:rPr>
            <m:t>.</m:t>
          </m:r>
        </m:oMath>
      </m:oMathPara>
    </w:p>
    <w:p w14:paraId="3036C02F" w14:textId="77777777" w:rsidR="0039685F" w:rsidRDefault="0039685F" w:rsidP="007A4AD3">
      <w:pPr>
        <w:rPr>
          <w:rFonts w:ascii="Times New Roman" w:eastAsiaTheme="minorEastAsia" w:hAnsi="Times New Roman" w:cs="Times New Roman"/>
          <w:sz w:val="22"/>
        </w:rPr>
      </w:pPr>
    </w:p>
    <w:p w14:paraId="0749CAC9" w14:textId="57F0075A" w:rsidR="00E772C0" w:rsidRDefault="0039685F"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In effect, the eigenvector is used as a perturbation to the prior emissions, scaled by a factor </w:t>
      </w:r>
      <m:oMath>
        <m:r>
          <w:rPr>
            <w:rFonts w:ascii="Cambria Math" w:eastAsiaTheme="minorEastAsia" w:hAnsi="Cambria Math" w:cs="Times New Roman"/>
            <w:sz w:val="22"/>
          </w:rPr>
          <m:t>α</m:t>
        </m:r>
      </m:oMath>
      <w:r>
        <w:rPr>
          <w:rFonts w:ascii="Times New Roman" w:eastAsiaTheme="minorEastAsia" w:hAnsi="Times New Roman" w:cs="Times New Roman"/>
          <w:sz w:val="22"/>
        </w:rPr>
        <w:t xml:space="preserve"> to ensure numerical stability</w:t>
      </w:r>
      <w:r w:rsidR="000855B6">
        <w:rPr>
          <w:rFonts w:ascii="Times New Roman" w:eastAsiaTheme="minorEastAsia" w:hAnsi="Times New Roman" w:cs="Times New Roman"/>
          <w:sz w:val="22"/>
        </w:rPr>
        <w:t>.</w:t>
      </w:r>
      <w:r>
        <w:rPr>
          <w:rFonts w:ascii="Times New Roman" w:eastAsiaTheme="minorEastAsia" w:hAnsi="Times New Roman" w:cs="Times New Roman"/>
          <w:sz w:val="22"/>
        </w:rPr>
        <w:t xml:space="preserve"> </w:t>
      </w:r>
      <w:r w:rsidR="0096564F">
        <w:rPr>
          <w:rFonts w:ascii="Times New Roman" w:eastAsiaTheme="minorEastAsia" w:hAnsi="Times New Roman" w:cs="Times New Roman"/>
          <w:sz w:val="22"/>
        </w:rPr>
        <w:t xml:space="preserve">The model responses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r>
              <w:rPr>
                <w:rFonts w:ascii="Cambria Math" w:eastAsiaTheme="minorEastAsia" w:hAnsi="Cambria Math" w:cs="Times New Roman"/>
                <w:sz w:val="22"/>
              </w:rPr>
              <m:t>(i)</m:t>
            </m:r>
          </m:sup>
        </m:sSubSup>
        <m:r>
          <m:rPr>
            <m:sty m:val="p"/>
          </m:rPr>
          <w:rPr>
            <w:rFonts w:ascii="Cambria Math" w:eastAsiaTheme="minorEastAsia" w:hAnsi="Cambria Math" w:cs="Times New Roman"/>
            <w:sz w:val="22"/>
          </w:rPr>
          <m:t xml:space="preserve">, </m:t>
        </m:r>
        <m:r>
          <w:rPr>
            <w:rFonts w:ascii="Cambria Math" w:eastAsiaTheme="minorEastAsia" w:hAnsi="Cambria Math" w:cs="Times New Roman"/>
            <w:sz w:val="22"/>
          </w:rPr>
          <m:t>j∈</m:t>
        </m:r>
        <m:d>
          <m:dPr>
            <m:begChr m:val="{"/>
            <m:endChr m:val="}"/>
            <m:ctrlPr>
              <w:rPr>
                <w:rFonts w:ascii="Cambria Math" w:eastAsiaTheme="minorEastAsia" w:hAnsi="Cambria Math" w:cs="Times New Roman"/>
                <w:i/>
                <w:sz w:val="22"/>
              </w:rPr>
            </m:ctrlPr>
          </m:dPr>
          <m:e>
            <m:r>
              <w:rPr>
                <w:rFonts w:ascii="Cambria Math" w:eastAsiaTheme="minorEastAsia" w:hAnsi="Cambria Math" w:cs="Times New Roman"/>
                <w:sz w:val="22"/>
              </w:rPr>
              <m:t>1, …, k</m:t>
            </m:r>
          </m:e>
        </m:d>
      </m:oMath>
      <w:r w:rsidR="0096564F">
        <w:rPr>
          <w:rFonts w:ascii="Times New Roman" w:eastAsiaTheme="minorEastAsia" w:hAnsi="Times New Roman" w:cs="Times New Roman"/>
          <w:sz w:val="22"/>
        </w:rPr>
        <w:t xml:space="preserve"> form the columns of the matrix</w:t>
      </w:r>
      <w:r w:rsidR="0096564F" w:rsidRPr="0096564F">
        <w:rPr>
          <w:rFonts w:ascii="Times New Roman" w:eastAsiaTheme="minorEastAsia" w:hAnsi="Times New Roman" w:cs="Times New Roman"/>
          <w:b/>
          <w:sz w:val="22"/>
        </w:rPr>
        <w:t xml:space="preserve">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r>
          <m:rPr>
            <m:sty m:val="p"/>
          </m:rP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ctrlPr>
              <w:rPr>
                <w:rFonts w:ascii="Cambria Math" w:eastAsiaTheme="minorEastAsia" w:hAnsi="Cambria Math" w:cs="Times New Roman"/>
                <w:sz w:val="22"/>
              </w:rPr>
            </m:ctrlPr>
          </m:e>
          <m:sup>
            <m:r>
              <w:rPr>
                <w:rFonts w:ascii="Cambria Math" w:eastAsiaTheme="minorEastAsia" w:hAnsi="Cambria Math" w:cs="Times New Roman"/>
                <w:sz w:val="22"/>
              </w:rPr>
              <m:t>m × k</m:t>
            </m:r>
          </m:sup>
        </m:sSup>
      </m:oMath>
      <w:r w:rsidR="0096564F">
        <w:rPr>
          <w:rFonts w:ascii="Times New Roman" w:eastAsiaTheme="minorEastAsia" w:hAnsi="Times New Roman" w:cs="Times New Roman"/>
          <w:sz w:val="22"/>
        </w:rPr>
        <w:t>.</w:t>
      </w:r>
      <w:r w:rsidR="000855B6">
        <w:rPr>
          <w:rFonts w:ascii="Times New Roman" w:eastAsiaTheme="minorEastAsia" w:hAnsi="Times New Roman" w:cs="Times New Roman"/>
          <w:sz w:val="22"/>
        </w:rPr>
        <w:t xml:space="preserve"> </w:t>
      </w:r>
      <w:r w:rsidR="00E772C0">
        <w:rPr>
          <w:rFonts w:ascii="Times New Roman" w:eastAsiaTheme="minorEastAsia" w:hAnsi="Times New Roman" w:cs="Times New Roman"/>
          <w:sz w:val="22"/>
        </w:rPr>
        <w:t xml:space="preserve">If the forward model is linear, F can be written as </w:t>
      </w:r>
      <m:oMath>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oMath>
      <w:r w:rsidR="00E772C0">
        <w:rPr>
          <w:rFonts w:ascii="Times New Roman" w:eastAsiaTheme="minorEastAsia" w:hAnsi="Times New Roman" w:cs="Times New Roman"/>
          <w:sz w:val="22"/>
        </w:rPr>
        <w:t xml:space="preserve"> and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oMath>
      <w:r w:rsidR="00E772C0">
        <w:rPr>
          <w:rFonts w:ascii="Times New Roman" w:eastAsiaTheme="minorEastAsia" w:hAnsi="Times New Roman" w:cs="Times New Roman"/>
          <w:sz w:val="22"/>
        </w:rPr>
        <w:t xml:space="preserve"> as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sz w:val="22"/>
              </w:rPr>
            </m:ctrlPr>
          </m:e>
          <m:sup>
            <m:r>
              <w:rPr>
                <w:rFonts w:ascii="Cambria Math" w:eastAsiaTheme="minorEastAsia" w:hAnsi="Cambria Math" w:cs="Times New Roman"/>
                <w:sz w:val="22"/>
              </w:rPr>
              <m:t>*(i)</m:t>
            </m:r>
          </m:sup>
        </m:sSup>
      </m:oMath>
      <w:r w:rsidR="00E772C0">
        <w:rPr>
          <w:rFonts w:ascii="Times New Roman" w:eastAsiaTheme="minorEastAsia" w:hAnsi="Times New Roman" w:cs="Times New Roman"/>
          <w:sz w:val="22"/>
        </w:rPr>
        <w:t xml:space="preserve">.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oMath>
      <w:r w:rsidR="002E742B">
        <w:rPr>
          <w:rFonts w:ascii="Times New Roman" w:eastAsiaTheme="minorEastAsia" w:hAnsi="Times New Roman" w:cs="Times New Roman"/>
          <w:sz w:val="22"/>
        </w:rPr>
        <w:t xml:space="preserve"> </w:t>
      </w:r>
      <w:r w:rsidR="0040339E">
        <w:rPr>
          <w:rFonts w:ascii="Times New Roman" w:eastAsiaTheme="minorEastAsia" w:hAnsi="Times New Roman" w:cs="Times New Roman"/>
          <w:sz w:val="22"/>
        </w:rPr>
        <w:t>is</w:t>
      </w:r>
      <w:r w:rsidR="000A14F7">
        <w:rPr>
          <w:rFonts w:ascii="Times New Roman" w:eastAsiaTheme="minorEastAsia" w:hAnsi="Times New Roman" w:cs="Times New Roman"/>
          <w:sz w:val="22"/>
        </w:rPr>
        <w:t xml:space="preserve"> </w:t>
      </w:r>
      <w:r w:rsidR="007E711E">
        <w:rPr>
          <w:rFonts w:ascii="Times New Roman" w:eastAsiaTheme="minorEastAsia" w:hAnsi="Times New Roman" w:cs="Times New Roman"/>
          <w:sz w:val="22"/>
        </w:rPr>
        <w:t xml:space="preserve">the Jacobian of a reduced-dimension space spanned by the first </w:t>
      </w:r>
      <w:r w:rsidR="007E711E">
        <w:rPr>
          <w:rFonts w:ascii="Times New Roman" w:eastAsiaTheme="minorEastAsia" w:hAnsi="Times New Roman" w:cs="Times New Roman"/>
          <w:i/>
          <w:sz w:val="22"/>
        </w:rPr>
        <w:t>k</w:t>
      </w:r>
      <w:r w:rsidR="007E711E">
        <w:rPr>
          <w:rFonts w:ascii="Times New Roman" w:eastAsiaTheme="minorEastAsia" w:hAnsi="Times New Roman" w:cs="Times New Roman"/>
          <w:sz w:val="22"/>
        </w:rPr>
        <w:t xml:space="preserve"> eigenvectors; this Jacobian must be transformed to the original state dimension for use in analytic inversions.</w:t>
      </w:r>
      <w:r w:rsidR="002E742B">
        <w:rPr>
          <w:rFonts w:ascii="Times New Roman" w:eastAsiaTheme="minorEastAsia" w:hAnsi="Times New Roman" w:cs="Times New Roman"/>
          <w:sz w:val="22"/>
        </w:rPr>
        <w:t xml:space="preserve"> </w:t>
      </w:r>
      <w:r w:rsidR="00E772C0">
        <w:rPr>
          <w:rFonts w:ascii="Times New Roman" w:eastAsiaTheme="minorEastAsia" w:hAnsi="Times New Roman" w:cs="Times New Roman"/>
          <w:sz w:val="22"/>
        </w:rPr>
        <w:t xml:space="preserve">The resulting Jacobian will have dimension </w:t>
      </w:r>
      <m:oMath>
        <m:r>
          <w:rPr>
            <w:rFonts w:ascii="Cambria Math" w:eastAsiaTheme="minorEastAsia" w:hAnsi="Cambria Math" w:cs="Times New Roman"/>
            <w:sz w:val="22"/>
          </w:rPr>
          <m:t>m ×n</m:t>
        </m:r>
      </m:oMath>
      <w:r w:rsidR="00E772C0">
        <w:rPr>
          <w:rFonts w:ascii="Times New Roman" w:eastAsiaTheme="minorEastAsia" w:hAnsi="Times New Roman" w:cs="Times New Roman"/>
          <w:sz w:val="22"/>
        </w:rPr>
        <w:t xml:space="preserve"> and rank </w:t>
      </w:r>
      <m:oMath>
        <m:r>
          <w:rPr>
            <w:rFonts w:ascii="Cambria Math" w:eastAsiaTheme="minorEastAsia" w:hAnsi="Cambria Math" w:cs="Times New Roman"/>
            <w:sz w:val="22"/>
          </w:rPr>
          <m:t>k</m:t>
        </m:r>
      </m:oMath>
      <w:r w:rsidR="00E772C0">
        <w:rPr>
          <w:rFonts w:ascii="Times New Roman" w:eastAsiaTheme="minorEastAsia" w:hAnsi="Times New Roman" w:cs="Times New Roman"/>
          <w:sz w:val="22"/>
        </w:rPr>
        <w:t xml:space="preserve">. </w:t>
      </w:r>
      <w:proofErr w:type="spellStart"/>
      <w:r w:rsidR="00E772C0" w:rsidRPr="00E772C0">
        <w:rPr>
          <w:rFonts w:ascii="Times New Roman" w:eastAsiaTheme="minorEastAsia" w:hAnsi="Times New Roman" w:cs="Times New Roman"/>
          <w:sz w:val="22"/>
        </w:rPr>
        <w:t>Bousserez</w:t>
      </w:r>
      <w:proofErr w:type="spellEnd"/>
      <w:r w:rsidR="00E772C0">
        <w:rPr>
          <w:rFonts w:ascii="Times New Roman" w:eastAsiaTheme="minorEastAsia" w:hAnsi="Times New Roman" w:cs="Times New Roman"/>
          <w:sz w:val="22"/>
        </w:rPr>
        <w:t xml:space="preserve"> et al. (2018) show that the low-rank Jacobian </w:t>
      </w:r>
      <m:oMath>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sub>
        </m:sSub>
      </m:oMath>
      <w:r w:rsidR="00E772C0">
        <w:rPr>
          <w:rFonts w:ascii="Times New Roman" w:eastAsiaTheme="minorEastAsia" w:hAnsi="Times New Roman" w:cs="Times New Roman"/>
          <w:sz w:val="22"/>
        </w:rPr>
        <w:t xml:space="preserve"> is given by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Π</m:t>
            </m:r>
          </m:sub>
        </m:sSub>
        <m: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Π=</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w:rPr>
                <w:rFonts w:ascii="Cambria Math" w:eastAsiaTheme="minorEastAsia" w:hAnsi="Cambria Math" w:cs="Times New Roman"/>
                <w:sz w:val="22"/>
              </w:rPr>
              <m:t>*</m:t>
            </m:r>
          </m:sup>
        </m:sSup>
        <m:r>
          <m:rPr>
            <m:sty m:val="b"/>
          </m:rPr>
          <w:rPr>
            <w:rFonts w:ascii="Cambria Math" w:eastAsiaTheme="minorEastAsia" w:hAnsi="Cambria Math" w:cs="Times New Roman"/>
            <w:sz w:val="22"/>
          </w:rPr>
          <m:t>Γ</m:t>
        </m:r>
        <m:r>
          <w:rPr>
            <w:rFonts w:ascii="Cambria Math" w:eastAsiaTheme="minorEastAsia" w:hAnsi="Cambria Math" w:cs="Times New Roman"/>
            <w:sz w:val="22"/>
          </w:rPr>
          <m:t>.</m:t>
        </m:r>
      </m:oMath>
      <w:r w:rsidR="00E772C0">
        <w:rPr>
          <w:rFonts w:ascii="Times New Roman" w:eastAsiaTheme="minorEastAsia" w:hAnsi="Times New Roman" w:cs="Times New Roman"/>
          <w:sz w:val="22"/>
        </w:rPr>
        <w:t xml:space="preserve"> The low-rank update is therefore given by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(i+1)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(i)</m:t>
            </m:r>
          </m:sup>
        </m:sSup>
      </m:oMath>
      <w:r w:rsidR="00E772C0">
        <w:rPr>
          <w:rFonts w:ascii="Times New Roman" w:eastAsiaTheme="minorEastAsia" w:hAnsi="Times New Roman" w:cs="Times New Roman"/>
          <w:sz w:val="22"/>
        </w:rPr>
        <w:t>.</w:t>
      </w:r>
    </w:p>
    <w:p w14:paraId="13C38683" w14:textId="2E56DD0A" w:rsidR="00724252" w:rsidRDefault="002D2EF2" w:rsidP="007A4AD3">
      <w:pPr>
        <w:rPr>
          <w:rFonts w:ascii="Times New Roman" w:eastAsiaTheme="minorEastAsia" w:hAnsi="Times New Roman" w:cs="Times New Roman"/>
          <w:sz w:val="22"/>
        </w:rPr>
      </w:pPr>
      <w:r>
        <w:rPr>
          <w:rFonts w:ascii="Times New Roman" w:eastAsiaTheme="minorEastAsia" w:hAnsi="Times New Roman" w:cs="Times New Roman"/>
          <w:noProof/>
          <w:sz w:val="22"/>
        </w:rPr>
        <mc:AlternateContent>
          <mc:Choice Requires="wps">
            <w:drawing>
              <wp:anchor distT="0" distB="0" distL="114300" distR="114300" simplePos="0" relativeHeight="251661312" behindDoc="0" locked="0" layoutInCell="1" allowOverlap="1" wp14:anchorId="28D9B0E0" wp14:editId="5A01F81D">
                <wp:simplePos x="0" y="0"/>
                <wp:positionH relativeFrom="margin">
                  <wp:align>center</wp:align>
                </wp:positionH>
                <wp:positionV relativeFrom="paragraph">
                  <wp:posOffset>163830</wp:posOffset>
                </wp:positionV>
                <wp:extent cx="5156835" cy="1945640"/>
                <wp:effectExtent l="0" t="0" r="12065" b="10160"/>
                <wp:wrapTopAndBottom/>
                <wp:docPr id="5" name="Text Box 5"/>
                <wp:cNvGraphicFramePr/>
                <a:graphic xmlns:a="http://schemas.openxmlformats.org/drawingml/2006/main">
                  <a:graphicData uri="http://schemas.microsoft.com/office/word/2010/wordprocessingShape">
                    <wps:wsp>
                      <wps:cNvSpPr txBox="1"/>
                      <wps:spPr>
                        <a:xfrm>
                          <a:off x="0" y="0"/>
                          <a:ext cx="5156835" cy="1945640"/>
                        </a:xfrm>
                        <a:prstGeom prst="rect">
                          <a:avLst/>
                        </a:prstGeom>
                        <a:solidFill>
                          <a:schemeClr val="lt1"/>
                        </a:solidFill>
                        <a:ln w="6350">
                          <a:solidFill>
                            <a:prstClr val="black"/>
                          </a:solidFill>
                        </a:ln>
                      </wps:spPr>
                      <wps:txbx>
                        <w:txbxContent>
                          <w:p w14:paraId="4DE1CAA9" w14:textId="02D4FAF9" w:rsidR="000E7B93" w:rsidRPr="002066B1" w:rsidRDefault="000E7B93" w:rsidP="002066B1">
                            <w:pPr>
                              <w:rPr>
                                <w:rFonts w:ascii="Times" w:hAnsi="Times"/>
                                <w:b/>
                                <w:sz w:val="22"/>
                                <w:szCs w:val="22"/>
                              </w:rPr>
                            </w:pPr>
                            <w:r w:rsidRPr="002066B1">
                              <w:rPr>
                                <w:rFonts w:ascii="Times" w:hAnsi="Times"/>
                                <w:b/>
                                <w:sz w:val="22"/>
                                <w:szCs w:val="22"/>
                              </w:rPr>
                              <w:t>Low-rank Jacobian algorithm</w:t>
                            </w:r>
                          </w:p>
                          <w:p w14:paraId="6A2892FA" w14:textId="0D6E36E0" w:rsidR="000E7B93" w:rsidRPr="004B32D0" w:rsidRDefault="000E7B93" w:rsidP="008D6AE1">
                            <w:pPr>
                              <w:pStyle w:val="ListParagraph"/>
                              <w:numPr>
                                <w:ilvl w:val="0"/>
                                <w:numId w:val="27"/>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w:t>
                            </w:r>
                          </w:p>
                          <w:p w14:paraId="05A359F5" w14:textId="60CF9D80" w:rsidR="000E7B93" w:rsidRDefault="000E7B93" w:rsidP="008D6AE1">
                            <w:pPr>
                              <w:pStyle w:val="ListParagraph"/>
                              <w:numPr>
                                <w:ilvl w:val="0"/>
                                <w:numId w:val="27"/>
                              </w:numPr>
                              <w:rPr>
                                <w:rFonts w:ascii="Times" w:hAnsi="Times"/>
                                <w:sz w:val="22"/>
                                <w:szCs w:val="22"/>
                              </w:rPr>
                            </w:pPr>
                            <w:r>
                              <w:rPr>
                                <w:rFonts w:ascii="Times" w:hAnsi="Times"/>
                                <w:sz w:val="22"/>
                                <w:szCs w:val="22"/>
                              </w:rPr>
                              <w:t xml:space="preserve">Calculate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Pr>
                                <w:rFonts w:ascii="Times" w:eastAsiaTheme="minorEastAsia" w:hAnsi="Times"/>
                                <w:sz w:val="22"/>
                              </w:rPr>
                              <w:t xml:space="preserve"> and determine </w:t>
                            </w:r>
                            <w:r w:rsidRPr="00802D34">
                              <w:rPr>
                                <w:rFonts w:ascii="Times" w:eastAsiaTheme="minorEastAsia" w:hAnsi="Times"/>
                                <w:i/>
                                <w:sz w:val="22"/>
                              </w:rPr>
                              <w:t>k</w:t>
                            </w:r>
                            <w:r>
                              <w:rPr>
                                <w:rFonts w:ascii="Times" w:eastAsiaTheme="minorEastAsia" w:hAnsi="Times"/>
                                <w:sz w:val="22"/>
                              </w:rPr>
                              <w:t xml:space="preserve">. </w:t>
                            </w:r>
                            <w:r w:rsidRPr="00802D34">
                              <w:rPr>
                                <w:rFonts w:ascii="Times" w:hAnsi="Times"/>
                                <w:sz w:val="22"/>
                                <w:szCs w:val="22"/>
                              </w:rPr>
                              <w:t>Calculate</w:t>
                            </w:r>
                            <w:r>
                              <w:rPr>
                                <w:rFonts w:ascii="Times" w:hAnsi="Times"/>
                                <w:sz w:val="22"/>
                                <w:szCs w:val="22"/>
                              </w:rPr>
                              <w:t xml:space="preserve"> the reduction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and the prolongation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New Roman" w:eastAsiaTheme="minorEastAsia" w:hAnsi="Times New Roman" w:cs="Times New Roman"/>
                                <w:sz w:val="22"/>
                              </w:rPr>
                              <w:t>.</w:t>
                            </w:r>
                          </w:p>
                          <w:p w14:paraId="319B7C01" w14:textId="4B0FC7F4" w:rsidR="000E7B93" w:rsidRDefault="000E7B93" w:rsidP="008D6AE1">
                            <w:pPr>
                              <w:pStyle w:val="ListParagraph"/>
                              <w:numPr>
                                <w:ilvl w:val="0"/>
                                <w:numId w:val="27"/>
                              </w:numPr>
                              <w:rPr>
                                <w:rFonts w:ascii="Times" w:hAnsi="Times"/>
                                <w:sz w:val="22"/>
                                <w:szCs w:val="22"/>
                              </w:rPr>
                            </w:pPr>
                            <w:r>
                              <w:rPr>
                                <w:rFonts w:ascii="Times" w:hAnsi="Times"/>
                                <w:sz w:val="22"/>
                                <w:szCs w:val="22"/>
                              </w:rPr>
                              <w:t xml:space="preserve">Perturb the </w:t>
                            </w:r>
                            <w:r>
                              <w:rPr>
                                <w:rFonts w:ascii="Times" w:hAnsi="Times"/>
                                <w:i/>
                                <w:sz w:val="22"/>
                                <w:szCs w:val="22"/>
                              </w:rPr>
                              <w:t>k</w:t>
                            </w:r>
                            <w:r>
                              <w:rPr>
                                <w:rFonts w:ascii="Times" w:hAnsi="Times"/>
                                <w:sz w:val="22"/>
                                <w:szCs w:val="22"/>
                              </w:rPr>
                              <w:t xml:space="preserve"> columns of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w:hAnsi="Times"/>
                                <w:sz w:val="22"/>
                                <w:szCs w:val="22"/>
                              </w:rPr>
                              <w:t xml:space="preserve">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hAnsi="Times"/>
                                <w:sz w:val="22"/>
                                <w:szCs w:val="22"/>
                              </w:rPr>
                              <w:t>.</w:t>
                            </w:r>
                          </w:p>
                          <w:p w14:paraId="34F0FD84" w14:textId="4D1EA060" w:rsidR="000E7B93" w:rsidRPr="004B32D0" w:rsidRDefault="000E7B93" w:rsidP="008D6AE1">
                            <w:pPr>
                              <w:pStyle w:val="ListParagraph"/>
                              <w:numPr>
                                <w:ilvl w:val="0"/>
                                <w:numId w:val="27"/>
                              </w:numPr>
                              <w:rPr>
                                <w:rFonts w:ascii="Times" w:hAnsi="Times"/>
                                <w:sz w:val="22"/>
                                <w:szCs w:val="22"/>
                              </w:rPr>
                            </w:pPr>
                            <w:r>
                              <w:rPr>
                                <w:rFonts w:ascii="Times" w:hAnsi="Times"/>
                                <w:sz w:val="22"/>
                                <w:szCs w:val="22"/>
                              </w:rPr>
                              <w:t xml:space="preserve">Transform the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eastAsiaTheme="minorEastAsia" w:hAnsi="Times"/>
                                <w:sz w:val="22"/>
                              </w:rPr>
                              <w:t xml:space="preserve"> to the original dimension by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(0)</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(0)</m:t>
                                  </m:r>
                                </m:sup>
                              </m:sSup>
                            </m:oMath>
                            <w:r>
                              <w:rPr>
                                <w:rFonts w:ascii="Times New Roman" w:eastAsiaTheme="minorEastAsia" w:hAnsi="Times New Roman" w:cs="Times New Roman"/>
                                <w:sz w:val="22"/>
                              </w:rPr>
                              <w:t>.</w:t>
                            </w:r>
                          </w:p>
                          <w:p w14:paraId="1C3A91EA" w14:textId="7412C9E3" w:rsidR="000E7B93" w:rsidRPr="00DC1FA4" w:rsidRDefault="000E7B93" w:rsidP="008D6AE1">
                            <w:pPr>
                              <w:pStyle w:val="ListParagraph"/>
                              <w:numPr>
                                <w:ilvl w:val="0"/>
                                <w:numId w:val="27"/>
                              </w:numPr>
                              <w:rPr>
                                <w:rFonts w:ascii="Times" w:hAnsi="Times"/>
                                <w:sz w:val="22"/>
                                <w:szCs w:val="22"/>
                              </w:rPr>
                            </w:pPr>
                            <w:r>
                              <w:rPr>
                                <w:rFonts w:ascii="Times" w:hAnsi="Times"/>
                                <w:sz w:val="22"/>
                                <w:szCs w:val="22"/>
                              </w:rPr>
                              <w:t xml:space="preserve">Repeat steps (ii) through (iv)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9B0E0" id="Text Box 5" o:spid="_x0000_s1027" type="#_x0000_t202" style="position:absolute;margin-left:0;margin-top:12.9pt;width:406.05pt;height:153.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" fillcolor="white [3201]" strokeweight=".5pt">
                <v:textbox>
                  <w:txbxContent>
                    <w:p w14:paraId="4DE1CAA9" w14:textId="02D4FAF9" w:rsidR="000E7B93" w:rsidRPr="002066B1" w:rsidRDefault="000E7B93" w:rsidP="002066B1">
                      <w:pPr>
                        <w:rPr>
                          <w:rFonts w:ascii="Times" w:hAnsi="Times"/>
                          <w:b/>
                          <w:sz w:val="22"/>
                          <w:szCs w:val="22"/>
                        </w:rPr>
                      </w:pPr>
                      <w:r w:rsidRPr="002066B1">
                        <w:rPr>
                          <w:rFonts w:ascii="Times" w:hAnsi="Times"/>
                          <w:b/>
                          <w:sz w:val="22"/>
                          <w:szCs w:val="22"/>
                        </w:rPr>
                        <w:t>Low-rank Jacobian algorithm</w:t>
                      </w:r>
                    </w:p>
                    <w:p w14:paraId="6A2892FA" w14:textId="0D6E36E0" w:rsidR="000E7B93" w:rsidRPr="004B32D0" w:rsidRDefault="000E7B93" w:rsidP="008D6AE1">
                      <w:pPr>
                        <w:pStyle w:val="ListParagraph"/>
                        <w:numPr>
                          <w:ilvl w:val="0"/>
                          <w:numId w:val="27"/>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w:t>
                      </w:r>
                    </w:p>
                    <w:p w14:paraId="05A359F5" w14:textId="60CF9D80" w:rsidR="000E7B93" w:rsidRDefault="000E7B93" w:rsidP="008D6AE1">
                      <w:pPr>
                        <w:pStyle w:val="ListParagraph"/>
                        <w:numPr>
                          <w:ilvl w:val="0"/>
                          <w:numId w:val="27"/>
                        </w:numPr>
                        <w:rPr>
                          <w:rFonts w:ascii="Times" w:hAnsi="Times"/>
                          <w:sz w:val="22"/>
                          <w:szCs w:val="22"/>
                        </w:rPr>
                      </w:pPr>
                      <w:r>
                        <w:rPr>
                          <w:rFonts w:ascii="Times" w:hAnsi="Times"/>
                          <w:sz w:val="22"/>
                          <w:szCs w:val="22"/>
                        </w:rPr>
                        <w:t xml:space="preserve">Calculate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Pr>
                          <w:rFonts w:ascii="Times" w:eastAsiaTheme="minorEastAsia" w:hAnsi="Times"/>
                          <w:sz w:val="22"/>
                        </w:rPr>
                        <w:t xml:space="preserve"> and determine </w:t>
                      </w:r>
                      <w:r w:rsidRPr="00802D34">
                        <w:rPr>
                          <w:rFonts w:ascii="Times" w:eastAsiaTheme="minorEastAsia" w:hAnsi="Times"/>
                          <w:i/>
                          <w:sz w:val="22"/>
                        </w:rPr>
                        <w:t>k</w:t>
                      </w:r>
                      <w:r>
                        <w:rPr>
                          <w:rFonts w:ascii="Times" w:eastAsiaTheme="minorEastAsia" w:hAnsi="Times"/>
                          <w:sz w:val="22"/>
                        </w:rPr>
                        <w:t xml:space="preserve">. </w:t>
                      </w:r>
                      <w:r w:rsidRPr="00802D34">
                        <w:rPr>
                          <w:rFonts w:ascii="Times" w:hAnsi="Times"/>
                          <w:sz w:val="22"/>
                          <w:szCs w:val="22"/>
                        </w:rPr>
                        <w:t>Calculate</w:t>
                      </w:r>
                      <w:r>
                        <w:rPr>
                          <w:rFonts w:ascii="Times" w:hAnsi="Times"/>
                          <w:sz w:val="22"/>
                          <w:szCs w:val="22"/>
                        </w:rPr>
                        <w:t xml:space="preserve"> the reduction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and the prolongation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New Roman" w:eastAsiaTheme="minorEastAsia" w:hAnsi="Times New Roman" w:cs="Times New Roman"/>
                          <w:sz w:val="22"/>
                        </w:rPr>
                        <w:t>.</w:t>
                      </w:r>
                    </w:p>
                    <w:p w14:paraId="319B7C01" w14:textId="4B0FC7F4" w:rsidR="000E7B93" w:rsidRDefault="000E7B93" w:rsidP="008D6AE1">
                      <w:pPr>
                        <w:pStyle w:val="ListParagraph"/>
                        <w:numPr>
                          <w:ilvl w:val="0"/>
                          <w:numId w:val="27"/>
                        </w:numPr>
                        <w:rPr>
                          <w:rFonts w:ascii="Times" w:hAnsi="Times"/>
                          <w:sz w:val="22"/>
                          <w:szCs w:val="22"/>
                        </w:rPr>
                      </w:pPr>
                      <w:r>
                        <w:rPr>
                          <w:rFonts w:ascii="Times" w:hAnsi="Times"/>
                          <w:sz w:val="22"/>
                          <w:szCs w:val="22"/>
                        </w:rPr>
                        <w:t xml:space="preserve">Perturb the </w:t>
                      </w:r>
                      <w:r>
                        <w:rPr>
                          <w:rFonts w:ascii="Times" w:hAnsi="Times"/>
                          <w:i/>
                          <w:sz w:val="22"/>
                          <w:szCs w:val="22"/>
                        </w:rPr>
                        <w:t>k</w:t>
                      </w:r>
                      <w:r>
                        <w:rPr>
                          <w:rFonts w:ascii="Times" w:hAnsi="Times"/>
                          <w:sz w:val="22"/>
                          <w:szCs w:val="22"/>
                        </w:rPr>
                        <w:t xml:space="preserve"> columns of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w:hAnsi="Times"/>
                          <w:sz w:val="22"/>
                          <w:szCs w:val="22"/>
                        </w:rPr>
                        <w:t xml:space="preserve">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hAnsi="Times"/>
                          <w:sz w:val="22"/>
                          <w:szCs w:val="22"/>
                        </w:rPr>
                        <w:t>.</w:t>
                      </w:r>
                    </w:p>
                    <w:p w14:paraId="34F0FD84" w14:textId="4D1EA060" w:rsidR="000E7B93" w:rsidRPr="004B32D0" w:rsidRDefault="000E7B93" w:rsidP="008D6AE1">
                      <w:pPr>
                        <w:pStyle w:val="ListParagraph"/>
                        <w:numPr>
                          <w:ilvl w:val="0"/>
                          <w:numId w:val="27"/>
                        </w:numPr>
                        <w:rPr>
                          <w:rFonts w:ascii="Times" w:hAnsi="Times"/>
                          <w:sz w:val="22"/>
                          <w:szCs w:val="22"/>
                        </w:rPr>
                      </w:pPr>
                      <w:r>
                        <w:rPr>
                          <w:rFonts w:ascii="Times" w:hAnsi="Times"/>
                          <w:sz w:val="22"/>
                          <w:szCs w:val="22"/>
                        </w:rPr>
                        <w:t xml:space="preserve">Transform the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eastAsiaTheme="minorEastAsia" w:hAnsi="Times"/>
                          <w:sz w:val="22"/>
                        </w:rPr>
                        <w:t xml:space="preserve"> to the original dimension by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(0)</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(0)</m:t>
                            </m:r>
                          </m:sup>
                        </m:sSup>
                      </m:oMath>
                      <w:r>
                        <w:rPr>
                          <w:rFonts w:ascii="Times New Roman" w:eastAsiaTheme="minorEastAsia" w:hAnsi="Times New Roman" w:cs="Times New Roman"/>
                          <w:sz w:val="22"/>
                        </w:rPr>
                        <w:t>.</w:t>
                      </w:r>
                    </w:p>
                    <w:p w14:paraId="1C3A91EA" w14:textId="7412C9E3" w:rsidR="000E7B93" w:rsidRPr="00DC1FA4" w:rsidRDefault="000E7B93" w:rsidP="008D6AE1">
                      <w:pPr>
                        <w:pStyle w:val="ListParagraph"/>
                        <w:numPr>
                          <w:ilvl w:val="0"/>
                          <w:numId w:val="27"/>
                        </w:numPr>
                        <w:rPr>
                          <w:rFonts w:ascii="Times" w:hAnsi="Times"/>
                          <w:sz w:val="22"/>
                          <w:szCs w:val="22"/>
                        </w:rPr>
                      </w:pPr>
                      <w:r>
                        <w:rPr>
                          <w:rFonts w:ascii="Times" w:hAnsi="Times"/>
                          <w:sz w:val="22"/>
                          <w:szCs w:val="22"/>
                        </w:rPr>
                        <w:t xml:space="preserve">Repeat steps (ii) through (iv)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v:textbox>
                <w10:wrap type="topAndBottom" anchorx="margin"/>
              </v:shape>
            </w:pict>
          </mc:Fallback>
        </mc:AlternateContent>
      </w:r>
    </w:p>
    <w:p w14:paraId="25DC1E4B" w14:textId="6D35C0F5" w:rsidR="002D2EF2" w:rsidRDefault="002D2EF2" w:rsidP="007A4AD3">
      <w:pPr>
        <w:rPr>
          <w:rFonts w:ascii="Times New Roman" w:hAnsi="Times New Roman" w:cs="Times New Roman"/>
          <w:sz w:val="22"/>
        </w:rPr>
      </w:pPr>
      <w:r>
        <w:rPr>
          <w:rFonts w:ascii="Times New Roman" w:hAnsi="Times New Roman" w:cs="Times New Roman"/>
          <w:sz w:val="22"/>
        </w:rPr>
        <w:t>Box 2</w:t>
      </w:r>
    </w:p>
    <w:p w14:paraId="5C5FEAAA" w14:textId="58FE9338" w:rsidR="00DC1FA4" w:rsidRDefault="00367832" w:rsidP="007A4AD3">
      <w:pPr>
        <w:rPr>
          <w:rFonts w:ascii="Times New Roman" w:eastAsiaTheme="minorEastAsia" w:hAnsi="Times New Roman" w:cs="Times New Roman"/>
          <w:sz w:val="22"/>
        </w:rPr>
      </w:pPr>
      <w:r>
        <w:rPr>
          <w:rFonts w:ascii="Times New Roman" w:hAnsi="Times New Roman" w:cs="Times New Roman"/>
          <w:sz w:val="22"/>
        </w:rPr>
        <w:t xml:space="preserve">The low-rank approximation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m:t>
            </m:r>
            <m:r>
              <w:rPr>
                <w:rFonts w:ascii="Cambria Math" w:eastAsiaTheme="minorEastAsia" w:hAnsi="Cambria Math" w:cs="Times New Roman"/>
                <w:sz w:val="22"/>
              </w:rPr>
              <m:t>i</m:t>
            </m:r>
            <m:r>
              <m:rPr>
                <m:sty m:val="p"/>
              </m:rPr>
              <w:rPr>
                <w:rFonts w:ascii="Cambria Math" w:eastAsiaTheme="minorEastAsia" w:hAnsi="Cambria Math" w:cs="Times New Roman"/>
                <w:sz w:val="22"/>
              </w:rPr>
              <m:t>)</m:t>
            </m:r>
          </m:sup>
        </m:sSubSup>
      </m:oMath>
      <w:r>
        <w:rPr>
          <w:rFonts w:ascii="Times New Roman" w:eastAsiaTheme="minorEastAsia" w:hAnsi="Times New Roman" w:cs="Times New Roman"/>
          <w:b/>
          <w:sz w:val="22"/>
        </w:rPr>
        <w:t xml:space="preserve"> </w:t>
      </w:r>
      <w:r w:rsidRPr="00367832">
        <w:rPr>
          <w:rFonts w:ascii="Times New Roman" w:eastAsiaTheme="minorEastAsia" w:hAnsi="Times New Roman" w:cs="Times New Roman"/>
          <w:sz w:val="22"/>
        </w:rPr>
        <w:t>c</w:t>
      </w:r>
      <w:r>
        <w:rPr>
          <w:rFonts w:ascii="Times New Roman" w:eastAsiaTheme="minorEastAsia" w:hAnsi="Times New Roman" w:cs="Times New Roman"/>
          <w:sz w:val="22"/>
        </w:rPr>
        <w:t xml:space="preserve">an be updated </w:t>
      </w:r>
      <w:r w:rsidR="006D55A8">
        <w:rPr>
          <w:rFonts w:ascii="Times New Roman" w:eastAsiaTheme="minorEastAsia" w:hAnsi="Times New Roman" w:cs="Times New Roman"/>
          <w:sz w:val="22"/>
        </w:rPr>
        <w:t xml:space="preserve">by recalculating the eigenvectors and the model response. Convergence can be determined by comparing the relative difference between the averaging kernels associated with the previous and current low-rank Jacobian approximations,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A</m:t>
            </m:r>
          </m:e>
          <m:sub>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b"/>
                  </m:rPr>
                  <w:rPr>
                    <w:rFonts w:ascii="Cambria Math" w:eastAsiaTheme="minorEastAsia" w:hAnsi="Cambria Math" w:cs="Times New Roman"/>
                    <w:sz w:val="22"/>
                  </w:rPr>
                  <m:t>Π</m:t>
                </m:r>
              </m:sub>
            </m:sSub>
            <m:ctrlPr>
              <w:rPr>
                <w:rFonts w:ascii="Cambria Math" w:eastAsiaTheme="minorEastAsia" w:hAnsi="Cambria Math" w:cs="Times New Roman"/>
                <w:b/>
                <w:i/>
                <w:sz w:val="22"/>
              </w:rPr>
            </m:ctrlPr>
          </m:sub>
          <m:sup>
            <m:r>
              <w:rPr>
                <w:rFonts w:ascii="Cambria Math" w:eastAsiaTheme="minorEastAsia" w:hAnsi="Cambria Math" w:cs="Times New Roman"/>
                <w:sz w:val="22"/>
              </w:rPr>
              <m:t>(</m:t>
            </m:r>
            <m:r>
              <m:rPr>
                <m:sty m:val="p"/>
              </m:rPr>
              <w:rPr>
                <w:rFonts w:ascii="Cambria Math" w:eastAsiaTheme="minorEastAsia" w:hAnsi="Cambria Math" w:cs="Times New Roman"/>
                <w:sz w:val="22"/>
              </w:rPr>
              <m:t>i-1</m:t>
            </m:r>
            <m:r>
              <w:rPr>
                <w:rFonts w:ascii="Cambria Math" w:eastAsiaTheme="minorEastAsia" w:hAnsi="Cambria Math" w:cs="Times New Roman"/>
                <w:sz w:val="22"/>
              </w:rPr>
              <m:t>)</m:t>
            </m:r>
          </m:sup>
        </m:sSubSup>
      </m:oMath>
      <w:r w:rsidR="006D55A8">
        <w:rPr>
          <w:rFonts w:ascii="Times New Roman" w:eastAsiaTheme="minorEastAsia" w:hAnsi="Times New Roman" w:cs="Times New Roman"/>
          <w:b/>
          <w:sz w:val="22"/>
        </w:rPr>
        <w:t xml:space="preserve"> </w:t>
      </w:r>
      <w:r w:rsidR="006D55A8">
        <w:rPr>
          <w:rFonts w:ascii="Times New Roman" w:eastAsiaTheme="minorEastAsia" w:hAnsi="Times New Roman" w:cs="Times New Roman"/>
          <w:sz w:val="22"/>
        </w:rPr>
        <w:t xml:space="preserve">and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A</m:t>
            </m:r>
          </m:e>
          <m:sub>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b"/>
                  </m:rPr>
                  <w:rPr>
                    <w:rFonts w:ascii="Cambria Math" w:eastAsiaTheme="minorEastAsia" w:hAnsi="Cambria Math" w:cs="Times New Roman"/>
                    <w:sz w:val="22"/>
                  </w:rPr>
                  <m:t>Π</m:t>
                </m:r>
              </m:sub>
            </m:sSub>
            <m:ctrlPr>
              <w:rPr>
                <w:rFonts w:ascii="Cambria Math" w:eastAsiaTheme="minorEastAsia" w:hAnsi="Cambria Math" w:cs="Times New Roman"/>
                <w:b/>
                <w:i/>
                <w:sz w:val="22"/>
              </w:rPr>
            </m:ctrlPr>
          </m:sub>
          <m:sup>
            <m:r>
              <w:rPr>
                <w:rFonts w:ascii="Cambria Math" w:eastAsiaTheme="minorEastAsia" w:hAnsi="Cambria Math" w:cs="Times New Roman"/>
                <w:sz w:val="22"/>
              </w:rPr>
              <m:t>(</m:t>
            </m:r>
            <m:r>
              <m:rPr>
                <m:sty m:val="p"/>
              </m:rPr>
              <w:rPr>
                <w:rFonts w:ascii="Cambria Math" w:eastAsiaTheme="minorEastAsia" w:hAnsi="Cambria Math" w:cs="Times New Roman"/>
                <w:sz w:val="22"/>
              </w:rPr>
              <m:t>i</m:t>
            </m:r>
            <m:r>
              <w:rPr>
                <w:rFonts w:ascii="Cambria Math" w:eastAsiaTheme="minorEastAsia" w:hAnsi="Cambria Math" w:cs="Times New Roman"/>
                <w:sz w:val="22"/>
              </w:rPr>
              <m:t>)</m:t>
            </m:r>
          </m:sup>
        </m:sSubSup>
      </m:oMath>
      <w:r w:rsidR="006D55A8">
        <w:rPr>
          <w:rFonts w:ascii="Times New Roman" w:eastAsiaTheme="minorEastAsia" w:hAnsi="Times New Roman" w:cs="Times New Roman"/>
          <w:sz w:val="22"/>
        </w:rPr>
        <w:t>, respectively. Box 2 describes the full algorithm for developing a low-rank Jacobian.</w:t>
      </w:r>
    </w:p>
    <w:p w14:paraId="3962C122" w14:textId="00A7D114" w:rsidR="00FC4945" w:rsidRDefault="00FC4945" w:rsidP="007A4AD3">
      <w:pPr>
        <w:rPr>
          <w:rFonts w:ascii="Times New Roman" w:eastAsiaTheme="minorEastAsia" w:hAnsi="Times New Roman" w:cs="Times New Roman"/>
          <w:sz w:val="22"/>
        </w:rPr>
      </w:pPr>
    </w:p>
    <w:p w14:paraId="410C8DC2" w14:textId="03E1B80A" w:rsidR="00FC4945" w:rsidRDefault="00FC4945" w:rsidP="007A4AD3">
      <w:pPr>
        <w:rPr>
          <w:rFonts w:ascii="Times New Roman" w:eastAsiaTheme="minorEastAsia" w:hAnsi="Times New Roman" w:cs="Times New Roman"/>
          <w:sz w:val="22"/>
        </w:rPr>
      </w:pPr>
      <w:r>
        <w:rPr>
          <w:rFonts w:ascii="Times New Roman" w:eastAsiaTheme="minorEastAsia" w:hAnsi="Times New Roman" w:cs="Times New Roman"/>
          <w:sz w:val="22"/>
        </w:rPr>
        <w:t>The resulting Jacobian is a low-rank approximation of the linear forward model. It accurately quantifies the forward model where the inverse system has high information content and loses accuracy in areas with lower information content. Consequently, the resulting posterior solution</w:t>
      </w:r>
      <w:r w:rsidR="004945DF">
        <w:rPr>
          <w:rFonts w:ascii="Times New Roman" w:eastAsiaTheme="minorEastAsia" w:hAnsi="Times New Roman" w:cs="Times New Roman"/>
          <w:sz w:val="22"/>
        </w:rPr>
        <w:t xml:space="preserve"> is accurate</w:t>
      </w:r>
      <w:r>
        <w:rPr>
          <w:rFonts w:ascii="Times New Roman" w:eastAsiaTheme="minorEastAsia" w:hAnsi="Times New Roman" w:cs="Times New Roman"/>
          <w:sz w:val="22"/>
        </w:rPr>
        <w:t xml:space="preserve"> in areas with high information content</w:t>
      </w:r>
      <w:r w:rsidR="004945DF">
        <w:rPr>
          <w:rFonts w:ascii="Times New Roman" w:eastAsiaTheme="minorEastAsia" w:hAnsi="Times New Roman" w:cs="Times New Roman"/>
          <w:sz w:val="22"/>
        </w:rPr>
        <w:t xml:space="preserve"> and has increasing errors with decreasing information content. </w:t>
      </w:r>
      <w:r w:rsidR="00C05F18">
        <w:rPr>
          <w:rFonts w:ascii="Times New Roman" w:eastAsiaTheme="minorEastAsia" w:hAnsi="Times New Roman" w:cs="Times New Roman"/>
          <w:sz w:val="22"/>
        </w:rPr>
        <w:t xml:space="preserve">A filter can be applied </w:t>
      </w:r>
      <w:r w:rsidR="00E6716A">
        <w:rPr>
          <w:rFonts w:ascii="Times New Roman" w:eastAsiaTheme="minorEastAsia" w:hAnsi="Times New Roman" w:cs="Times New Roman"/>
          <w:sz w:val="22"/>
        </w:rPr>
        <w:t xml:space="preserve">that sets the posterior solution to the prior value in grid cells where the averaging kernel corresponding to the approximated Jacobian is small. [Insert exact threshold here.] </w:t>
      </w:r>
      <w:r w:rsidR="005D433D">
        <w:rPr>
          <w:rFonts w:ascii="Times New Roman" w:eastAsiaTheme="minorEastAsia" w:hAnsi="Times New Roman" w:cs="Times New Roman"/>
          <w:sz w:val="22"/>
        </w:rPr>
        <w:t>This approach solves the inversion in a manner consistent with the information content of the inverse system.</w:t>
      </w:r>
    </w:p>
    <w:p w14:paraId="2AD2F7A9" w14:textId="2A18BCA1" w:rsidR="00E772C0" w:rsidRDefault="00E772C0" w:rsidP="007A4AD3">
      <w:pPr>
        <w:rPr>
          <w:rFonts w:ascii="Times New Roman" w:eastAsiaTheme="minorEastAsia" w:hAnsi="Times New Roman" w:cs="Times New Roman"/>
          <w:sz w:val="22"/>
        </w:rPr>
      </w:pPr>
    </w:p>
    <w:p w14:paraId="01214D35" w14:textId="34403929" w:rsidR="009D2F5C" w:rsidRDefault="00257EEA" w:rsidP="0092104F">
      <w:pPr>
        <w:rPr>
          <w:rFonts w:ascii="Times New Roman" w:hAnsi="Times New Roman" w:cs="Times New Roman"/>
          <w:b/>
          <w:sz w:val="22"/>
        </w:rPr>
      </w:pPr>
      <w:r w:rsidRPr="00257EEA">
        <w:rPr>
          <w:rFonts w:ascii="Times New Roman" w:hAnsi="Times New Roman" w:cs="Times New Roman"/>
          <w:b/>
          <w:sz w:val="22"/>
        </w:rPr>
        <w:t>Section 3: Results</w:t>
      </w:r>
      <w:r w:rsidR="00F40BA8">
        <w:rPr>
          <w:rFonts w:ascii="Times New Roman" w:hAnsi="Times New Roman" w:cs="Times New Roman"/>
          <w:b/>
          <w:sz w:val="22"/>
        </w:rPr>
        <w:t xml:space="preserve"> and Discussion</w:t>
      </w:r>
    </w:p>
    <w:p w14:paraId="60C3DBE6" w14:textId="343D8E0D" w:rsidR="00257EEA" w:rsidRPr="00257EEA" w:rsidRDefault="00257EEA" w:rsidP="0092104F">
      <w:pPr>
        <w:rPr>
          <w:rFonts w:ascii="Times New Roman" w:hAnsi="Times New Roman" w:cs="Times New Roman"/>
          <w:sz w:val="22"/>
        </w:rPr>
      </w:pPr>
    </w:p>
    <w:p w14:paraId="5ED23DED" w14:textId="0A4674A8" w:rsidR="00FC4945" w:rsidRDefault="00257EEA" w:rsidP="0092104F">
      <w:pPr>
        <w:rPr>
          <w:rFonts w:ascii="Times New Roman" w:hAnsi="Times New Roman" w:cs="Times New Roman"/>
          <w:sz w:val="22"/>
        </w:rPr>
      </w:pPr>
      <w:r>
        <w:rPr>
          <w:rFonts w:ascii="Times New Roman" w:hAnsi="Times New Roman" w:cs="Times New Roman"/>
          <w:sz w:val="22"/>
        </w:rPr>
        <w:t xml:space="preserve">We demonstrate both the reduced-dimension and low-rank Jacobian approaches in an analytic Bayesian inversion of atmospheric methane columns observed by the GOSAT satellite over North America in July 2009. </w:t>
      </w:r>
      <w:r w:rsidR="00FC4945">
        <w:rPr>
          <w:rFonts w:ascii="Times New Roman" w:hAnsi="Times New Roman" w:cs="Times New Roman"/>
          <w:sz w:val="22"/>
        </w:rPr>
        <w:t xml:space="preserve">We construct </w:t>
      </w:r>
      <w:r w:rsidR="005D433D">
        <w:rPr>
          <w:rFonts w:ascii="Times New Roman" w:hAnsi="Times New Roman" w:cs="Times New Roman"/>
          <w:sz w:val="22"/>
        </w:rPr>
        <w:t xml:space="preserve">a </w:t>
      </w:r>
      <w:r w:rsidR="00FC4945">
        <w:rPr>
          <w:rFonts w:ascii="Times New Roman" w:hAnsi="Times New Roman" w:cs="Times New Roman"/>
          <w:sz w:val="22"/>
        </w:rPr>
        <w:t xml:space="preserve">Jacobian at 1º x 1.25º resolution, a reduced-dimension Jacobian with ~300 state vector elements, and a rank </w:t>
      </w:r>
      <w:r w:rsidR="005D433D">
        <w:rPr>
          <w:rFonts w:ascii="Times New Roman" w:hAnsi="Times New Roman" w:cs="Times New Roman"/>
          <w:sz w:val="22"/>
        </w:rPr>
        <w:t xml:space="preserve">200 </w:t>
      </w:r>
      <w:r w:rsidR="00FC4945">
        <w:rPr>
          <w:rFonts w:ascii="Times New Roman" w:hAnsi="Times New Roman" w:cs="Times New Roman"/>
          <w:sz w:val="22"/>
        </w:rPr>
        <w:t>Jacobian.</w:t>
      </w:r>
      <w:r w:rsidR="005D433D">
        <w:rPr>
          <w:rFonts w:ascii="Times New Roman" w:hAnsi="Times New Roman" w:cs="Times New Roman"/>
          <w:sz w:val="22"/>
        </w:rPr>
        <w:t xml:space="preserve"> We also construct a reduced-dimension Jacobian following the Gaussian mixture model (GMM) method described by Turner and Jacob (2015). We use those Jacobians within the inverse framework described by </w:t>
      </w:r>
      <w:proofErr w:type="spellStart"/>
      <w:r w:rsidR="005D433D">
        <w:rPr>
          <w:rFonts w:ascii="Times New Roman" w:hAnsi="Times New Roman" w:cs="Times New Roman"/>
          <w:sz w:val="22"/>
        </w:rPr>
        <w:t>Maasakkers</w:t>
      </w:r>
      <w:proofErr w:type="spellEnd"/>
      <w:r w:rsidR="005D433D">
        <w:rPr>
          <w:rFonts w:ascii="Times New Roman" w:hAnsi="Times New Roman" w:cs="Times New Roman"/>
          <w:sz w:val="22"/>
        </w:rPr>
        <w:t xml:space="preserve"> et al. (2019), adapted from the global system to </w:t>
      </w:r>
      <w:r w:rsidR="005D433D">
        <w:rPr>
          <w:rFonts w:ascii="Times New Roman" w:hAnsi="Times New Roman" w:cs="Times New Roman"/>
          <w:sz w:val="22"/>
        </w:rPr>
        <w:lastRenderedPageBreak/>
        <w:t>the North American domain</w:t>
      </w:r>
      <w:r w:rsidR="00A147E6">
        <w:rPr>
          <w:rFonts w:ascii="Times New Roman" w:hAnsi="Times New Roman" w:cs="Times New Roman"/>
          <w:sz w:val="22"/>
        </w:rPr>
        <w:t>. We solve for posterior scaling factors</w:t>
      </w:r>
      <w:r w:rsidR="005D433D">
        <w:rPr>
          <w:rFonts w:ascii="Times New Roman" w:hAnsi="Times New Roman" w:cs="Times New Roman"/>
          <w:sz w:val="22"/>
        </w:rPr>
        <w:t xml:space="preserve"> and compare results. [Insert summary of results.]</w:t>
      </w:r>
    </w:p>
    <w:p w14:paraId="1D916A9D" w14:textId="77777777" w:rsidR="00FC4945" w:rsidRDefault="00FC4945" w:rsidP="0092104F">
      <w:pPr>
        <w:rPr>
          <w:rFonts w:ascii="Times New Roman" w:hAnsi="Times New Roman" w:cs="Times New Roman"/>
          <w:sz w:val="22"/>
        </w:rPr>
      </w:pPr>
    </w:p>
    <w:p w14:paraId="2587C298" w14:textId="3B3F49BC" w:rsidR="00CE1208" w:rsidRDefault="00B55BBB" w:rsidP="0092104F">
      <w:pPr>
        <w:rPr>
          <w:rFonts w:ascii="Times New Roman" w:hAnsi="Times New Roman" w:cs="Times New Roman"/>
          <w:sz w:val="22"/>
        </w:rPr>
      </w:pPr>
      <w:r>
        <w:rPr>
          <w:rFonts w:ascii="Times New Roman" w:hAnsi="Times New Roman" w:cs="Times New Roman"/>
          <w:sz w:val="22"/>
        </w:rPr>
        <w:t>In all inversions,</w:t>
      </w:r>
      <w:r w:rsidR="00257EEA">
        <w:rPr>
          <w:rFonts w:ascii="Times New Roman" w:hAnsi="Times New Roman" w:cs="Times New Roman"/>
          <w:sz w:val="22"/>
        </w:rPr>
        <w:t xml:space="preserve"> </w:t>
      </w:r>
      <w:r>
        <w:rPr>
          <w:rFonts w:ascii="Times New Roman" w:hAnsi="Times New Roman" w:cs="Times New Roman"/>
          <w:sz w:val="22"/>
        </w:rPr>
        <w:t>w</w:t>
      </w:r>
      <w:r w:rsidR="00257EEA">
        <w:rPr>
          <w:rFonts w:ascii="Times New Roman" w:hAnsi="Times New Roman" w:cs="Times New Roman"/>
          <w:sz w:val="22"/>
        </w:rPr>
        <w:t xml:space="preserve">e use the </w:t>
      </w:r>
      <w:r w:rsidR="0053483B">
        <w:rPr>
          <w:rFonts w:ascii="Times New Roman" w:hAnsi="Times New Roman" w:cs="Times New Roman"/>
          <w:sz w:val="22"/>
        </w:rPr>
        <w:t xml:space="preserve">nested North American </w:t>
      </w:r>
      <w:r w:rsidR="00257EEA">
        <w:rPr>
          <w:rFonts w:ascii="Times New Roman" w:hAnsi="Times New Roman" w:cs="Times New Roman"/>
          <w:sz w:val="22"/>
        </w:rPr>
        <w:t>GEOS-</w:t>
      </w:r>
      <w:proofErr w:type="spellStart"/>
      <w:r w:rsidR="00257EEA">
        <w:rPr>
          <w:rFonts w:ascii="Times New Roman" w:hAnsi="Times New Roman" w:cs="Times New Roman"/>
          <w:sz w:val="22"/>
        </w:rPr>
        <w:t>Chem</w:t>
      </w:r>
      <w:proofErr w:type="spellEnd"/>
      <w:r w:rsidR="00257EEA">
        <w:rPr>
          <w:rFonts w:ascii="Times New Roman" w:hAnsi="Times New Roman" w:cs="Times New Roman"/>
          <w:sz w:val="22"/>
        </w:rPr>
        <w:t xml:space="preserve"> CTM </w:t>
      </w:r>
      <w:r w:rsidR="009F7374">
        <w:rPr>
          <w:rFonts w:ascii="Times New Roman" w:hAnsi="Times New Roman" w:cs="Times New Roman"/>
          <w:sz w:val="22"/>
        </w:rPr>
        <w:t xml:space="preserve">version 12.4.0 </w:t>
      </w:r>
      <w:r w:rsidR="00257EEA">
        <w:rPr>
          <w:rFonts w:ascii="Times New Roman" w:hAnsi="Times New Roman" w:cs="Times New Roman"/>
          <w:sz w:val="22"/>
        </w:rPr>
        <w:t>as forward model to simulate atmospheric methane column concentrations</w:t>
      </w:r>
      <w:r w:rsidR="0053483B">
        <w:rPr>
          <w:rFonts w:ascii="Times New Roman" w:hAnsi="Times New Roman" w:cs="Times New Roman"/>
          <w:sz w:val="22"/>
        </w:rPr>
        <w:t xml:space="preserve"> at</w:t>
      </w:r>
      <w:r w:rsidR="00852156">
        <w:rPr>
          <w:rFonts w:ascii="Times New Roman" w:hAnsi="Times New Roman" w:cs="Times New Roman"/>
          <w:sz w:val="22"/>
        </w:rPr>
        <w:t xml:space="preserve"> </w:t>
      </w:r>
      <w:r w:rsidR="002D2EF2">
        <w:rPr>
          <w:rFonts w:ascii="Times New Roman" w:hAnsi="Times New Roman" w:cs="Times New Roman"/>
          <w:sz w:val="22"/>
        </w:rPr>
        <w:t xml:space="preserve">0.5º x 0.625º </w:t>
      </w:r>
      <w:r w:rsidR="0053483B">
        <w:rPr>
          <w:rFonts w:ascii="Times New Roman" w:hAnsi="Times New Roman" w:cs="Times New Roman"/>
          <w:sz w:val="22"/>
        </w:rPr>
        <w:t>resolution</w:t>
      </w:r>
      <w:r w:rsidR="00257EEA">
        <w:rPr>
          <w:rFonts w:ascii="Times New Roman" w:hAnsi="Times New Roman" w:cs="Times New Roman"/>
          <w:sz w:val="22"/>
        </w:rPr>
        <w:t xml:space="preserve">. </w:t>
      </w:r>
      <w:r w:rsidR="002E4704">
        <w:rPr>
          <w:rFonts w:ascii="Times New Roman" w:hAnsi="Times New Roman" w:cs="Times New Roman"/>
          <w:sz w:val="22"/>
        </w:rPr>
        <w:t>The model is driven with MERRA-2 meteorological fields (</w:t>
      </w:r>
      <w:proofErr w:type="spellStart"/>
      <w:r w:rsidR="002E4704">
        <w:rPr>
          <w:rFonts w:ascii="Times New Roman" w:hAnsi="Times New Roman" w:cs="Times New Roman"/>
          <w:sz w:val="22"/>
        </w:rPr>
        <w:t>Bosilovich</w:t>
      </w:r>
      <w:proofErr w:type="spellEnd"/>
      <w:r w:rsidR="002E4704">
        <w:rPr>
          <w:rFonts w:ascii="Times New Roman" w:hAnsi="Times New Roman" w:cs="Times New Roman"/>
          <w:sz w:val="22"/>
        </w:rPr>
        <w:t xml:space="preserve"> et al., 2016) from the NASA Global Modeling and Assimilation Office (GMAO). </w:t>
      </w:r>
      <w:r w:rsidR="0053483B">
        <w:rPr>
          <w:rFonts w:ascii="Times New Roman" w:hAnsi="Times New Roman" w:cs="Times New Roman"/>
          <w:sz w:val="22"/>
        </w:rPr>
        <w:t xml:space="preserve">We use boundary conditions </w:t>
      </w:r>
      <w:r w:rsidR="002E4704">
        <w:rPr>
          <w:rFonts w:ascii="Times New Roman" w:hAnsi="Times New Roman" w:cs="Times New Roman"/>
          <w:sz w:val="22"/>
        </w:rPr>
        <w:t xml:space="preserve">and initial conditions [check this] </w:t>
      </w:r>
      <w:r w:rsidR="0053483B">
        <w:rPr>
          <w:rFonts w:ascii="Times New Roman" w:hAnsi="Times New Roman" w:cs="Times New Roman"/>
          <w:sz w:val="22"/>
        </w:rPr>
        <w:t xml:space="preserve">from </w:t>
      </w:r>
      <w:r w:rsidR="002E4704">
        <w:rPr>
          <w:rFonts w:ascii="Times New Roman" w:hAnsi="Times New Roman" w:cs="Times New Roman"/>
          <w:sz w:val="22"/>
        </w:rPr>
        <w:t>a global GEOS-</w:t>
      </w:r>
      <w:proofErr w:type="spellStart"/>
      <w:r w:rsidR="002E4704">
        <w:rPr>
          <w:rFonts w:ascii="Times New Roman" w:hAnsi="Times New Roman" w:cs="Times New Roman"/>
          <w:sz w:val="22"/>
        </w:rPr>
        <w:t>Chem</w:t>
      </w:r>
      <w:proofErr w:type="spellEnd"/>
      <w:r w:rsidR="002E4704">
        <w:rPr>
          <w:rFonts w:ascii="Times New Roman" w:hAnsi="Times New Roman" w:cs="Times New Roman"/>
          <w:sz w:val="22"/>
        </w:rPr>
        <w:t xml:space="preserve"> 4º x 5º</w:t>
      </w:r>
      <w:r w:rsidR="009F7374">
        <w:rPr>
          <w:rFonts w:ascii="Times New Roman" w:hAnsi="Times New Roman" w:cs="Times New Roman"/>
          <w:sz w:val="22"/>
        </w:rPr>
        <w:t xml:space="preserve"> </w:t>
      </w:r>
      <w:r w:rsidR="002E4704">
        <w:rPr>
          <w:rFonts w:ascii="Times New Roman" w:hAnsi="Times New Roman" w:cs="Times New Roman"/>
          <w:sz w:val="22"/>
        </w:rPr>
        <w:t>simulation for July 200</w:t>
      </w:r>
      <w:r w:rsidR="000D099C">
        <w:rPr>
          <w:rFonts w:ascii="Times New Roman" w:hAnsi="Times New Roman" w:cs="Times New Roman"/>
          <w:sz w:val="22"/>
        </w:rPr>
        <w:t xml:space="preserve">9 driven by </w:t>
      </w:r>
      <w:r w:rsidR="00435870">
        <w:rPr>
          <w:rFonts w:ascii="Times New Roman" w:hAnsi="Times New Roman" w:cs="Times New Roman"/>
          <w:sz w:val="22"/>
        </w:rPr>
        <w:t>prior emissions with posterior scaling factors applied</w:t>
      </w:r>
      <w:r w:rsidR="002E4704">
        <w:rPr>
          <w:rFonts w:ascii="Times New Roman" w:hAnsi="Times New Roman" w:cs="Times New Roman"/>
          <w:sz w:val="22"/>
        </w:rPr>
        <w:t xml:space="preserve"> as described by </w:t>
      </w:r>
      <w:proofErr w:type="spellStart"/>
      <w:r w:rsidR="002E4704">
        <w:rPr>
          <w:rFonts w:ascii="Times New Roman" w:hAnsi="Times New Roman" w:cs="Times New Roman"/>
          <w:sz w:val="22"/>
        </w:rPr>
        <w:t>Maasakkers</w:t>
      </w:r>
      <w:proofErr w:type="spellEnd"/>
      <w:r w:rsidR="002E4704">
        <w:rPr>
          <w:rFonts w:ascii="Times New Roman" w:hAnsi="Times New Roman" w:cs="Times New Roman"/>
          <w:sz w:val="22"/>
        </w:rPr>
        <w:t xml:space="preserve"> et al. (2019). All inversions also use the prior emissions, prior error</w:t>
      </w:r>
      <w:r w:rsidR="00192EE9">
        <w:rPr>
          <w:rFonts w:ascii="Times New Roman" w:hAnsi="Times New Roman" w:cs="Times New Roman"/>
          <w:sz w:val="22"/>
        </w:rPr>
        <w:t xml:space="preserve"> covariances,</w:t>
      </w:r>
      <w:r w:rsidR="002E4704">
        <w:rPr>
          <w:rFonts w:ascii="Times New Roman" w:hAnsi="Times New Roman" w:cs="Times New Roman"/>
          <w:sz w:val="22"/>
        </w:rPr>
        <w:t xml:space="preserve"> observations, and observation</w:t>
      </w:r>
      <w:r w:rsidR="00192EE9">
        <w:rPr>
          <w:rFonts w:ascii="Times New Roman" w:hAnsi="Times New Roman" w:cs="Times New Roman"/>
          <w:sz w:val="22"/>
        </w:rPr>
        <w:t>al error covariances</w:t>
      </w:r>
      <w:r w:rsidR="002E4704">
        <w:rPr>
          <w:rFonts w:ascii="Times New Roman" w:hAnsi="Times New Roman" w:cs="Times New Roman"/>
          <w:sz w:val="22"/>
        </w:rPr>
        <w:t xml:space="preserve"> as described by </w:t>
      </w:r>
      <w:proofErr w:type="spellStart"/>
      <w:r w:rsidR="002E4704">
        <w:rPr>
          <w:rFonts w:ascii="Times New Roman" w:hAnsi="Times New Roman" w:cs="Times New Roman"/>
          <w:sz w:val="22"/>
        </w:rPr>
        <w:t>Maasakkers</w:t>
      </w:r>
      <w:proofErr w:type="spellEnd"/>
      <w:r w:rsidR="002E4704">
        <w:rPr>
          <w:rFonts w:ascii="Times New Roman" w:hAnsi="Times New Roman" w:cs="Times New Roman"/>
          <w:sz w:val="22"/>
        </w:rPr>
        <w:t xml:space="preserve"> et al. (2019). In particular, we use the University of Leicester version 7 CO</w:t>
      </w:r>
      <w:r w:rsidR="002E4704">
        <w:rPr>
          <w:rFonts w:ascii="Times New Roman" w:hAnsi="Times New Roman" w:cs="Times New Roman"/>
          <w:sz w:val="22"/>
          <w:vertAlign w:val="subscript"/>
        </w:rPr>
        <w:t>2</w:t>
      </w:r>
      <w:r w:rsidR="002E4704">
        <w:rPr>
          <w:rFonts w:ascii="Times New Roman" w:hAnsi="Times New Roman" w:cs="Times New Roman"/>
          <w:sz w:val="22"/>
        </w:rPr>
        <w:t xml:space="preserve"> proxy retrieval over land (Parker et al. 2011, 2015) for July 2009, excluding glint data and observations north of 60ºN. </w:t>
      </w:r>
      <w:r w:rsidR="00CE1208">
        <w:rPr>
          <w:rFonts w:ascii="Times New Roman" w:hAnsi="Times New Roman" w:cs="Times New Roman"/>
          <w:sz w:val="22"/>
        </w:rPr>
        <w:t>F</w:t>
      </w:r>
      <w:r w:rsidR="002E4704">
        <w:rPr>
          <w:rFonts w:ascii="Times New Roman" w:hAnsi="Times New Roman" w:cs="Times New Roman"/>
          <w:sz w:val="22"/>
        </w:rPr>
        <w:t xml:space="preserve">igure </w:t>
      </w:r>
      <w:r w:rsidR="008A3280">
        <w:rPr>
          <w:rFonts w:ascii="Times New Roman" w:hAnsi="Times New Roman" w:cs="Times New Roman"/>
          <w:sz w:val="22"/>
        </w:rPr>
        <w:t>1</w:t>
      </w:r>
      <w:r w:rsidR="002E4704">
        <w:rPr>
          <w:rFonts w:ascii="Times New Roman" w:hAnsi="Times New Roman" w:cs="Times New Roman"/>
          <w:sz w:val="22"/>
        </w:rPr>
        <w:t xml:space="preserve"> shows the GOSAT data used by all inversions.</w:t>
      </w:r>
      <w:r w:rsidR="00CE1208">
        <w:rPr>
          <w:rFonts w:ascii="Times New Roman" w:hAnsi="Times New Roman" w:cs="Times New Roman"/>
          <w:sz w:val="22"/>
        </w:rPr>
        <w:t xml:space="preserve"> </w:t>
      </w:r>
    </w:p>
    <w:p w14:paraId="5B0D17C0" w14:textId="5942F37A" w:rsidR="00CE1208" w:rsidRDefault="00CE1208" w:rsidP="0092104F">
      <w:pPr>
        <w:rPr>
          <w:rFonts w:ascii="Times New Roman" w:hAnsi="Times New Roman" w:cs="Times New Roman"/>
          <w:sz w:val="22"/>
        </w:rPr>
      </w:pPr>
    </w:p>
    <w:p w14:paraId="7883736C" w14:textId="635CB39E" w:rsidR="008A3280" w:rsidRDefault="008A3280" w:rsidP="008A3280">
      <w:pPr>
        <w:jc w:val="center"/>
        <w:rPr>
          <w:rFonts w:ascii="Times New Roman" w:hAnsi="Times New Roman" w:cs="Times New Roman"/>
          <w:sz w:val="22"/>
        </w:rPr>
      </w:pPr>
      <w:r>
        <w:rPr>
          <w:noProof/>
          <w:sz w:val="22"/>
        </w:rPr>
        <w:drawing>
          <wp:inline distT="0" distB="0" distL="0" distR="0" wp14:anchorId="1030CAEC" wp14:editId="0C3011E4">
            <wp:extent cx="3699141" cy="2249424"/>
            <wp:effectExtent l="0" t="0" r="0" b="0"/>
            <wp:docPr id="6" name="Picture 6" descr="/var/folders/hl/0mslsrps5n1cdw1qjfny_vd40000gn/T/com.microsoft.Word/Content.MSO/80674A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l/0mslsrps5n1cdw1qjfny_vd40000gn/T/com.microsoft.Word/Content.MSO/80674A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9835" cy="2255927"/>
                    </a:xfrm>
                    <a:prstGeom prst="rect">
                      <a:avLst/>
                    </a:prstGeom>
                    <a:noFill/>
                    <a:ln>
                      <a:noFill/>
                    </a:ln>
                  </pic:spPr>
                </pic:pic>
              </a:graphicData>
            </a:graphic>
          </wp:inline>
        </w:drawing>
      </w:r>
    </w:p>
    <w:p w14:paraId="766399D9" w14:textId="4DCB1D28" w:rsidR="008A3280" w:rsidRDefault="008A3280" w:rsidP="00C20F06">
      <w:pPr>
        <w:ind w:firstLine="720"/>
        <w:rPr>
          <w:rFonts w:ascii="Times New Roman" w:hAnsi="Times New Roman" w:cs="Times New Roman"/>
          <w:sz w:val="22"/>
        </w:rPr>
      </w:pPr>
      <w:r>
        <w:rPr>
          <w:rFonts w:ascii="Times New Roman" w:hAnsi="Times New Roman" w:cs="Times New Roman"/>
          <w:sz w:val="22"/>
        </w:rPr>
        <w:t>Figure 1: GOSAT atmospheric methane column retrievals for July 2009</w:t>
      </w:r>
    </w:p>
    <w:p w14:paraId="04A0C0D6" w14:textId="77777777" w:rsidR="008A3280" w:rsidRDefault="008A3280" w:rsidP="0092104F">
      <w:pPr>
        <w:rPr>
          <w:rFonts w:ascii="Times New Roman" w:hAnsi="Times New Roman" w:cs="Times New Roman"/>
          <w:sz w:val="22"/>
        </w:rPr>
      </w:pPr>
    </w:p>
    <w:p w14:paraId="4E254F0E" w14:textId="21835DC0" w:rsidR="002E4704" w:rsidRDefault="00CE1208" w:rsidP="0092104F">
      <w:pPr>
        <w:rPr>
          <w:rFonts w:ascii="Times New Roman" w:hAnsi="Times New Roman" w:cs="Times New Roman"/>
          <w:sz w:val="22"/>
        </w:rPr>
      </w:pPr>
      <w:r>
        <w:rPr>
          <w:rFonts w:ascii="Times New Roman" w:hAnsi="Times New Roman" w:cs="Times New Roman"/>
          <w:sz w:val="22"/>
        </w:rPr>
        <w:t xml:space="preserve">Figure </w:t>
      </w:r>
      <w:r w:rsidR="008A3280">
        <w:rPr>
          <w:rFonts w:ascii="Times New Roman" w:hAnsi="Times New Roman" w:cs="Times New Roman"/>
          <w:sz w:val="22"/>
        </w:rPr>
        <w:t>2</w:t>
      </w:r>
      <w:r>
        <w:rPr>
          <w:rFonts w:ascii="Times New Roman" w:hAnsi="Times New Roman" w:cs="Times New Roman"/>
          <w:sz w:val="22"/>
        </w:rPr>
        <w:t xml:space="preserve"> shows the information content of the true system, as given by the diagonal elements of the averaging kernel. </w:t>
      </w:r>
      <w:r w:rsidR="00435870">
        <w:rPr>
          <w:rFonts w:ascii="Times New Roman" w:hAnsi="Times New Roman" w:cs="Times New Roman"/>
          <w:sz w:val="22"/>
        </w:rPr>
        <w:t xml:space="preserve">Grid boxes with large (close to one) values have more information content, or a stronger ability to constrain emissions. Grid boxes with small (close to zero) values have less ability to constrain emissions. </w:t>
      </w:r>
      <w:r>
        <w:rPr>
          <w:rFonts w:ascii="Times New Roman" w:hAnsi="Times New Roman" w:cs="Times New Roman"/>
          <w:sz w:val="22"/>
        </w:rPr>
        <w:t>The information content displays significant spatial variability</w:t>
      </w:r>
      <w:r w:rsidR="00435870">
        <w:rPr>
          <w:rFonts w:ascii="Times New Roman" w:hAnsi="Times New Roman" w:cs="Times New Roman"/>
          <w:sz w:val="22"/>
        </w:rPr>
        <w:t>. Notably, all grid boxes have relatively low averaging kernel values because of the limited number of observations incorporated into the inversion. Introducing more observations may change the distribution of the information content but the spatial variability would likely be preserved. This spatial variability justifies the reduced-dimension and low-rank Jacobian approaches.</w:t>
      </w:r>
    </w:p>
    <w:p w14:paraId="15A22767" w14:textId="5E67D063" w:rsidR="008A3280" w:rsidRDefault="008A3280" w:rsidP="0092104F">
      <w:pPr>
        <w:rPr>
          <w:rFonts w:ascii="Times New Roman" w:hAnsi="Times New Roman" w:cs="Times New Roman"/>
          <w:sz w:val="22"/>
        </w:rPr>
      </w:pPr>
    </w:p>
    <w:p w14:paraId="4FB24EDD" w14:textId="45515AE7" w:rsidR="008A3280" w:rsidRDefault="008A3280" w:rsidP="008A3280">
      <w:pPr>
        <w:jc w:val="center"/>
        <w:rPr>
          <w:rFonts w:ascii="Times New Roman" w:hAnsi="Times New Roman" w:cs="Times New Roman"/>
          <w:sz w:val="22"/>
        </w:rPr>
      </w:pPr>
      <w:r>
        <w:rPr>
          <w:noProof/>
          <w:sz w:val="22"/>
        </w:rPr>
        <w:lastRenderedPageBreak/>
        <w:drawing>
          <wp:inline distT="0" distB="0" distL="0" distR="0" wp14:anchorId="0A15B233" wp14:editId="4C364374">
            <wp:extent cx="3703320" cy="2169045"/>
            <wp:effectExtent l="0" t="0" r="0" b="3175"/>
            <wp:docPr id="7" name="Picture 7" descr="/var/folders/hl/0mslsrps5n1cdw1qjfny_vd40000gn/T/com.microsoft.Word/Content.MSO/643253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l/0mslsrps5n1cdw1qjfny_vd40000gn/T/com.microsoft.Word/Content.MSO/643253E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3320" cy="2169045"/>
                    </a:xfrm>
                    <a:prstGeom prst="rect">
                      <a:avLst/>
                    </a:prstGeom>
                    <a:noFill/>
                    <a:ln>
                      <a:noFill/>
                    </a:ln>
                  </pic:spPr>
                </pic:pic>
              </a:graphicData>
            </a:graphic>
          </wp:inline>
        </w:drawing>
      </w:r>
    </w:p>
    <w:p w14:paraId="5D19185F" w14:textId="20623691" w:rsidR="008A3280" w:rsidRDefault="008A3280" w:rsidP="00C20F06">
      <w:pPr>
        <w:ind w:left="720"/>
        <w:rPr>
          <w:rFonts w:ascii="Times New Roman" w:hAnsi="Times New Roman" w:cs="Times New Roman"/>
          <w:sz w:val="22"/>
        </w:rPr>
      </w:pPr>
      <w:r>
        <w:rPr>
          <w:rFonts w:ascii="Times New Roman" w:hAnsi="Times New Roman" w:cs="Times New Roman"/>
          <w:sz w:val="22"/>
        </w:rPr>
        <w:t xml:space="preserve">Figure 2: Information content of the true inverse system, as given by the diagonal elements of the averaging kernels. </w:t>
      </w:r>
      <w:r w:rsidR="00C20F06">
        <w:rPr>
          <w:rFonts w:ascii="Times New Roman" w:hAnsi="Times New Roman" w:cs="Times New Roman"/>
          <w:sz w:val="22"/>
        </w:rPr>
        <w:t>The inversion can better constrain emissions in g</w:t>
      </w:r>
      <w:r>
        <w:rPr>
          <w:rFonts w:ascii="Times New Roman" w:hAnsi="Times New Roman" w:cs="Times New Roman"/>
          <w:sz w:val="22"/>
        </w:rPr>
        <w:t xml:space="preserve">rid boxes with large (closer to one) </w:t>
      </w:r>
      <w:r w:rsidR="00C20F06">
        <w:rPr>
          <w:rFonts w:ascii="Times New Roman" w:hAnsi="Times New Roman" w:cs="Times New Roman"/>
          <w:sz w:val="22"/>
        </w:rPr>
        <w:t>averaging kernel values.</w:t>
      </w:r>
    </w:p>
    <w:p w14:paraId="376AB6B6" w14:textId="1B06E80C" w:rsidR="002E4704" w:rsidRDefault="002E4704" w:rsidP="0092104F">
      <w:pPr>
        <w:rPr>
          <w:rFonts w:ascii="Times New Roman" w:hAnsi="Times New Roman" w:cs="Times New Roman"/>
          <w:sz w:val="22"/>
        </w:rPr>
      </w:pPr>
    </w:p>
    <w:p w14:paraId="45979FF1" w14:textId="0712BBED" w:rsidR="00C20F06" w:rsidRDefault="002E4704" w:rsidP="0092104F">
      <w:pPr>
        <w:rPr>
          <w:rFonts w:ascii="Times New Roman" w:eastAsiaTheme="minorEastAsia" w:hAnsi="Times New Roman" w:cs="Times New Roman"/>
          <w:sz w:val="22"/>
        </w:rPr>
      </w:pPr>
      <w:r>
        <w:rPr>
          <w:rFonts w:ascii="Times New Roman" w:hAnsi="Times New Roman" w:cs="Times New Roman"/>
          <w:sz w:val="22"/>
        </w:rPr>
        <w:t xml:space="preserve">We use a 1º x 1.25º grid as the base resolution for all Jacobians. </w:t>
      </w:r>
      <w:r w:rsidR="00192EE9">
        <w:rPr>
          <w:rFonts w:ascii="Times New Roman" w:hAnsi="Times New Roman" w:cs="Times New Roman"/>
          <w:sz w:val="22"/>
        </w:rPr>
        <w:t>The true Jacobian is constructed by perturbing aggregated 0.5º x 0.625º grid boxes</w:t>
      </w:r>
      <w:r w:rsidR="002C1838">
        <w:rPr>
          <w:rFonts w:ascii="Times New Roman" w:hAnsi="Times New Roman" w:cs="Times New Roman"/>
          <w:sz w:val="22"/>
        </w:rPr>
        <w:t>, requiring 2,098 model runs</w:t>
      </w:r>
      <w:r w:rsidR="00192EE9">
        <w:rPr>
          <w:rFonts w:ascii="Times New Roman" w:hAnsi="Times New Roman" w:cs="Times New Roman"/>
          <w:sz w:val="22"/>
        </w:rPr>
        <w:t>. The initial estimate for the reduced-dimension and low-rank Jacobians is constructed following the mass balance approach described in Section 2. Figure</w:t>
      </w:r>
      <w:r w:rsidR="00F6332D">
        <w:rPr>
          <w:rFonts w:ascii="Times New Roman" w:hAnsi="Times New Roman" w:cs="Times New Roman"/>
          <w:sz w:val="22"/>
        </w:rPr>
        <w:t xml:space="preserve"> 3</w:t>
      </w:r>
      <w:r w:rsidR="00192EE9">
        <w:rPr>
          <w:rFonts w:ascii="Times New Roman" w:hAnsi="Times New Roman" w:cs="Times New Roman"/>
          <w:sz w:val="22"/>
        </w:rPr>
        <w:t xml:space="preserve"> shows the initial estimate Jacobian elements plotted against the true Jacobian elements. While the elements of the initial estimate are of the same order of magnitude as the true Jacobian, significant scatter exists in the values. However, the patterns of information content, given by the eigenvectors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sidR="00192EE9">
        <w:rPr>
          <w:rFonts w:ascii="Times New Roman" w:eastAsiaTheme="minorEastAsia" w:hAnsi="Times New Roman" w:cs="Times New Roman"/>
          <w:sz w:val="22"/>
        </w:rPr>
        <w:t xml:space="preserve">, are broadly consistent with the true patterns of information content. </w:t>
      </w:r>
      <w:r w:rsidR="00906DA2">
        <w:rPr>
          <w:rFonts w:ascii="Times New Roman" w:eastAsiaTheme="minorEastAsia" w:hAnsi="Times New Roman" w:cs="Times New Roman"/>
          <w:sz w:val="22"/>
        </w:rPr>
        <w:t>As illustration, the</w:t>
      </w:r>
      <w:r w:rsidR="00192EE9">
        <w:rPr>
          <w:rFonts w:ascii="Times New Roman" w:eastAsiaTheme="minorEastAsia" w:hAnsi="Times New Roman" w:cs="Times New Roman"/>
          <w:sz w:val="22"/>
        </w:rPr>
        <w:t xml:space="preserve"> top row of figure </w:t>
      </w:r>
      <w:r w:rsidR="00BF0129">
        <w:rPr>
          <w:rFonts w:ascii="Times New Roman" w:eastAsiaTheme="minorEastAsia" w:hAnsi="Times New Roman" w:cs="Times New Roman"/>
          <w:sz w:val="22"/>
        </w:rPr>
        <w:t>4</w:t>
      </w:r>
      <w:r w:rsidR="00192EE9">
        <w:rPr>
          <w:rFonts w:ascii="Times New Roman" w:eastAsiaTheme="minorEastAsia" w:hAnsi="Times New Roman" w:cs="Times New Roman"/>
          <w:sz w:val="22"/>
        </w:rPr>
        <w:t xml:space="preserve"> shows the first </w:t>
      </w:r>
      <w:r w:rsidR="00906DA2">
        <w:rPr>
          <w:rFonts w:ascii="Times New Roman" w:eastAsiaTheme="minorEastAsia" w:hAnsi="Times New Roman" w:cs="Times New Roman"/>
          <w:sz w:val="22"/>
        </w:rPr>
        <w:t>four</w:t>
      </w:r>
      <w:r w:rsidR="00192EE9">
        <w:rPr>
          <w:rFonts w:ascii="Times New Roman" w:eastAsiaTheme="minorEastAsia" w:hAnsi="Times New Roman" w:cs="Times New Roman"/>
          <w:sz w:val="22"/>
        </w:rPr>
        <w:t xml:space="preserve"> patterns of information content </w:t>
      </w:r>
      <w:r w:rsidR="00CE1208">
        <w:rPr>
          <w:rFonts w:ascii="Times New Roman" w:eastAsiaTheme="minorEastAsia" w:hAnsi="Times New Roman" w:cs="Times New Roman"/>
          <w:sz w:val="22"/>
        </w:rPr>
        <w:t>for the true Jacobian, while the second row shows those patterns for the initial estimate. The third row shows the eigenvalue spectrum for the true and initial Jacobians, illustrating the similarity in the information content explained by each of the eigenvectors for both the true and initial inverse systems.</w:t>
      </w:r>
    </w:p>
    <w:p w14:paraId="21879F69" w14:textId="27624985" w:rsidR="00C20F06" w:rsidRDefault="00C20F06" w:rsidP="0092104F">
      <w:pPr>
        <w:rPr>
          <w:rFonts w:ascii="Times New Roman" w:hAnsi="Times New Roman" w:cs="Times New Roman"/>
          <w:sz w:val="22"/>
        </w:rPr>
      </w:pPr>
    </w:p>
    <w:p w14:paraId="70DA6D55" w14:textId="7F5E7A56" w:rsidR="002C1838" w:rsidRDefault="002C1838" w:rsidP="002C1838">
      <w:pPr>
        <w:rPr>
          <w:rFonts w:ascii="Times New Roman" w:hAnsi="Times New Roman" w:cs="Times New Roman"/>
          <w:sz w:val="22"/>
        </w:rPr>
      </w:pPr>
      <w:r>
        <w:rPr>
          <w:rFonts w:ascii="Times New Roman" w:hAnsi="Times New Roman" w:cs="Times New Roman"/>
          <w:sz w:val="22"/>
        </w:rPr>
        <w:t xml:space="preserve">To demonstrate the efficacy of the reduced-dimension and low-rank Jacobian methods proposed, we construct both Jacobians with the goal of reducing the number of </w:t>
      </w:r>
      <w:proofErr w:type="gramStart"/>
      <w:r>
        <w:rPr>
          <w:rFonts w:ascii="Times New Roman" w:hAnsi="Times New Roman" w:cs="Times New Roman"/>
          <w:sz w:val="22"/>
        </w:rPr>
        <w:t>model</w:t>
      </w:r>
      <w:proofErr w:type="gramEnd"/>
      <w:r>
        <w:rPr>
          <w:rFonts w:ascii="Times New Roman" w:hAnsi="Times New Roman" w:cs="Times New Roman"/>
          <w:sz w:val="22"/>
        </w:rPr>
        <w:t xml:space="preserve"> runs by an order of magnitude, from ~2,000 to ~200-300. </w:t>
      </w:r>
      <w:r w:rsidR="00BF0129">
        <w:rPr>
          <w:rFonts w:ascii="Times New Roman" w:hAnsi="Times New Roman" w:cs="Times New Roman"/>
          <w:sz w:val="22"/>
        </w:rPr>
        <w:t xml:space="preserve">It is worth noting that increasing the number of </w:t>
      </w:r>
      <w:proofErr w:type="gramStart"/>
      <w:r w:rsidR="00BF0129">
        <w:rPr>
          <w:rFonts w:ascii="Times New Roman" w:hAnsi="Times New Roman" w:cs="Times New Roman"/>
          <w:sz w:val="22"/>
        </w:rPr>
        <w:t>model</w:t>
      </w:r>
      <w:proofErr w:type="gramEnd"/>
      <w:r w:rsidR="00BF0129">
        <w:rPr>
          <w:rFonts w:ascii="Times New Roman" w:hAnsi="Times New Roman" w:cs="Times New Roman"/>
          <w:sz w:val="22"/>
        </w:rPr>
        <w:t xml:space="preserve"> runs, particularly in the second iteration of both methods, will always increase the accuracy of the Jacobian relative to the true Jacobian. Generally, then, the number of model runs should be set by computational limits. We consider first the reduced-dimension and then the low-rank Jacobians.</w:t>
      </w:r>
    </w:p>
    <w:p w14:paraId="4C33FA55" w14:textId="0F493A09" w:rsidR="00BF0129" w:rsidRDefault="00BF0129" w:rsidP="002C1838">
      <w:pPr>
        <w:rPr>
          <w:rFonts w:ascii="Times New Roman" w:hAnsi="Times New Roman" w:cs="Times New Roman"/>
          <w:sz w:val="22"/>
        </w:rPr>
      </w:pPr>
    </w:p>
    <w:p w14:paraId="311CEBE8" w14:textId="52F10714" w:rsidR="00BF0129" w:rsidRDefault="002C1838" w:rsidP="002C1838">
      <w:pPr>
        <w:rPr>
          <w:rFonts w:ascii="Times New Roman" w:hAnsi="Times New Roman" w:cs="Times New Roman"/>
          <w:sz w:val="22"/>
        </w:rPr>
      </w:pPr>
      <w:r>
        <w:rPr>
          <w:rFonts w:ascii="Times New Roman" w:hAnsi="Times New Roman" w:cs="Times New Roman"/>
          <w:sz w:val="22"/>
        </w:rPr>
        <w:t>[</w:t>
      </w:r>
      <w:r w:rsidR="00BF0129">
        <w:rPr>
          <w:rFonts w:ascii="Times New Roman" w:hAnsi="Times New Roman" w:cs="Times New Roman"/>
          <w:sz w:val="22"/>
        </w:rPr>
        <w:t>Paragraph about reduced-dimension Jacobian</w:t>
      </w:r>
    </w:p>
    <w:p w14:paraId="46944512" w14:textId="2E9F256E" w:rsidR="00BF0129" w:rsidRDefault="00BF0129" w:rsidP="002C1838">
      <w:pPr>
        <w:rPr>
          <w:rFonts w:ascii="Times New Roman" w:hAnsi="Times New Roman" w:cs="Times New Roman"/>
          <w:sz w:val="22"/>
        </w:rPr>
      </w:pPr>
      <w:r>
        <w:rPr>
          <w:rFonts w:ascii="Times New Roman" w:hAnsi="Times New Roman" w:cs="Times New Roman"/>
          <w:sz w:val="22"/>
        </w:rPr>
        <w:t>Note: I don’t currently have this paragraph completed</w:t>
      </w:r>
      <w:r w:rsidR="00A147E6">
        <w:rPr>
          <w:rFonts w:ascii="Times New Roman" w:hAnsi="Times New Roman" w:cs="Times New Roman"/>
          <w:sz w:val="22"/>
        </w:rPr>
        <w:t>.</w:t>
      </w:r>
      <w:r>
        <w:rPr>
          <w:rFonts w:ascii="Times New Roman" w:hAnsi="Times New Roman" w:cs="Times New Roman"/>
          <w:sz w:val="22"/>
        </w:rPr>
        <w:t xml:space="preserve"> I need to think of a way to evaluate the accuracy of the reduced-dimension Jacobian. While the posterior solution is exact on the multi-scale grid, it loses significant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w:t>
      </w:r>
    </w:p>
    <w:p w14:paraId="4D5A8A59" w14:textId="05E5A918" w:rsidR="00C20F06" w:rsidRDefault="00C20F06" w:rsidP="00C20F06">
      <w:pPr>
        <w:jc w:val="center"/>
        <w:rPr>
          <w:rFonts w:ascii="Times New Roman" w:hAnsi="Times New Roman" w:cs="Times New Roman"/>
          <w:sz w:val="22"/>
        </w:rPr>
      </w:pPr>
      <w:r w:rsidRPr="00C20F06">
        <w:rPr>
          <w:rFonts w:ascii="Times New Roman" w:hAnsi="Times New Roman" w:cs="Times New Roman"/>
          <w:noProof/>
          <w:sz w:val="22"/>
        </w:rPr>
        <w:lastRenderedPageBreak/>
        <w:drawing>
          <wp:inline distT="0" distB="0" distL="0" distR="0" wp14:anchorId="12AAE6DB" wp14:editId="06B7E5E8">
            <wp:extent cx="2432304" cy="2488294"/>
            <wp:effectExtent l="0" t="0" r="0" b="0"/>
            <wp:docPr id="3" name="Picture 2">
              <a:extLst xmlns:a="http://schemas.openxmlformats.org/drawingml/2006/main">
                <a:ext uri="{FF2B5EF4-FFF2-40B4-BE49-F238E27FC236}">
                  <a16:creationId xmlns:a16="http://schemas.microsoft.com/office/drawing/2014/main" id="{F47FC14F-FFDB-854A-BE49-1A32CD8D0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7FC14F-FFDB-854A-BE49-1A32CD8D07BD}"/>
                        </a:ext>
                      </a:extLst>
                    </pic:cNvPr>
                    <pic:cNvPicPr>
                      <a:picLocks noChangeAspect="1"/>
                    </pic:cNvPicPr>
                  </pic:nvPicPr>
                  <pic:blipFill rotWithShape="1">
                    <a:blip r:embed="rId14"/>
                    <a:srcRect r="66769"/>
                    <a:stretch/>
                  </pic:blipFill>
                  <pic:spPr bwMode="auto">
                    <a:xfrm>
                      <a:off x="0" y="0"/>
                      <a:ext cx="2433657" cy="2489678"/>
                    </a:xfrm>
                    <a:prstGeom prst="rect">
                      <a:avLst/>
                    </a:prstGeom>
                    <a:ln>
                      <a:noFill/>
                    </a:ln>
                    <a:extLst>
                      <a:ext uri="{53640926-AAD7-44D8-BBD7-CCE9431645EC}">
                        <a14:shadowObscured xmlns:a14="http://schemas.microsoft.com/office/drawing/2010/main"/>
                      </a:ext>
                    </a:extLst>
                  </pic:spPr>
                </pic:pic>
              </a:graphicData>
            </a:graphic>
          </wp:inline>
        </w:drawing>
      </w:r>
    </w:p>
    <w:p w14:paraId="5694B850" w14:textId="7F5CB5AA" w:rsidR="00F6332D" w:rsidRDefault="00F6332D" w:rsidP="00F6332D">
      <w:pPr>
        <w:ind w:left="720" w:hanging="720"/>
        <w:rPr>
          <w:rFonts w:ascii="Times New Roman" w:hAnsi="Times New Roman" w:cs="Times New Roman"/>
          <w:sz w:val="22"/>
        </w:rPr>
      </w:pPr>
      <w:r>
        <w:rPr>
          <w:rFonts w:ascii="Times New Roman" w:hAnsi="Times New Roman" w:cs="Times New Roman"/>
          <w:sz w:val="22"/>
        </w:rPr>
        <w:tab/>
        <w:t xml:space="preserve">Figure 3: </w:t>
      </w:r>
      <w:r w:rsidR="00906DA2">
        <w:rPr>
          <w:rFonts w:ascii="Times New Roman" w:hAnsi="Times New Roman" w:cs="Times New Roman"/>
          <w:sz w:val="22"/>
        </w:rPr>
        <w:t>Mass-balance estimated Jacobian plotted element-wise against the true Jacobian. [Note: I’ll get rid of the text in the upper left in the next version of this plot.]</w:t>
      </w:r>
    </w:p>
    <w:p w14:paraId="0E59C676" w14:textId="77777777" w:rsidR="00C20F06" w:rsidRDefault="00C20F06" w:rsidP="00C20F06">
      <w:pPr>
        <w:jc w:val="center"/>
        <w:rPr>
          <w:rFonts w:ascii="Times New Roman" w:hAnsi="Times New Roman" w:cs="Times New Roman"/>
          <w:sz w:val="22"/>
        </w:rPr>
      </w:pPr>
    </w:p>
    <w:p w14:paraId="184206C8" w14:textId="77777777" w:rsidR="00C20F06" w:rsidRDefault="00C20F06" w:rsidP="0092104F">
      <w:pPr>
        <w:rPr>
          <w:rFonts w:ascii="Times New Roman" w:hAnsi="Times New Roman" w:cs="Times New Roman"/>
          <w:sz w:val="22"/>
        </w:rPr>
      </w:pPr>
    </w:p>
    <w:p w14:paraId="11F41274" w14:textId="77777777" w:rsidR="00C20F06" w:rsidRDefault="00C20F06" w:rsidP="0092104F">
      <w:pPr>
        <w:rPr>
          <w:rFonts w:ascii="Times New Roman" w:hAnsi="Times New Roman" w:cs="Times New Roman"/>
          <w:sz w:val="22"/>
        </w:rPr>
      </w:pPr>
      <w:r>
        <w:rPr>
          <w:noProof/>
          <w:sz w:val="22"/>
        </w:rPr>
        <w:drawing>
          <wp:inline distT="0" distB="0" distL="0" distR="0" wp14:anchorId="1A2BF336" wp14:editId="37C9927C">
            <wp:extent cx="5943600" cy="1784985"/>
            <wp:effectExtent l="0" t="0" r="0" b="5715"/>
            <wp:docPr id="8" name="Picture 8" descr="/var/folders/hl/0mslsrps5n1cdw1qjfny_vd40000gn/T/com.microsoft.Word/Content.MSO/F98C56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l/0mslsrps5n1cdw1qjfny_vd40000gn/T/com.microsoft.Word/Content.MSO/F98C562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4723EFC1" w14:textId="77777777" w:rsidR="00906DA2" w:rsidRDefault="00C20F06" w:rsidP="0092104F">
      <w:pPr>
        <w:rPr>
          <w:rFonts w:ascii="Times New Roman" w:hAnsi="Times New Roman" w:cs="Times New Roman"/>
          <w:sz w:val="22"/>
        </w:rPr>
      </w:pPr>
      <w:r>
        <w:rPr>
          <w:noProof/>
          <w:sz w:val="22"/>
        </w:rPr>
        <w:drawing>
          <wp:inline distT="0" distB="0" distL="0" distR="0" wp14:anchorId="427745DF" wp14:editId="2BD44830">
            <wp:extent cx="5294376" cy="1609241"/>
            <wp:effectExtent l="0" t="0" r="1905" b="3810"/>
            <wp:docPr id="9" name="Picture 9" descr="/var/folders/hl/0mslsrps5n1cdw1qjfny_vd40000gn/T/com.microsoft.Word/Content.MSO/FA5619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l/0mslsrps5n1cdw1qjfny_vd40000gn/T/com.microsoft.Word/Content.MSO/FA56191A.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864" cy="1622155"/>
                    </a:xfrm>
                    <a:prstGeom prst="rect">
                      <a:avLst/>
                    </a:prstGeom>
                    <a:noFill/>
                    <a:ln>
                      <a:noFill/>
                    </a:ln>
                  </pic:spPr>
                </pic:pic>
              </a:graphicData>
            </a:graphic>
          </wp:inline>
        </w:drawing>
      </w:r>
    </w:p>
    <w:p w14:paraId="5FCEBE71" w14:textId="601835EE" w:rsidR="00CE1208" w:rsidRDefault="00906DA2" w:rsidP="00906DA2">
      <w:pPr>
        <w:ind w:left="720" w:hanging="720"/>
        <w:rPr>
          <w:rFonts w:ascii="Times New Roman" w:hAnsi="Times New Roman" w:cs="Times New Roman"/>
          <w:sz w:val="22"/>
        </w:rPr>
      </w:pPr>
      <w:r>
        <w:rPr>
          <w:rFonts w:ascii="Times New Roman" w:hAnsi="Times New Roman" w:cs="Times New Roman"/>
          <w:sz w:val="22"/>
        </w:rPr>
        <w:tab/>
        <w:t xml:space="preserve">Figure 4: Eigenvectors and eigenvalues of the mass-balance estimated Jacobian and true Jacobian. The top row shows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true</m:t>
            </m:r>
          </m:sup>
        </m:sSup>
      </m:oMath>
      <w:r>
        <w:rPr>
          <w:rFonts w:ascii="Times New Roman" w:eastAsiaTheme="minorEastAsia" w:hAnsi="Times New Roman" w:cs="Times New Roman"/>
          <w:sz w:val="22"/>
        </w:rPr>
        <w:t xml:space="preserve"> and the second row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(0)</m:t>
            </m:r>
          </m:sup>
        </m:sSup>
      </m:oMath>
      <w:r>
        <w:rPr>
          <w:rFonts w:ascii="Times New Roman" w:eastAsiaTheme="minorEastAsia" w:hAnsi="Times New Roman" w:cs="Times New Roman"/>
          <w:sz w:val="22"/>
        </w:rPr>
        <w:t xml:space="preserve">. While significant differences exist in the exact patterns, the estimated Jacobian generates patterns of information content that </w:t>
      </w:r>
      <w:r w:rsidR="00EB1375">
        <w:rPr>
          <w:rFonts w:ascii="Times New Roman" w:eastAsiaTheme="minorEastAsia" w:hAnsi="Times New Roman" w:cs="Times New Roman"/>
          <w:sz w:val="22"/>
        </w:rPr>
        <w:t xml:space="preserve">capture the broad regions contained in the true patterns. These similarities persist beyond the first four eigenvectors. The bottom row shows the </w:t>
      </w:r>
      <w:r w:rsidR="002C1838">
        <w:rPr>
          <w:rFonts w:ascii="Times New Roman" w:eastAsiaTheme="minorEastAsia" w:hAnsi="Times New Roman" w:cs="Times New Roman"/>
          <w:sz w:val="22"/>
        </w:rPr>
        <w:t>spectra of the eigenvalues associated with the true Jacobian (black) and the estimated Jacobian (red dashes) [Note: I’ll change the label “Update” to “Initial Estimate.”]</w:t>
      </w:r>
      <w:r>
        <w:rPr>
          <w:rFonts w:ascii="Times New Roman" w:eastAsiaTheme="minorEastAsia" w:hAnsi="Times New Roman" w:cs="Times New Roman"/>
          <w:sz w:val="22"/>
        </w:rPr>
        <w:t xml:space="preserve"> </w:t>
      </w:r>
      <w:r w:rsidR="002C1838">
        <w:rPr>
          <w:rFonts w:ascii="Times New Roman" w:eastAsiaTheme="minorEastAsia" w:hAnsi="Times New Roman" w:cs="Times New Roman"/>
          <w:sz w:val="22"/>
        </w:rPr>
        <w:t>The two spectra are similar, demonstrating that similar fractions of information content are captured by each eigenvector. [Note: I will also make the fonts a consistent size.]</w:t>
      </w:r>
      <w:r w:rsidR="00192EE9">
        <w:rPr>
          <w:rFonts w:ascii="Times New Roman" w:hAnsi="Times New Roman" w:cs="Times New Roman"/>
          <w:sz w:val="22"/>
        </w:rPr>
        <w:br/>
      </w:r>
    </w:p>
    <w:p w14:paraId="032829DC" w14:textId="34E0849F" w:rsidR="00A147E6" w:rsidRDefault="00A147E6" w:rsidP="00A147E6">
      <w:pPr>
        <w:rPr>
          <w:rFonts w:ascii="Times New Roman" w:hAnsi="Times New Roman" w:cs="Times New Roman"/>
          <w:sz w:val="22"/>
        </w:rPr>
      </w:pPr>
      <w:r>
        <w:rPr>
          <w:rFonts w:ascii="Times New Roman" w:hAnsi="Times New Roman" w:cs="Times New Roman"/>
          <w:sz w:val="22"/>
        </w:rPr>
        <w:lastRenderedPageBreak/>
        <w:t>Paragraph about reduced-dimension Jacobian, cont.</w:t>
      </w:r>
    </w:p>
    <w:p w14:paraId="749B45CD" w14:textId="77777777" w:rsidR="00A147E6" w:rsidRDefault="00A147E6" w:rsidP="00A147E6">
      <w:pPr>
        <w:rPr>
          <w:rFonts w:ascii="Times New Roman" w:hAnsi="Times New Roman" w:cs="Times New Roman"/>
          <w:sz w:val="22"/>
        </w:rPr>
      </w:pPr>
    </w:p>
    <w:p w14:paraId="20A18429" w14:textId="706BDA1C" w:rsidR="00A147E6" w:rsidRDefault="00A147E6" w:rsidP="00A147E6">
      <w:pPr>
        <w:rPr>
          <w:rFonts w:ascii="Times New Roman" w:hAnsi="Times New Roman" w:cs="Times New Roman"/>
          <w:sz w:val="22"/>
        </w:rPr>
      </w:pPr>
      <w:r>
        <w:rPr>
          <w:rFonts w:ascii="Times New Roman" w:hAnsi="Times New Roman" w:cs="Times New Roman"/>
          <w:sz w:val="22"/>
        </w:rPr>
        <w:t>Figure 5: Plot showing the delineations of the final multi-scale grid</w:t>
      </w:r>
    </w:p>
    <w:p w14:paraId="590BF333" w14:textId="77777777" w:rsidR="00A147E6" w:rsidRDefault="00A147E6" w:rsidP="00BF0129">
      <w:pPr>
        <w:rPr>
          <w:rFonts w:ascii="Times New Roman" w:hAnsi="Times New Roman" w:cs="Times New Roman"/>
          <w:sz w:val="22"/>
        </w:rPr>
      </w:pPr>
    </w:p>
    <w:p w14:paraId="444E00AE" w14:textId="77777777" w:rsidR="00675A5E" w:rsidRDefault="00BF0129" w:rsidP="00BF0129">
      <w:pPr>
        <w:rPr>
          <w:rFonts w:ascii="Times New Roman" w:hAnsi="Times New Roman" w:cs="Times New Roman"/>
          <w:sz w:val="22"/>
        </w:rPr>
      </w:pPr>
      <w:r>
        <w:rPr>
          <w:rFonts w:ascii="Times New Roman" w:hAnsi="Times New Roman" w:cs="Times New Roman"/>
          <w:sz w:val="22"/>
        </w:rPr>
        <w:t>Figure 6: Plot showing posterior solution on multi-scale grid [left] and the posterior solution – true solution on multi-scale grid [center] and the posterior solution vs. the true solution [right]</w:t>
      </w:r>
    </w:p>
    <w:p w14:paraId="66EE9EB3" w14:textId="77777777" w:rsidR="00675A5E" w:rsidRDefault="00675A5E" w:rsidP="00BF0129">
      <w:pPr>
        <w:rPr>
          <w:rFonts w:ascii="Times New Roman" w:hAnsi="Times New Roman" w:cs="Times New Roman"/>
          <w:sz w:val="22"/>
        </w:rPr>
      </w:pPr>
    </w:p>
    <w:p w14:paraId="6D9C8715" w14:textId="6106BEDE" w:rsidR="00BF0129" w:rsidRDefault="00675A5E" w:rsidP="00BF0129">
      <w:pPr>
        <w:rPr>
          <w:rFonts w:ascii="Times New Roman" w:hAnsi="Times New Roman" w:cs="Times New Roman"/>
          <w:sz w:val="22"/>
        </w:rPr>
      </w:pPr>
      <w:r>
        <w:rPr>
          <w:rFonts w:ascii="Times New Roman" w:hAnsi="Times New Roman" w:cs="Times New Roman"/>
          <w:sz w:val="22"/>
        </w:rPr>
        <w:t>? Figure 7: Plot showing scatter of Jacobian, posterior mean, and posterior variance?</w:t>
      </w:r>
      <w:r w:rsidR="00BF0129">
        <w:rPr>
          <w:rFonts w:ascii="Times New Roman" w:hAnsi="Times New Roman" w:cs="Times New Roman"/>
          <w:sz w:val="22"/>
        </w:rPr>
        <w:t>]</w:t>
      </w:r>
    </w:p>
    <w:p w14:paraId="28F734A8" w14:textId="77777777" w:rsidR="00BF0129" w:rsidRDefault="00BF0129" w:rsidP="00BF0129">
      <w:pPr>
        <w:rPr>
          <w:rFonts w:ascii="Times New Roman" w:hAnsi="Times New Roman" w:cs="Times New Roman"/>
          <w:sz w:val="22"/>
        </w:rPr>
      </w:pPr>
    </w:p>
    <w:p w14:paraId="1BD9D9D5" w14:textId="58A6D8C9" w:rsidR="00BF0129" w:rsidRDefault="00BF0129" w:rsidP="00D81B6C">
      <w:pPr>
        <w:rPr>
          <w:rFonts w:ascii="Times New Roman" w:hAnsi="Times New Roman" w:cs="Times New Roman"/>
          <w:sz w:val="22"/>
        </w:rPr>
      </w:pPr>
      <w:r>
        <w:rPr>
          <w:rFonts w:ascii="Times New Roman" w:hAnsi="Times New Roman" w:cs="Times New Roman"/>
          <w:sz w:val="22"/>
        </w:rPr>
        <w:t xml:space="preserve">The low-rank Jacobian is constructed in two iterations. </w:t>
      </w:r>
      <w:r w:rsidR="00612DFC">
        <w:rPr>
          <w:rFonts w:ascii="Times New Roman" w:hAnsi="Times New Roman" w:cs="Times New Roman"/>
          <w:sz w:val="22"/>
        </w:rPr>
        <w:t xml:space="preserve">Because the averaging kernel corresponding to the mass balance Jacobian </w:t>
      </w:r>
      <w:r w:rsidR="00612DFC">
        <w:rPr>
          <w:rFonts w:ascii="Times New Roman" w:eastAsiaTheme="minorEastAsia" w:hAnsi="Times New Roman" w:cs="Times New Roman"/>
          <w:sz w:val="22"/>
        </w:rPr>
        <w:t xml:space="preserve">lacks contributions from the model and observations, the tailing patterns of information content may not span the same information content space as the “true” tailing patterns. We therefore update the </w:t>
      </w:r>
      <w:r>
        <w:rPr>
          <w:rFonts w:ascii="Times New Roman" w:hAnsi="Times New Roman" w:cs="Times New Roman"/>
          <w:sz w:val="22"/>
        </w:rPr>
        <w:t xml:space="preserve">initial Jacobian </w:t>
      </w:r>
      <w:r w:rsidR="00612DFC">
        <w:rPr>
          <w:rFonts w:ascii="Times New Roman" w:hAnsi="Times New Roman" w:cs="Times New Roman"/>
          <w:sz w:val="22"/>
        </w:rPr>
        <w:t xml:space="preserve">by </w:t>
      </w:r>
      <w:r>
        <w:rPr>
          <w:rFonts w:ascii="Times New Roman" w:hAnsi="Times New Roman" w:cs="Times New Roman"/>
          <w:sz w:val="22"/>
        </w:rPr>
        <w:t xml:space="preserve">perturbing the patterns that correspond to 80% of the information content, requiring </w:t>
      </w:r>
      <w:r w:rsidR="00ED6D7B">
        <w:rPr>
          <w:rFonts w:ascii="Times New Roman" w:hAnsi="Times New Roman" w:cs="Times New Roman"/>
          <w:sz w:val="22"/>
        </w:rPr>
        <w:t>102</w:t>
      </w:r>
      <w:r>
        <w:rPr>
          <w:rFonts w:ascii="Times New Roman" w:hAnsi="Times New Roman" w:cs="Times New Roman"/>
          <w:sz w:val="22"/>
        </w:rPr>
        <w:t xml:space="preserve"> model runs. Figure </w:t>
      </w:r>
      <w:r w:rsidR="00612DFC">
        <w:rPr>
          <w:rFonts w:ascii="Times New Roman" w:hAnsi="Times New Roman" w:cs="Times New Roman"/>
          <w:sz w:val="22"/>
        </w:rPr>
        <w:t>7</w:t>
      </w:r>
      <w:r>
        <w:rPr>
          <w:rFonts w:ascii="Times New Roman" w:hAnsi="Times New Roman" w:cs="Times New Roman"/>
          <w:sz w:val="22"/>
        </w:rPr>
        <w:t xml:space="preserve"> shows the first </w:t>
      </w:r>
      <w:r w:rsidR="00612DFC">
        <w:rPr>
          <w:rFonts w:ascii="Times New Roman" w:hAnsi="Times New Roman" w:cs="Times New Roman"/>
          <w:sz w:val="22"/>
        </w:rPr>
        <w:t>four</w:t>
      </w:r>
      <w:r>
        <w:rPr>
          <w:rFonts w:ascii="Times New Roman" w:hAnsi="Times New Roman" w:cs="Times New Roman"/>
          <w:sz w:val="22"/>
        </w:rPr>
        <w:t xml:space="preserve"> eigenvectors and eigenvalue spectrum for the updated </w:t>
      </w:r>
      <w:r w:rsidR="00612DFC">
        <w:rPr>
          <w:rFonts w:ascii="Times New Roman" w:hAnsi="Times New Roman" w:cs="Times New Roman"/>
          <w:sz w:val="22"/>
        </w:rPr>
        <w:t xml:space="preserve">and true </w:t>
      </w:r>
      <w:r>
        <w:rPr>
          <w:rFonts w:ascii="Times New Roman" w:hAnsi="Times New Roman" w:cs="Times New Roman"/>
          <w:sz w:val="22"/>
        </w:rPr>
        <w:t>Jacobian</w:t>
      </w:r>
      <w:r w:rsidR="00612DFC">
        <w:rPr>
          <w:rFonts w:ascii="Times New Roman" w:hAnsi="Times New Roman" w:cs="Times New Roman"/>
          <w:sz w:val="22"/>
        </w:rPr>
        <w:t>, following the same format as figure 4</w:t>
      </w:r>
      <w:r>
        <w:rPr>
          <w:rFonts w:ascii="Times New Roman" w:hAnsi="Times New Roman" w:cs="Times New Roman"/>
          <w:sz w:val="22"/>
        </w:rPr>
        <w:t xml:space="preserve">. </w:t>
      </w:r>
      <w:r w:rsidR="00612DFC">
        <w:rPr>
          <w:rFonts w:ascii="Times New Roman" w:hAnsi="Times New Roman" w:cs="Times New Roman"/>
          <w:sz w:val="22"/>
        </w:rPr>
        <w:t>T</w:t>
      </w:r>
      <w:r>
        <w:rPr>
          <w:rFonts w:ascii="Times New Roman" w:hAnsi="Times New Roman" w:cs="Times New Roman"/>
          <w:sz w:val="22"/>
        </w:rPr>
        <w:t>he eigenvectors associated with the updated Jacobian better capture the true patterns of information content</w:t>
      </w:r>
      <w:r w:rsidR="00BC3F27">
        <w:rPr>
          <w:rFonts w:ascii="Times New Roman" w:hAnsi="Times New Roman" w:cs="Times New Roman"/>
          <w:sz w:val="22"/>
        </w:rPr>
        <w:t xml:space="preserve"> for approximately the first 100 </w:t>
      </w:r>
      <w:r w:rsidR="00D81B6C">
        <w:rPr>
          <w:rFonts w:ascii="Times New Roman" w:hAnsi="Times New Roman" w:cs="Times New Roman"/>
          <w:sz w:val="22"/>
        </w:rPr>
        <w:t>eigenvectors (the first four are shown here as a demonstration)</w:t>
      </w:r>
      <w:r w:rsidR="00BC3F27">
        <w:rPr>
          <w:rFonts w:ascii="Times New Roman" w:hAnsi="Times New Roman" w:cs="Times New Roman"/>
          <w:sz w:val="22"/>
        </w:rPr>
        <w:t xml:space="preserve">. </w:t>
      </w:r>
      <w:r w:rsidR="00D81B6C">
        <w:rPr>
          <w:rFonts w:ascii="Times New Roman" w:hAnsi="Times New Roman" w:cs="Times New Roman"/>
          <w:sz w:val="22"/>
        </w:rPr>
        <w:t>T</w:t>
      </w:r>
      <w:r>
        <w:rPr>
          <w:rFonts w:ascii="Times New Roman" w:hAnsi="Times New Roman" w:cs="Times New Roman"/>
          <w:sz w:val="22"/>
        </w:rPr>
        <w:t xml:space="preserve">he eigenvalue spectrum exhibits a discontinuity </w:t>
      </w:r>
      <w:r w:rsidR="00D81B6C">
        <w:rPr>
          <w:rFonts w:ascii="Times New Roman" w:hAnsi="Times New Roman" w:cs="Times New Roman"/>
          <w:sz w:val="22"/>
        </w:rPr>
        <w:t>near</w:t>
      </w:r>
      <w:r>
        <w:rPr>
          <w:rFonts w:ascii="Times New Roman" w:hAnsi="Times New Roman" w:cs="Times New Roman"/>
          <w:sz w:val="22"/>
        </w:rPr>
        <w:t xml:space="preserve"> index 100</w:t>
      </w:r>
      <w:r w:rsidR="00D81B6C">
        <w:rPr>
          <w:rFonts w:ascii="Times New Roman" w:hAnsi="Times New Roman" w:cs="Times New Roman"/>
          <w:sz w:val="22"/>
        </w:rPr>
        <w:t>, consistent with a rank 100 approximation. We update the second Jacobian by perturbing the first 204 patterns</w:t>
      </w:r>
      <w:r w:rsidR="00A51D77">
        <w:rPr>
          <w:rFonts w:ascii="Times New Roman" w:hAnsi="Times New Roman" w:cs="Times New Roman"/>
          <w:sz w:val="22"/>
        </w:rPr>
        <w:t xml:space="preserve"> to ensure that we </w:t>
      </w:r>
      <w:r w:rsidR="00D81B6C">
        <w:rPr>
          <w:rFonts w:ascii="Times New Roman" w:hAnsi="Times New Roman" w:cs="Times New Roman"/>
          <w:sz w:val="22"/>
        </w:rPr>
        <w:t>captur</w:t>
      </w:r>
      <w:r w:rsidR="00A51D77">
        <w:rPr>
          <w:rFonts w:ascii="Times New Roman" w:hAnsi="Times New Roman" w:cs="Times New Roman"/>
          <w:sz w:val="22"/>
        </w:rPr>
        <w:t>e</w:t>
      </w:r>
      <w:r w:rsidR="00D81B6C">
        <w:rPr>
          <w:rFonts w:ascii="Times New Roman" w:hAnsi="Times New Roman" w:cs="Times New Roman"/>
          <w:sz w:val="22"/>
        </w:rPr>
        <w:t xml:space="preserve"> the additional </w:t>
      </w:r>
      <w:r w:rsidR="00A51D77">
        <w:rPr>
          <w:rFonts w:ascii="Times New Roman" w:hAnsi="Times New Roman" w:cs="Times New Roman"/>
          <w:sz w:val="22"/>
        </w:rPr>
        <w:t xml:space="preserve">patterns of information content introduced by the first update. </w:t>
      </w:r>
      <w:r w:rsidR="001110E4">
        <w:rPr>
          <w:rFonts w:ascii="Times New Roman" w:hAnsi="Times New Roman" w:cs="Times New Roman"/>
          <w:sz w:val="22"/>
        </w:rPr>
        <w:t>Visual inspection shows that the first several hundred patterns of information content associated with the first and second updates are similar, demonstrating convergence. [Delete previous sentence and insert improved convergence statement: compare averaging kernels of previous and current update.]</w:t>
      </w:r>
    </w:p>
    <w:p w14:paraId="160CCC54" w14:textId="4929259F" w:rsidR="00D81B6C" w:rsidRDefault="00D81B6C" w:rsidP="00D81B6C">
      <w:pPr>
        <w:rPr>
          <w:rFonts w:ascii="Times New Roman" w:hAnsi="Times New Roman" w:cs="Times New Roman"/>
          <w:sz w:val="22"/>
        </w:rPr>
      </w:pPr>
      <w:r>
        <w:rPr>
          <w:rFonts w:ascii="Times New Roman" w:hAnsi="Times New Roman" w:cs="Times New Roman"/>
          <w:sz w:val="22"/>
        </w:rPr>
        <w:t xml:space="preserve"> </w:t>
      </w:r>
    </w:p>
    <w:p w14:paraId="3852CA6F" w14:textId="0B2ECCA5" w:rsidR="00612DFC" w:rsidRDefault="00612DFC" w:rsidP="00906DA2">
      <w:pPr>
        <w:ind w:left="720" w:hanging="720"/>
        <w:rPr>
          <w:rFonts w:ascii="Times New Roman" w:hAnsi="Times New Roman" w:cs="Times New Roman"/>
          <w:sz w:val="22"/>
        </w:rPr>
      </w:pPr>
      <w:r>
        <w:rPr>
          <w:noProof/>
          <w:sz w:val="22"/>
        </w:rPr>
        <w:drawing>
          <wp:inline distT="0" distB="0" distL="0" distR="0" wp14:anchorId="3B834C1E" wp14:editId="61B487A2">
            <wp:extent cx="5943600" cy="1784985"/>
            <wp:effectExtent l="0" t="0" r="0" b="5715"/>
            <wp:docPr id="10" name="Picture 10" descr="/var/folders/hl/0mslsrps5n1cdw1qjfny_vd40000gn/T/com.microsoft.Word/Content.MSO/16D3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l/0mslsrps5n1cdw1qjfny_vd40000gn/T/com.microsoft.Word/Content.MSO/16D362D9.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37097F5C" w14:textId="379A43CA" w:rsidR="00A51D77" w:rsidRDefault="00612DFC" w:rsidP="00A51D77">
      <w:pPr>
        <w:ind w:left="720" w:hanging="720"/>
        <w:rPr>
          <w:rFonts w:ascii="Times New Roman" w:hAnsi="Times New Roman" w:cs="Times New Roman"/>
          <w:sz w:val="22"/>
        </w:rPr>
      </w:pPr>
      <w:r>
        <w:rPr>
          <w:noProof/>
          <w:sz w:val="22"/>
        </w:rPr>
        <w:drawing>
          <wp:inline distT="0" distB="0" distL="0" distR="0" wp14:anchorId="20E99B2F" wp14:editId="25401BDB">
            <wp:extent cx="5294376" cy="1609241"/>
            <wp:effectExtent l="0" t="0" r="1905" b="3810"/>
            <wp:docPr id="11" name="Picture 11" descr="/var/folders/hl/0mslsrps5n1cdw1qjfny_vd40000gn/T/com.microsoft.Word/Content.MSO/27A3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hl/0mslsrps5n1cdw1qjfny_vd40000gn/T/com.microsoft.Word/Content.MSO/27A3A34F.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376" cy="1609241"/>
                    </a:xfrm>
                    <a:prstGeom prst="rect">
                      <a:avLst/>
                    </a:prstGeom>
                    <a:noFill/>
                    <a:ln>
                      <a:noFill/>
                    </a:ln>
                  </pic:spPr>
                </pic:pic>
              </a:graphicData>
            </a:graphic>
          </wp:inline>
        </w:drawing>
      </w:r>
    </w:p>
    <w:p w14:paraId="23C2F2A0" w14:textId="6ECD12E9" w:rsidR="00612DFC" w:rsidRDefault="00612DFC" w:rsidP="00906DA2">
      <w:pPr>
        <w:ind w:left="720" w:hanging="720"/>
        <w:rPr>
          <w:rFonts w:ascii="Times New Roman" w:hAnsi="Times New Roman" w:cs="Times New Roman"/>
          <w:sz w:val="22"/>
        </w:rPr>
      </w:pPr>
      <w:r>
        <w:rPr>
          <w:rFonts w:ascii="Times New Roman" w:hAnsi="Times New Roman" w:cs="Times New Roman"/>
          <w:sz w:val="22"/>
        </w:rPr>
        <w:tab/>
        <w:t xml:space="preserve">Figure 7: </w:t>
      </w:r>
      <w:r w:rsidR="00A51D77">
        <w:rPr>
          <w:rFonts w:ascii="Times New Roman" w:hAnsi="Times New Roman" w:cs="Times New Roman"/>
          <w:sz w:val="22"/>
        </w:rPr>
        <w:t>Eigenvectors and eigenvalues of the first update Jacobian and true Jacobian. The eigenvectors associated with the first update Jacobian better capture the patterns given by the true eigenvectors. Variations in sign are unimportant and variations in order are negligible. The eigenvalue spectrum corresponding to the first update Jacobian exhibits a discontinuity around index 100, consistent with its rank.</w:t>
      </w:r>
    </w:p>
    <w:p w14:paraId="26211C72" w14:textId="752D10BE" w:rsidR="00612DFC" w:rsidRDefault="00612DFC" w:rsidP="00906DA2">
      <w:pPr>
        <w:ind w:left="720" w:hanging="720"/>
        <w:rPr>
          <w:rFonts w:ascii="Times New Roman" w:hAnsi="Times New Roman" w:cs="Times New Roman"/>
          <w:sz w:val="22"/>
        </w:rPr>
      </w:pPr>
    </w:p>
    <w:p w14:paraId="5CE84015" w14:textId="43312629" w:rsidR="001110E4" w:rsidRDefault="0078730D" w:rsidP="008B1713">
      <w:pPr>
        <w:rPr>
          <w:rFonts w:ascii="Times New Roman" w:hAnsi="Times New Roman" w:cs="Times New Roman"/>
          <w:sz w:val="22"/>
        </w:rPr>
      </w:pPr>
      <w:r>
        <w:rPr>
          <w:rFonts w:ascii="Times New Roman" w:hAnsi="Times New Roman" w:cs="Times New Roman"/>
          <w:sz w:val="22"/>
        </w:rPr>
        <w:lastRenderedPageBreak/>
        <w:t>The first row of f</w:t>
      </w:r>
      <w:r w:rsidR="008B1713">
        <w:rPr>
          <w:rFonts w:ascii="Times New Roman" w:hAnsi="Times New Roman" w:cs="Times New Roman"/>
          <w:sz w:val="22"/>
        </w:rPr>
        <w:t xml:space="preserve">igure 8 shows the resulting low-rank Jacobian and the corresponding posterior mean and posterior variance plotted against the true Jacobian, posterior mean, and posterior variance, from left to right. The </w:t>
      </w:r>
      <w:r w:rsidR="00B86F0E">
        <w:rPr>
          <w:rFonts w:ascii="Times New Roman" w:hAnsi="Times New Roman" w:cs="Times New Roman"/>
          <w:sz w:val="22"/>
        </w:rPr>
        <w:t xml:space="preserve">resulting posterior mean, shown in the center panel, corresponds well with the true posterior mean, </w:t>
      </w:r>
      <w:r w:rsidR="00291C5A">
        <w:rPr>
          <w:rFonts w:ascii="Times New Roman" w:hAnsi="Times New Roman" w:cs="Times New Roman"/>
          <w:sz w:val="22"/>
        </w:rPr>
        <w:t xml:space="preserve">with an </w:t>
      </w:r>
      <w:r w:rsidR="00A147E6">
        <w:rPr>
          <w:rFonts w:ascii="Times New Roman" w:hAnsi="Times New Roman" w:cs="Times New Roman"/>
          <w:sz w:val="22"/>
        </w:rPr>
        <w:t>r</w:t>
      </w:r>
      <w:r w:rsidR="00291C5A">
        <w:rPr>
          <w:rFonts w:ascii="Times New Roman" w:hAnsi="Times New Roman" w:cs="Times New Roman"/>
          <w:sz w:val="22"/>
          <w:vertAlign w:val="superscript"/>
        </w:rPr>
        <w:t>2</w:t>
      </w:r>
      <w:r w:rsidR="00291C5A">
        <w:rPr>
          <w:rFonts w:ascii="Times New Roman" w:hAnsi="Times New Roman" w:cs="Times New Roman"/>
          <w:sz w:val="22"/>
        </w:rPr>
        <w:t xml:space="preserve"> of </w:t>
      </w:r>
      <w:r w:rsidR="00A147E6">
        <w:rPr>
          <w:rFonts w:ascii="Times New Roman" w:hAnsi="Times New Roman" w:cs="Times New Roman"/>
          <w:sz w:val="22"/>
        </w:rPr>
        <w:t>0.63. The fit is negatively affected by the cluster of values where the posterior mean associated with the low-rank Jacobian is equal to one. These values occur in grid boxes where the Jacobian does not optimize the posterior</w:t>
      </w:r>
      <w:r w:rsidR="00790D21">
        <w:rPr>
          <w:rFonts w:ascii="Times New Roman" w:hAnsi="Times New Roman" w:cs="Times New Roman"/>
          <w:sz w:val="22"/>
        </w:rPr>
        <w:t xml:space="preserve"> and instead maintains </w:t>
      </w:r>
      <w:r w:rsidR="00A147E6">
        <w:rPr>
          <w:rFonts w:ascii="Times New Roman" w:hAnsi="Times New Roman" w:cs="Times New Roman"/>
          <w:sz w:val="22"/>
        </w:rPr>
        <w:t xml:space="preserve">the prior value. These non-optimized grid boxes correspond to those grid boxes with low information content, as given by the diagonal elements of the averaging kernel associated with the low-rank Jacobian. </w:t>
      </w:r>
      <w:r>
        <w:rPr>
          <w:rFonts w:ascii="Times New Roman" w:hAnsi="Times New Roman" w:cs="Times New Roman"/>
          <w:sz w:val="22"/>
        </w:rPr>
        <w:t>In the second row of figure 8,</w:t>
      </w:r>
      <w:r w:rsidR="00790D21">
        <w:rPr>
          <w:rFonts w:ascii="Times New Roman" w:hAnsi="Times New Roman" w:cs="Times New Roman"/>
          <w:sz w:val="22"/>
        </w:rPr>
        <w:t xml:space="preserve"> we apply a filter and consider only those grid boxes with averaging kernel values greater than 0.005.</w:t>
      </w:r>
      <w:r w:rsidR="00B6780B">
        <w:rPr>
          <w:rFonts w:ascii="Times New Roman" w:hAnsi="Times New Roman" w:cs="Times New Roman"/>
          <w:sz w:val="22"/>
        </w:rPr>
        <w:t xml:space="preserve"> [Note: in the future, I will try simply filtering out the areas where the posterior mean is one (i.e. the prior) rather than using an averaging kernel threshold. And/or come up with a better explanation for 0.005.]</w:t>
      </w:r>
      <w:r w:rsidR="00790D21">
        <w:rPr>
          <w:rFonts w:ascii="Times New Roman" w:hAnsi="Times New Roman" w:cs="Times New Roman"/>
          <w:sz w:val="22"/>
        </w:rPr>
        <w:t xml:space="preserve"> The filter improves the fit of the approximate mean and variance to the true mean and variance, respectively. While this filter decreases the number of optimized grid boxes from 2,098 to 465, the </w:t>
      </w:r>
      <w:r>
        <w:rPr>
          <w:rFonts w:ascii="Times New Roman" w:hAnsi="Times New Roman" w:cs="Times New Roman"/>
          <w:sz w:val="22"/>
        </w:rPr>
        <w:t xml:space="preserve">excluded grid boxes had such limited information content that even the true Jacobian would have limited ability to constrain emissions therein. </w:t>
      </w:r>
      <w:r w:rsidR="00B6780B">
        <w:rPr>
          <w:rFonts w:ascii="Times New Roman" w:hAnsi="Times New Roman" w:cs="Times New Roman"/>
          <w:sz w:val="22"/>
        </w:rPr>
        <w:t>F</w:t>
      </w:r>
      <w:r w:rsidR="0073430B">
        <w:rPr>
          <w:rFonts w:ascii="Times New Roman" w:hAnsi="Times New Roman" w:cs="Times New Roman"/>
          <w:sz w:val="22"/>
        </w:rPr>
        <w:t xml:space="preserve">igure 9 shows the </w:t>
      </w:r>
      <w:r w:rsidR="00B6780B">
        <w:rPr>
          <w:rFonts w:ascii="Times New Roman" w:hAnsi="Times New Roman" w:cs="Times New Roman"/>
          <w:sz w:val="22"/>
        </w:rPr>
        <w:t>approximate posterior mean (left) and the difference between the approximate and true posterior mean (right) plotted over the North American domain. The non-optimized values are greyed out. [Note: in the future, I will use stippling.]</w:t>
      </w:r>
    </w:p>
    <w:p w14:paraId="2CB3491E" w14:textId="50C4DA99" w:rsidR="001110E4" w:rsidRDefault="001110E4">
      <w:pPr>
        <w:rPr>
          <w:rFonts w:ascii="Times New Roman" w:hAnsi="Times New Roman" w:cs="Times New Roman"/>
          <w:sz w:val="22"/>
        </w:rPr>
      </w:pPr>
    </w:p>
    <w:p w14:paraId="05B45745" w14:textId="07CB1152" w:rsidR="0078730D" w:rsidRDefault="001110E4" w:rsidP="0078730D">
      <w:pPr>
        <w:ind w:left="720" w:hanging="720"/>
        <w:rPr>
          <w:rFonts w:ascii="Times New Roman" w:hAnsi="Times New Roman" w:cs="Times New Roman"/>
          <w:sz w:val="22"/>
        </w:rPr>
      </w:pPr>
      <w:r>
        <w:rPr>
          <w:noProof/>
          <w:sz w:val="22"/>
        </w:rPr>
        <w:drawing>
          <wp:inline distT="0" distB="0" distL="0" distR="0" wp14:anchorId="2446D492" wp14:editId="294038B5">
            <wp:extent cx="5943600" cy="1977390"/>
            <wp:effectExtent l="0" t="0" r="0" b="3810"/>
            <wp:docPr id="12" name="Picture 12" descr="/var/folders/hl/0mslsrps5n1cdw1qjfny_vd40000gn/T/com.microsoft.Word/Content.MSO/CC18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hl/0mslsrps5n1cdw1qjfny_vd40000gn/T/com.microsoft.Word/Content.MSO/CC18993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146424F3" w14:textId="77777777" w:rsidR="0078730D" w:rsidRDefault="0078730D" w:rsidP="0078730D">
      <w:pPr>
        <w:ind w:left="720" w:hanging="720"/>
        <w:rPr>
          <w:rFonts w:ascii="Times New Roman" w:hAnsi="Times New Roman" w:cs="Times New Roman"/>
          <w:sz w:val="22"/>
        </w:rPr>
      </w:pPr>
    </w:p>
    <w:p w14:paraId="3043F069" w14:textId="22F97D5E" w:rsidR="001110E4" w:rsidRDefault="001110E4" w:rsidP="00906DA2">
      <w:pPr>
        <w:ind w:left="720" w:hanging="720"/>
        <w:rPr>
          <w:rFonts w:ascii="Times New Roman" w:hAnsi="Times New Roman" w:cs="Times New Roman"/>
          <w:sz w:val="22"/>
        </w:rPr>
      </w:pPr>
      <w:r>
        <w:rPr>
          <w:noProof/>
          <w:sz w:val="22"/>
        </w:rPr>
        <w:drawing>
          <wp:inline distT="0" distB="0" distL="0" distR="0" wp14:anchorId="2A536DBE" wp14:editId="724846D0">
            <wp:extent cx="5943600" cy="1977390"/>
            <wp:effectExtent l="0" t="0" r="0" b="3810"/>
            <wp:docPr id="13" name="Picture 13" descr="/var/folders/hl/0mslsrps5n1cdw1qjfny_vd40000gn/T/com.microsoft.Word/Content.MSO/D9FD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l/0mslsrps5n1cdw1qjfny_vd40000gn/T/com.microsoft.Word/Content.MSO/D9FD960B.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4B867152" w14:textId="794C7F91" w:rsidR="0078730D" w:rsidRDefault="0078730D" w:rsidP="0078730D">
      <w:pPr>
        <w:ind w:left="720"/>
        <w:rPr>
          <w:rFonts w:ascii="Times New Roman" w:hAnsi="Times New Roman" w:cs="Times New Roman"/>
          <w:sz w:val="22"/>
        </w:rPr>
      </w:pPr>
      <w:r>
        <w:rPr>
          <w:rFonts w:ascii="Times New Roman" w:hAnsi="Times New Roman" w:cs="Times New Roman"/>
          <w:sz w:val="22"/>
        </w:rPr>
        <w:t>Figure 8: The second update low-rank Jacobian and the corresponding posterior mean and variance plotted element-wise against the true Jacobian, posterior mean, and posterior variance, from left to right. The first row shows all elements. The second row applies a filter that excludes grid boxes with averaging kernel diagonal values less than 0.005, improving the fit in all cases but reducing the number of optimized grid cells from 2,098 to 465.</w:t>
      </w:r>
    </w:p>
    <w:p w14:paraId="584B4D86" w14:textId="77777777" w:rsidR="0078730D" w:rsidRDefault="0078730D" w:rsidP="00906DA2">
      <w:pPr>
        <w:ind w:left="720" w:hanging="720"/>
        <w:rPr>
          <w:rFonts w:ascii="Times New Roman" w:hAnsi="Times New Roman" w:cs="Times New Roman"/>
          <w:sz w:val="22"/>
        </w:rPr>
      </w:pPr>
    </w:p>
    <w:p w14:paraId="759ADC93" w14:textId="3A81950A" w:rsidR="001110E4" w:rsidRDefault="00B6780B" w:rsidP="00B6780B">
      <w:pPr>
        <w:jc w:val="center"/>
        <w:rPr>
          <w:rFonts w:ascii="Times New Roman" w:hAnsi="Times New Roman" w:cs="Times New Roman"/>
          <w:sz w:val="22"/>
        </w:rPr>
      </w:pPr>
      <w:r w:rsidRPr="00B6780B">
        <w:rPr>
          <w:rFonts w:ascii="Times New Roman" w:hAnsi="Times New Roman" w:cs="Times New Roman"/>
          <w:noProof/>
          <w:sz w:val="22"/>
        </w:rPr>
        <w:lastRenderedPageBreak/>
        <w:drawing>
          <wp:inline distT="0" distB="0" distL="0" distR="0" wp14:anchorId="6B477360" wp14:editId="7246E530">
            <wp:extent cx="3703320" cy="2436436"/>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3320" cy="2436436"/>
                    </a:xfrm>
                    <a:prstGeom prst="rect">
                      <a:avLst/>
                    </a:prstGeom>
                  </pic:spPr>
                </pic:pic>
              </a:graphicData>
            </a:graphic>
          </wp:inline>
        </w:drawing>
      </w:r>
    </w:p>
    <w:p w14:paraId="183F74A1" w14:textId="3452A61C" w:rsidR="00B6780B" w:rsidRDefault="00B6780B" w:rsidP="00B6780B">
      <w:pPr>
        <w:jc w:val="center"/>
        <w:rPr>
          <w:rFonts w:ascii="Times New Roman" w:hAnsi="Times New Roman" w:cs="Times New Roman"/>
          <w:sz w:val="22"/>
        </w:rPr>
      </w:pPr>
      <w:r>
        <w:rPr>
          <w:rFonts w:ascii="Times New Roman" w:hAnsi="Times New Roman" w:cs="Times New Roman"/>
          <w:sz w:val="22"/>
        </w:rPr>
        <w:t>[Note: missing difference plot here.]</w:t>
      </w:r>
    </w:p>
    <w:p w14:paraId="61BB45C7" w14:textId="045E3796" w:rsidR="00B6780B" w:rsidRDefault="00B6780B" w:rsidP="00B6780B">
      <w:pPr>
        <w:ind w:left="720" w:hanging="720"/>
        <w:rPr>
          <w:rFonts w:ascii="Times New Roman" w:hAnsi="Times New Roman" w:cs="Times New Roman"/>
          <w:sz w:val="22"/>
        </w:rPr>
      </w:pPr>
      <w:r>
        <w:rPr>
          <w:rFonts w:ascii="Times New Roman" w:hAnsi="Times New Roman" w:cs="Times New Roman"/>
          <w:sz w:val="22"/>
        </w:rPr>
        <w:tab/>
        <w:t xml:space="preserve">Figure 9: </w:t>
      </w:r>
      <w:r w:rsidR="00CF31FA">
        <w:rPr>
          <w:rFonts w:ascii="Times New Roman" w:hAnsi="Times New Roman" w:cs="Times New Roman"/>
          <w:sz w:val="22"/>
        </w:rPr>
        <w:t xml:space="preserve">The posterior mean associated with the low-rank Jacobian (left) and the difference between the approximate posterior mean and true posterior mean (right). </w:t>
      </w:r>
    </w:p>
    <w:p w14:paraId="2D872838" w14:textId="6FA49FC7" w:rsidR="00BF2908" w:rsidRDefault="00BF2908" w:rsidP="00B6780B">
      <w:pPr>
        <w:ind w:left="720" w:hanging="720"/>
        <w:rPr>
          <w:rFonts w:ascii="Times New Roman" w:hAnsi="Times New Roman" w:cs="Times New Roman"/>
          <w:sz w:val="22"/>
        </w:rPr>
      </w:pPr>
    </w:p>
    <w:p w14:paraId="4CDB3F6A" w14:textId="3694FBF5" w:rsidR="00CF31FA" w:rsidRDefault="00BF2908" w:rsidP="00B80C40">
      <w:pPr>
        <w:rPr>
          <w:rFonts w:ascii="Times New Roman" w:hAnsi="Times New Roman" w:cs="Times New Roman"/>
          <w:sz w:val="22"/>
        </w:rPr>
      </w:pPr>
      <w:r>
        <w:rPr>
          <w:rFonts w:ascii="Times New Roman" w:hAnsi="Times New Roman" w:cs="Times New Roman"/>
          <w:sz w:val="22"/>
        </w:rPr>
        <w:t>The errors</w:t>
      </w:r>
      <w:r w:rsidR="00856232">
        <w:rPr>
          <w:rFonts w:ascii="Times New Roman" w:hAnsi="Times New Roman" w:cs="Times New Roman"/>
          <w:sz w:val="22"/>
        </w:rPr>
        <w:t xml:space="preserve"> in the filtered approximate posterior mean are mostly insignificant. Figure 10 shows</w:t>
      </w:r>
      <w:r w:rsidR="00B80C40">
        <w:rPr>
          <w:rFonts w:ascii="Times New Roman" w:hAnsi="Times New Roman" w:cs="Times New Roman"/>
          <w:sz w:val="22"/>
        </w:rPr>
        <w:t xml:space="preserve"> </w:t>
      </w:r>
      <w:r w:rsidR="00BD633D">
        <w:rPr>
          <w:rFonts w:ascii="Times New Roman" w:hAnsi="Times New Roman" w:cs="Times New Roman"/>
          <w:sz w:val="22"/>
        </w:rPr>
        <w:t>in purple the</w:t>
      </w:r>
      <w:r w:rsidR="00B80C40">
        <w:rPr>
          <w:rFonts w:ascii="Times New Roman" w:hAnsi="Times New Roman" w:cs="Times New Roman"/>
          <w:sz w:val="22"/>
        </w:rPr>
        <w:t xml:space="preserve"> distribution of the </w:t>
      </w:r>
      <w:r w:rsidR="00BD633D">
        <w:rPr>
          <w:rFonts w:ascii="Times New Roman" w:hAnsi="Times New Roman" w:cs="Times New Roman"/>
          <w:sz w:val="22"/>
        </w:rPr>
        <w:t xml:space="preserve">absolute </w:t>
      </w:r>
      <w:r w:rsidR="00B80C40">
        <w:rPr>
          <w:rFonts w:ascii="Times New Roman" w:hAnsi="Times New Roman" w:cs="Times New Roman"/>
          <w:sz w:val="22"/>
        </w:rPr>
        <w:t xml:space="preserve">error in the </w:t>
      </w:r>
      <w:r w:rsidR="00BD633D">
        <w:rPr>
          <w:rFonts w:ascii="Times New Roman" w:hAnsi="Times New Roman" w:cs="Times New Roman"/>
          <w:sz w:val="22"/>
        </w:rPr>
        <w:t xml:space="preserve">approximate posterior mean, as measured against the true posterior mean, and in orange the distribution of the posterior error, as given by the posterior error variance. Most of the errors in the approximate posterior mean are significantly smaller than the posterior error. There are some errors that are larger than the posterior errors; it is worth noting that (1) following the inverse framework of </w:t>
      </w:r>
      <w:proofErr w:type="spellStart"/>
      <w:r w:rsidR="00BD633D">
        <w:rPr>
          <w:rFonts w:ascii="Times New Roman" w:hAnsi="Times New Roman" w:cs="Times New Roman"/>
          <w:sz w:val="22"/>
        </w:rPr>
        <w:t>Maasakers</w:t>
      </w:r>
      <w:proofErr w:type="spellEnd"/>
      <w:r w:rsidR="00BD633D">
        <w:rPr>
          <w:rFonts w:ascii="Times New Roman" w:hAnsi="Times New Roman" w:cs="Times New Roman"/>
          <w:sz w:val="22"/>
        </w:rPr>
        <w:t xml:space="preserve"> et al. (2019), prior errors are capped at 0.</w:t>
      </w:r>
      <w:r w:rsidR="00485308">
        <w:rPr>
          <w:rFonts w:ascii="Times New Roman" w:hAnsi="Times New Roman" w:cs="Times New Roman"/>
          <w:sz w:val="22"/>
        </w:rPr>
        <w:t xml:space="preserve">5, resulting in a similar cap on posterior errors [in the </w:t>
      </w:r>
      <w:proofErr w:type="spellStart"/>
      <w:r w:rsidR="00485308">
        <w:rPr>
          <w:rFonts w:ascii="Times New Roman" w:hAnsi="Times New Roman" w:cs="Times New Roman"/>
          <w:sz w:val="22"/>
        </w:rPr>
        <w:t>furture</w:t>
      </w:r>
      <w:proofErr w:type="spellEnd"/>
      <w:r w:rsidR="00485308">
        <w:rPr>
          <w:rFonts w:ascii="Times New Roman" w:hAnsi="Times New Roman" w:cs="Times New Roman"/>
          <w:sz w:val="22"/>
        </w:rPr>
        <w:t>: check the math here] and (2) posterior errors calculated in an analytic inversion often underestimate the true posterior errors (insert citation). It is therefore likely that even in the limited cases when the error in the approximate mean is larger than the calculated posterior error, the error in the mean is likely negligible.</w:t>
      </w:r>
    </w:p>
    <w:p w14:paraId="2E156D57" w14:textId="77777777" w:rsidR="00856232" w:rsidRDefault="00856232" w:rsidP="00B6780B">
      <w:pPr>
        <w:ind w:left="720" w:hanging="720"/>
        <w:rPr>
          <w:rFonts w:ascii="Times New Roman" w:hAnsi="Times New Roman" w:cs="Times New Roman"/>
          <w:sz w:val="22"/>
        </w:rPr>
      </w:pPr>
    </w:p>
    <w:p w14:paraId="655661EA" w14:textId="22EF2643" w:rsidR="00856232" w:rsidRDefault="00CF7520" w:rsidP="00856232">
      <w:pPr>
        <w:ind w:left="720" w:hanging="720"/>
        <w:jc w:val="center"/>
        <w:rPr>
          <w:rFonts w:ascii="Times New Roman" w:hAnsi="Times New Roman" w:cs="Times New Roman"/>
          <w:sz w:val="22"/>
        </w:rPr>
      </w:pPr>
      <w:ins w:id="5" w:author="hannah.nesser@gmail.com" w:date="2020-01-21T13:16:00Z">
        <w:r w:rsidRPr="009D26C1">
          <w:rPr>
            <w:rFonts w:ascii="Times New Roman" w:hAnsi="Times New Roman" w:cs="Times New Roman"/>
            <w:noProof/>
            <w:sz w:val="22"/>
          </w:rPr>
          <w:drawing>
            <wp:inline distT="0" distB="0" distL="0" distR="0" wp14:anchorId="4B9B9615" wp14:editId="4320AB87">
              <wp:extent cx="5943600" cy="2828290"/>
              <wp:effectExtent l="0" t="0" r="0" b="0"/>
              <wp:docPr id="14" name="Picture 7">
                <a:extLst xmlns:a="http://schemas.openxmlformats.org/drawingml/2006/main">
                  <a:ext uri="{FF2B5EF4-FFF2-40B4-BE49-F238E27FC236}">
                    <a16:creationId xmlns:a16="http://schemas.microsoft.com/office/drawing/2014/main" id="{04A55588-55D6-364C-982D-496CC65C2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4A55588-55D6-364C-982D-496CC65C2A4A}"/>
                          </a:ext>
                        </a:extLst>
                      </pic:cNvPr>
                      <pic:cNvPicPr>
                        <a:picLocks noChangeAspect="1"/>
                      </pic:cNvPicPr>
                    </pic:nvPicPr>
                    <pic:blipFill>
                      <a:blip r:embed="rId22"/>
                      <a:stretch>
                        <a:fillRect/>
                      </a:stretch>
                    </pic:blipFill>
                    <pic:spPr>
                      <a:xfrm>
                        <a:off x="0" y="0"/>
                        <a:ext cx="5943600" cy="2828290"/>
                      </a:xfrm>
                      <a:prstGeom prst="rect">
                        <a:avLst/>
                      </a:prstGeom>
                    </pic:spPr>
                  </pic:pic>
                </a:graphicData>
              </a:graphic>
            </wp:inline>
          </w:drawing>
        </w:r>
      </w:ins>
    </w:p>
    <w:p w14:paraId="29C3E056" w14:textId="44EDD8CB" w:rsidR="00856232" w:rsidRDefault="00856232" w:rsidP="00C23D4D">
      <w:pPr>
        <w:rPr>
          <w:rFonts w:ascii="Times New Roman" w:hAnsi="Times New Roman" w:cs="Times New Roman"/>
          <w:sz w:val="22"/>
        </w:rPr>
      </w:pPr>
      <w:r>
        <w:rPr>
          <w:rFonts w:ascii="Times New Roman" w:hAnsi="Times New Roman" w:cs="Times New Roman"/>
          <w:sz w:val="22"/>
        </w:rPr>
        <w:t xml:space="preserve">[Note: I need to change a lot on this plot. The left axis corresponds to the purple histogram, which shows the </w:t>
      </w:r>
      <w:r w:rsidR="00C23D4D">
        <w:rPr>
          <w:rFonts w:ascii="Times New Roman" w:hAnsi="Times New Roman" w:cs="Times New Roman"/>
          <w:sz w:val="22"/>
        </w:rPr>
        <w:t xml:space="preserve">histogram of </w:t>
      </w:r>
      <w:r>
        <w:rPr>
          <w:rFonts w:ascii="Times New Roman" w:hAnsi="Times New Roman" w:cs="Times New Roman"/>
          <w:sz w:val="22"/>
        </w:rPr>
        <w:t xml:space="preserve">error in the </w:t>
      </w:r>
      <w:r w:rsidR="00C23D4D">
        <w:rPr>
          <w:rFonts w:ascii="Times New Roman" w:hAnsi="Times New Roman" w:cs="Times New Roman"/>
          <w:sz w:val="22"/>
        </w:rPr>
        <w:t xml:space="preserve">approximate posterior mean as measured against the true posterior mean. The </w:t>
      </w:r>
      <w:r w:rsidR="00C23D4D">
        <w:rPr>
          <w:rFonts w:ascii="Times New Roman" w:hAnsi="Times New Roman" w:cs="Times New Roman"/>
          <w:sz w:val="22"/>
        </w:rPr>
        <w:lastRenderedPageBreak/>
        <w:t>right axis corresponds to the orange histogram, which shows the histogram of error as given by the posterior error variance. The x-axis shows the error values.]</w:t>
      </w:r>
    </w:p>
    <w:p w14:paraId="2B0A02A1" w14:textId="6D703998" w:rsidR="00856232" w:rsidRDefault="00856232" w:rsidP="00856232">
      <w:pPr>
        <w:ind w:left="720" w:hanging="720"/>
        <w:rPr>
          <w:rFonts w:ascii="Times New Roman" w:hAnsi="Times New Roman" w:cs="Times New Roman"/>
          <w:sz w:val="22"/>
        </w:rPr>
      </w:pPr>
      <w:r>
        <w:rPr>
          <w:rFonts w:ascii="Times New Roman" w:hAnsi="Times New Roman" w:cs="Times New Roman"/>
          <w:sz w:val="22"/>
        </w:rPr>
        <w:tab/>
        <w:t xml:space="preserve">Figure 10: </w:t>
      </w:r>
      <w:r w:rsidR="00D90D23">
        <w:rPr>
          <w:rFonts w:ascii="Times New Roman" w:hAnsi="Times New Roman" w:cs="Times New Roman"/>
          <w:sz w:val="22"/>
        </w:rPr>
        <w:t>Distribution of errors in the approximate posterior mean as given by the difference between the approximate and true means (purple) and the posterior variance (orange). Most of the error in the approximate mean is less than the error given by the posterior variance.</w:t>
      </w:r>
    </w:p>
    <w:p w14:paraId="6963200A" w14:textId="77777777" w:rsidR="00856232" w:rsidRDefault="00856232" w:rsidP="00B6780B">
      <w:pPr>
        <w:ind w:left="720" w:hanging="720"/>
        <w:rPr>
          <w:rFonts w:ascii="Times New Roman" w:hAnsi="Times New Roman" w:cs="Times New Roman"/>
          <w:sz w:val="22"/>
        </w:rPr>
      </w:pPr>
    </w:p>
    <w:p w14:paraId="2303E8A8" w14:textId="486DC093" w:rsidR="00CF31FA" w:rsidRDefault="00F40BA8" w:rsidP="00F40BA8">
      <w:pPr>
        <w:rPr>
          <w:rFonts w:ascii="Times New Roman" w:hAnsi="Times New Roman" w:cs="Times New Roman"/>
          <w:sz w:val="22"/>
        </w:rPr>
      </w:pPr>
      <w:r>
        <w:rPr>
          <w:rFonts w:ascii="Times New Roman" w:hAnsi="Times New Roman" w:cs="Times New Roman"/>
          <w:sz w:val="22"/>
        </w:rPr>
        <w:t xml:space="preserve">We also conduct an inversion with a Jacobian constructed using the Gaussian mixture model (GMM) approach described by Turner and Jacob (2015) following </w:t>
      </w:r>
      <w:proofErr w:type="spellStart"/>
      <w:r>
        <w:rPr>
          <w:rFonts w:ascii="Times New Roman" w:hAnsi="Times New Roman" w:cs="Times New Roman"/>
          <w:sz w:val="22"/>
        </w:rPr>
        <w:t>Maasakkers</w:t>
      </w:r>
      <w:proofErr w:type="spellEnd"/>
      <w:r>
        <w:rPr>
          <w:rFonts w:ascii="Times New Roman" w:hAnsi="Times New Roman" w:cs="Times New Roman"/>
          <w:sz w:val="22"/>
        </w:rPr>
        <w:t xml:space="preserve"> et al. (update once published). [Insert description of GMM and GMM results here.]</w:t>
      </w:r>
    </w:p>
    <w:p w14:paraId="4D8A5EE7" w14:textId="77777777" w:rsidR="00F40BA8" w:rsidRDefault="00F40BA8" w:rsidP="00F40BA8">
      <w:pPr>
        <w:rPr>
          <w:rFonts w:ascii="Times New Roman" w:hAnsi="Times New Roman" w:cs="Times New Roman"/>
          <w:sz w:val="22"/>
        </w:rPr>
      </w:pPr>
    </w:p>
    <w:p w14:paraId="1B7028BD" w14:textId="389A72AA" w:rsidR="00F40BA8" w:rsidRPr="00F40BA8" w:rsidRDefault="00F40BA8" w:rsidP="00F40BA8">
      <w:pPr>
        <w:rPr>
          <w:rFonts w:ascii="Times New Roman" w:hAnsi="Times New Roman" w:cs="Times New Roman"/>
          <w:b/>
          <w:sz w:val="22"/>
        </w:rPr>
      </w:pPr>
      <w:r>
        <w:rPr>
          <w:rFonts w:ascii="Times New Roman" w:hAnsi="Times New Roman" w:cs="Times New Roman"/>
          <w:b/>
          <w:sz w:val="22"/>
        </w:rPr>
        <w:t>Section 4: Conclusions</w:t>
      </w:r>
    </w:p>
    <w:p w14:paraId="74FB18BA" w14:textId="2239506C" w:rsidR="00B6780B" w:rsidRPr="000465A8" w:rsidRDefault="00B6780B" w:rsidP="000465A8">
      <w:pPr>
        <w:ind w:left="720" w:hanging="720"/>
        <w:jc w:val="center"/>
        <w:rPr>
          <w:rFonts w:ascii="Times New Roman" w:hAnsi="Times New Roman" w:cs="Times New Roman"/>
          <w:sz w:val="22"/>
        </w:rPr>
      </w:pPr>
    </w:p>
    <w:p w14:paraId="3772496F" w14:textId="2F33785F" w:rsidR="0025607D" w:rsidRDefault="0025607D" w:rsidP="00F40BA8">
      <w:pPr>
        <w:rPr>
          <w:rFonts w:ascii="Times New Roman" w:hAnsi="Times New Roman" w:cs="Times New Roman"/>
          <w:sz w:val="22"/>
        </w:rPr>
      </w:pPr>
      <w:r>
        <w:rPr>
          <w:rFonts w:ascii="Times New Roman" w:hAnsi="Times New Roman" w:cs="Times New Roman"/>
          <w:sz w:val="22"/>
        </w:rPr>
        <w:t xml:space="preserve">We suggest two methods of </w:t>
      </w:r>
      <w:r w:rsidR="00BF2908">
        <w:rPr>
          <w:rFonts w:ascii="Times New Roman" w:hAnsi="Times New Roman" w:cs="Times New Roman"/>
          <w:sz w:val="22"/>
        </w:rPr>
        <w:t>decreasing</w:t>
      </w:r>
      <w:r>
        <w:rPr>
          <w:rFonts w:ascii="Times New Roman" w:hAnsi="Times New Roman" w:cs="Times New Roman"/>
          <w:sz w:val="22"/>
        </w:rPr>
        <w:t xml:space="preserve"> the computational cost of analytic Bayesian inversions of linear systems</w:t>
      </w:r>
      <w:r w:rsidR="00BF2908">
        <w:rPr>
          <w:rFonts w:ascii="Times New Roman" w:hAnsi="Times New Roman" w:cs="Times New Roman"/>
          <w:sz w:val="22"/>
        </w:rPr>
        <w:t xml:space="preserve"> by an order of magnitude. We</w:t>
      </w:r>
      <w:r>
        <w:rPr>
          <w:rFonts w:ascii="Times New Roman" w:hAnsi="Times New Roman" w:cs="Times New Roman"/>
          <w:sz w:val="22"/>
        </w:rPr>
        <w:t xml:space="preserve"> </w:t>
      </w:r>
      <w:r w:rsidR="00BF2908">
        <w:rPr>
          <w:rFonts w:ascii="Times New Roman" w:hAnsi="Times New Roman" w:cs="Times New Roman"/>
          <w:sz w:val="22"/>
        </w:rPr>
        <w:t xml:space="preserve">reduce </w:t>
      </w:r>
      <w:r w:rsidR="005E3F02">
        <w:rPr>
          <w:rFonts w:ascii="Times New Roman" w:hAnsi="Times New Roman" w:cs="Times New Roman"/>
          <w:sz w:val="22"/>
        </w:rPr>
        <w:t xml:space="preserve">the number of model numbers necessary to characterize the linear relationship between modeled observations and emissions, given by the Jacobian matrix. In the standard approach, constructing the Jacobian requires a model run for each state vector element, here taken to be a grid cell, optimized. We demonstrate two methods that reduce the number of </w:t>
      </w:r>
      <w:proofErr w:type="gramStart"/>
      <w:r w:rsidR="005E3F02">
        <w:rPr>
          <w:rFonts w:ascii="Times New Roman" w:hAnsi="Times New Roman" w:cs="Times New Roman"/>
          <w:sz w:val="22"/>
        </w:rPr>
        <w:t>model</w:t>
      </w:r>
      <w:proofErr w:type="gramEnd"/>
      <w:r w:rsidR="005E3F02">
        <w:rPr>
          <w:rFonts w:ascii="Times New Roman" w:hAnsi="Times New Roman" w:cs="Times New Roman"/>
          <w:sz w:val="22"/>
        </w:rPr>
        <w:t xml:space="preserve"> runs by an order of magnitude. Both methods take advantage of the spatial variability in information content in the inverse system by constraining at either highest resolution or highest accuracy those grid cells that are most informed. The methods iteratively update </w:t>
      </w:r>
      <w:r w:rsidR="00217C9F">
        <w:rPr>
          <w:rFonts w:ascii="Times New Roman" w:hAnsi="Times New Roman" w:cs="Times New Roman"/>
          <w:sz w:val="22"/>
        </w:rPr>
        <w:t>a low-cost initial estimate of the Jacobian built using a mass balance approach on the prior emissions estimate. The first method constructs a reduced-dimension Jacobian by iteratively developing a multiscale grid that preserves resolution where information content is highest. The second method constructs a low-rank Jacobian by perturbing the dominant patters of information content</w:t>
      </w:r>
      <w:r w:rsidR="00CD1A93">
        <w:rPr>
          <w:rFonts w:ascii="Times New Roman" w:hAnsi="Times New Roman" w:cs="Times New Roman"/>
          <w:sz w:val="22"/>
        </w:rPr>
        <w:t>.</w:t>
      </w:r>
      <w:r w:rsidR="00217C9F">
        <w:rPr>
          <w:rFonts w:ascii="Times New Roman" w:hAnsi="Times New Roman" w:cs="Times New Roman"/>
          <w:sz w:val="22"/>
        </w:rPr>
        <w:t xml:space="preserve"> </w:t>
      </w:r>
      <w:r w:rsidR="00D62FF3">
        <w:rPr>
          <w:rFonts w:ascii="Times New Roman" w:hAnsi="Times New Roman" w:cs="Times New Roman"/>
          <w:sz w:val="22"/>
        </w:rPr>
        <w:t xml:space="preserve">We demonstrate both methods in an inversion of GOSAT atmospheric methane column observations over the North American domain for July 2009 at 1º x 1.25º resolution. </w:t>
      </w:r>
      <w:r w:rsidR="00BF2908">
        <w:rPr>
          <w:rFonts w:ascii="Times New Roman" w:hAnsi="Times New Roman" w:cs="Times New Roman"/>
          <w:sz w:val="22"/>
        </w:rPr>
        <w:t>We also construct a reduced-dimension Jacobian following the Gaussian mixture model (GMM) approach described by Turner and Jacob (2015).</w:t>
      </w:r>
      <w:r w:rsidR="00D62FF3">
        <w:rPr>
          <w:rFonts w:ascii="Times New Roman" w:hAnsi="Times New Roman" w:cs="Times New Roman"/>
          <w:sz w:val="22"/>
        </w:rPr>
        <w:t xml:space="preserve"> In all cases, we reduce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from 2,098 to ~300.</w:t>
      </w:r>
    </w:p>
    <w:p w14:paraId="3EF03D84" w14:textId="77777777" w:rsidR="0025607D" w:rsidRDefault="0025607D" w:rsidP="00F40BA8">
      <w:pPr>
        <w:rPr>
          <w:rFonts w:ascii="Times New Roman" w:hAnsi="Times New Roman" w:cs="Times New Roman"/>
          <w:sz w:val="22"/>
        </w:rPr>
      </w:pPr>
    </w:p>
    <w:p w14:paraId="05264519" w14:textId="703D9932" w:rsidR="00BF2908" w:rsidRDefault="00F40BA8" w:rsidP="00F40BA8">
      <w:pPr>
        <w:rPr>
          <w:rFonts w:ascii="Times New Roman" w:hAnsi="Times New Roman" w:cs="Times New Roman"/>
          <w:sz w:val="22"/>
        </w:rPr>
      </w:pPr>
      <w:r>
        <w:rPr>
          <w:rFonts w:ascii="Times New Roman" w:hAnsi="Times New Roman" w:cs="Times New Roman"/>
          <w:sz w:val="22"/>
        </w:rPr>
        <w:t>The reduced-dimension, low-rank, and GMM Jacobians</w:t>
      </w:r>
      <w:r w:rsidR="002A0536">
        <w:rPr>
          <w:rFonts w:ascii="Times New Roman" w:hAnsi="Times New Roman" w:cs="Times New Roman"/>
          <w:sz w:val="22"/>
        </w:rPr>
        <w:t xml:space="preserve"> all reduce the number of </w:t>
      </w:r>
      <w:proofErr w:type="gramStart"/>
      <w:r w:rsidR="002A0536">
        <w:rPr>
          <w:rFonts w:ascii="Times New Roman" w:hAnsi="Times New Roman" w:cs="Times New Roman"/>
          <w:sz w:val="22"/>
        </w:rPr>
        <w:t>model</w:t>
      </w:r>
      <w:proofErr w:type="gramEnd"/>
      <w:r w:rsidR="002A0536">
        <w:rPr>
          <w:rFonts w:ascii="Times New Roman" w:hAnsi="Times New Roman" w:cs="Times New Roman"/>
          <w:sz w:val="22"/>
        </w:rPr>
        <w:t xml:space="preserve"> runs necessary to construct a Jacobian, and therefore the computational cost of an analytic inversion, by an order of magnitude. The three Jacobians</w:t>
      </w:r>
      <w:r>
        <w:rPr>
          <w:rFonts w:ascii="Times New Roman" w:hAnsi="Times New Roman" w:cs="Times New Roman"/>
          <w:sz w:val="22"/>
        </w:rPr>
        <w:t xml:space="preserve"> produce posterior means and variances that approximate the true posterior mean and variance to varying degrees. The reduced-dimension Jacobian produces everywhere</w:t>
      </w:r>
      <w:r w:rsidR="002A0536">
        <w:rPr>
          <w:rFonts w:ascii="Times New Roman" w:hAnsi="Times New Roman" w:cs="Times New Roman"/>
          <w:sz w:val="22"/>
        </w:rPr>
        <w:t xml:space="preserve"> on the multi-scale grid</w:t>
      </w:r>
      <w:r>
        <w:rPr>
          <w:rFonts w:ascii="Times New Roman" w:hAnsi="Times New Roman" w:cs="Times New Roman"/>
          <w:sz w:val="22"/>
        </w:rPr>
        <w:t xml:space="preserve"> an exact, but lacks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 The low-rank Jacobian produces an approximate solution at the original resolution. </w:t>
      </w:r>
      <w:r w:rsidR="002A0536">
        <w:rPr>
          <w:rFonts w:ascii="Times New Roman" w:hAnsi="Times New Roman" w:cs="Times New Roman"/>
          <w:sz w:val="22"/>
        </w:rPr>
        <w:t>However</w:t>
      </w:r>
      <w:r>
        <w:rPr>
          <w:rFonts w:ascii="Times New Roman" w:hAnsi="Times New Roman" w:cs="Times New Roman"/>
          <w:sz w:val="22"/>
        </w:rPr>
        <w:t>, it is most accurate in the subset of grid cells with highest information content. Still, it constrains more grid cells per model run than a Jacobian constructed using a full finite-difference scheme</w:t>
      </w:r>
      <w:r w:rsidR="002A0536">
        <w:rPr>
          <w:rFonts w:ascii="Times New Roman" w:hAnsi="Times New Roman" w:cs="Times New Roman"/>
          <w:sz w:val="22"/>
        </w:rPr>
        <w:t>. It also makes explicit that the inversion is solved only where there is sufficient information content. [Insert GMM Jacobian conclusion.]</w:t>
      </w:r>
      <w:r w:rsidR="00D62FF3">
        <w:rPr>
          <w:rFonts w:ascii="Times New Roman" w:hAnsi="Times New Roman" w:cs="Times New Roman"/>
          <w:sz w:val="22"/>
        </w:rPr>
        <w:t xml:space="preserve"> Both of our approaches introduce additional error by reducing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However, most of these errors are smaller than the posterior errors and it is likely that the errors are smaller than the true posterior errors. Increasing the number of model runs will decrease these errors.</w:t>
      </w:r>
    </w:p>
    <w:p w14:paraId="062AFF84" w14:textId="2D10ECB7" w:rsidR="00D62FF3" w:rsidRDefault="00D62FF3" w:rsidP="00F40BA8">
      <w:pPr>
        <w:rPr>
          <w:rFonts w:ascii="Times New Roman" w:hAnsi="Times New Roman" w:cs="Times New Roman"/>
          <w:sz w:val="22"/>
        </w:rPr>
      </w:pPr>
    </w:p>
    <w:p w14:paraId="76555A21" w14:textId="3E71A264" w:rsidR="00F40BA8" w:rsidRDefault="00D62FF3" w:rsidP="00EB6DF7">
      <w:pPr>
        <w:rPr>
          <w:rFonts w:ascii="Times New Roman" w:hAnsi="Times New Roman" w:cs="Times New Roman"/>
          <w:sz w:val="22"/>
        </w:rPr>
      </w:pPr>
      <w:r>
        <w:rPr>
          <w:rFonts w:ascii="Times New Roman" w:hAnsi="Times New Roman" w:cs="Times New Roman"/>
          <w:sz w:val="22"/>
        </w:rPr>
        <w:t>While the proposed methods are evaluated in the context of an inversion of atmospheric methane column observations, they are applicable in any linear system, including many long-lived climate forcers. As satellite observations of atmospheric constituents continue to improve</w:t>
      </w:r>
      <w:r w:rsidR="00EB6DF7">
        <w:rPr>
          <w:rFonts w:ascii="Times New Roman" w:hAnsi="Times New Roman" w:cs="Times New Roman"/>
          <w:sz w:val="22"/>
        </w:rPr>
        <w:t xml:space="preserve">, </w:t>
      </w:r>
      <w:r w:rsidR="00465F77">
        <w:rPr>
          <w:rFonts w:ascii="Times New Roman" w:hAnsi="Times New Roman" w:cs="Times New Roman"/>
          <w:sz w:val="22"/>
        </w:rPr>
        <w:t xml:space="preserve">it will be possible to conduct inversions at increasingly high resolution. While analytic inversions provide characterization of the information content and can help avoid over-interpretation of inverse results, their computational cost is limited by the number of grid cells constrained by the inversion. Our approaches allow analytic solution of the inverse system at significantly reduced computational cost. Future work could consider the expansion of both approaches to the temporal dimension. And, as cloud computing becomes increasingly </w:t>
      </w:r>
      <w:r w:rsidR="00465F77">
        <w:rPr>
          <w:rFonts w:ascii="Times New Roman" w:hAnsi="Times New Roman" w:cs="Times New Roman"/>
          <w:sz w:val="22"/>
        </w:rPr>
        <w:lastRenderedPageBreak/>
        <w:t>available, the computational benefits of performing large, parallel computations in cloud environments should be considered.</w:t>
      </w:r>
      <w:r w:rsidR="002150C3">
        <w:rPr>
          <w:rFonts w:ascii="Times New Roman" w:hAnsi="Times New Roman" w:cs="Times New Roman"/>
          <w:sz w:val="22"/>
        </w:rPr>
        <w:t xml:space="preserve"> </w:t>
      </w:r>
    </w:p>
    <w:p w14:paraId="286FB38B" w14:textId="54E124C8" w:rsidR="002150C3" w:rsidRDefault="002150C3" w:rsidP="00EB6DF7">
      <w:pPr>
        <w:rPr>
          <w:rFonts w:ascii="Times New Roman" w:hAnsi="Times New Roman" w:cs="Times New Roman"/>
          <w:sz w:val="22"/>
        </w:rPr>
      </w:pPr>
    </w:p>
    <w:p w14:paraId="5C4CEBF7" w14:textId="391BC397" w:rsidR="002150C3" w:rsidRDefault="002150C3" w:rsidP="00EB6DF7">
      <w:pPr>
        <w:rPr>
          <w:rFonts w:ascii="Times New Roman" w:hAnsi="Times New Roman" w:cs="Times New Roman"/>
          <w:sz w:val="22"/>
        </w:rPr>
      </w:pPr>
      <w:r>
        <w:rPr>
          <w:rFonts w:ascii="Times New Roman" w:hAnsi="Times New Roman" w:cs="Times New Roman"/>
          <w:sz w:val="22"/>
        </w:rPr>
        <w:t>[Note: I kept the conclusion short, anticipating significant changes to the rest of the text that will change the tone/content of the conclusion.]</w:t>
      </w:r>
    </w:p>
    <w:p w14:paraId="52F6449A" w14:textId="77777777" w:rsidR="00EB6DF7" w:rsidRDefault="00EB6DF7" w:rsidP="00EB6DF7">
      <w:pPr>
        <w:rPr>
          <w:rFonts w:ascii="Times New Roman" w:hAnsi="Times New Roman" w:cs="Times New Roman"/>
          <w:sz w:val="22"/>
        </w:rPr>
      </w:pPr>
    </w:p>
    <w:p w14:paraId="01D42484" w14:textId="191D3397" w:rsidR="009D2F5C" w:rsidRDefault="00ED6D7B" w:rsidP="00EB1375">
      <w:pPr>
        <w:rPr>
          <w:rFonts w:ascii="Times New Roman" w:hAnsi="Times New Roman" w:cs="Times New Roman"/>
          <w:b/>
          <w:sz w:val="22"/>
        </w:rPr>
      </w:pPr>
      <w:r w:rsidRPr="00ED6D7B">
        <w:rPr>
          <w:rFonts w:ascii="Times New Roman" w:hAnsi="Times New Roman" w:cs="Times New Roman"/>
          <w:b/>
          <w:sz w:val="22"/>
        </w:rPr>
        <w:t>References</w:t>
      </w:r>
    </w:p>
    <w:p w14:paraId="1050D770" w14:textId="247BA8F3" w:rsidR="00ED6D7B" w:rsidRPr="00ED6D7B" w:rsidRDefault="00ED6D7B" w:rsidP="00EB1375">
      <w:pPr>
        <w:rPr>
          <w:rFonts w:ascii="Times New Roman" w:hAnsi="Times New Roman" w:cs="Times New Roman"/>
          <w:sz w:val="22"/>
        </w:rPr>
      </w:pPr>
      <w:r>
        <w:rPr>
          <w:rFonts w:ascii="Times New Roman" w:hAnsi="Times New Roman" w:cs="Times New Roman"/>
          <w:sz w:val="22"/>
        </w:rPr>
        <w:t>[Insert references]</w:t>
      </w:r>
    </w:p>
    <w:sectPr w:rsidR="00ED6D7B" w:rsidRPr="00ED6D7B" w:rsidSect="002407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annah.nesser@gmail.com" w:date="2020-02-05T10:15:00Z" w:initials="h">
    <w:p w14:paraId="1598E976" w14:textId="49A338FB" w:rsidR="000E7B93" w:rsidRDefault="000E7B93">
      <w:pPr>
        <w:pStyle w:val="CommentText"/>
      </w:pPr>
      <w:r>
        <w:rPr>
          <w:rStyle w:val="CommentReference"/>
        </w:rPr>
        <w:annotationRef/>
      </w:r>
      <w:r>
        <w:t>When should I use “retrievals” and when I should I use “observations”?</w:t>
      </w:r>
    </w:p>
  </w:comment>
  <w:comment w:id="1" w:author="hannah.nesser@gmail.com" w:date="2020-02-05T10:18:00Z" w:initials="h">
    <w:p w14:paraId="581EA439" w14:textId="41204BBA" w:rsidR="000E7B93" w:rsidRDefault="000E7B93">
      <w:pPr>
        <w:pStyle w:val="CommentText"/>
      </w:pPr>
      <w:r>
        <w:rPr>
          <w:rStyle w:val="CommentReference"/>
        </w:rPr>
        <w:annotationRef/>
      </w:r>
      <w:r>
        <w:t>Are we okay not mentioning the variational/adjoint approach in the first paragraph?</w:t>
      </w:r>
    </w:p>
  </w:comment>
  <w:comment w:id="2" w:author="hannah.nesser@gmail.com" w:date="2020-02-20T10:34:00Z" w:initials="h">
    <w:p w14:paraId="3CC16BDB" w14:textId="20E2F053" w:rsidR="000E7B93" w:rsidRDefault="000E7B93">
      <w:pPr>
        <w:pStyle w:val="CommentText"/>
      </w:pPr>
      <w:r>
        <w:rPr>
          <w:rStyle w:val="CommentReference"/>
        </w:rPr>
        <w:annotationRef/>
      </w:r>
      <w:r>
        <w:t>Add references</w:t>
      </w:r>
    </w:p>
  </w:comment>
  <w:comment w:id="3" w:author="hannah.nesser@gmail.com" w:date="2020-02-20T11:35:00Z" w:initials="h">
    <w:p w14:paraId="10C4B98B" w14:textId="586346AE" w:rsidR="000E7B93" w:rsidRDefault="000E7B93">
      <w:pPr>
        <w:pStyle w:val="CommentText"/>
      </w:pPr>
      <w:r>
        <w:rPr>
          <w:rStyle w:val="CommentReference"/>
        </w:rPr>
        <w:annotationRef/>
      </w:r>
      <w:r>
        <w:t>Double check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98E976" w15:done="0"/>
  <w15:commentEx w15:paraId="581EA439" w15:done="0"/>
  <w15:commentEx w15:paraId="3CC16BDB" w15:done="0"/>
  <w15:commentEx w15:paraId="10C4B9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98E976" w16cid:durableId="21E51451"/>
  <w16cid:commentId w16cid:paraId="581EA439" w16cid:durableId="21F394BB"/>
  <w16cid:commentId w16cid:paraId="3CC16BDB" w16cid:durableId="21F8DF4A"/>
  <w16cid:commentId w16cid:paraId="10C4B98B" w16cid:durableId="21F8ED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453B28" w14:textId="77777777" w:rsidR="00286169" w:rsidRDefault="00286169" w:rsidP="00605262">
      <w:r>
        <w:separator/>
      </w:r>
    </w:p>
  </w:endnote>
  <w:endnote w:type="continuationSeparator" w:id="0">
    <w:p w14:paraId="0ABC0D67" w14:textId="77777777" w:rsidR="00286169" w:rsidRDefault="00286169" w:rsidP="00605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2B2D4" w14:textId="77777777" w:rsidR="00286169" w:rsidRDefault="00286169" w:rsidP="00605262">
      <w:r>
        <w:separator/>
      </w:r>
    </w:p>
  </w:footnote>
  <w:footnote w:type="continuationSeparator" w:id="0">
    <w:p w14:paraId="6D662577" w14:textId="77777777" w:rsidR="00286169" w:rsidRDefault="00286169" w:rsidP="00605262">
      <w:r>
        <w:continuationSeparator/>
      </w:r>
    </w:p>
  </w:footnote>
  <w:footnote w:id="1">
    <w:p w14:paraId="718C2409" w14:textId="065398F4" w:rsidR="000E7B93" w:rsidRDefault="000E7B93" w:rsidP="00C67F8C">
      <w:pPr>
        <w:rPr>
          <w:rFonts w:ascii="Times New Roman" w:hAnsi="Times New Roman" w:cs="Times New Roman"/>
          <w:sz w:val="22"/>
        </w:rPr>
      </w:pPr>
      <w:r>
        <w:rPr>
          <w:rStyle w:val="FootnoteReference"/>
        </w:rPr>
        <w:footnoteRef/>
      </w:r>
      <w:r>
        <w:t xml:space="preserve"> </w:t>
      </w:r>
      <w:r>
        <w:rPr>
          <w:rFonts w:ascii="Times New Roman" w:hAnsi="Times New Roman" w:cs="Times New Roman"/>
          <w:sz w:val="22"/>
        </w:rPr>
        <w:t xml:space="preserve">The eigendecomposition of the prior-preconditioned Hessian </w:t>
      </w:r>
      <m:oMath>
        <m:sSub>
          <m:sSubPr>
            <m:ctrlPr>
              <w:rPr>
                <w:rFonts w:ascii="Cambria Math" w:hAnsi="Cambria Math" w:cs="Times New Roman"/>
                <w:b/>
                <w:sz w:val="22"/>
              </w:rPr>
            </m:ctrlPr>
          </m:sSubPr>
          <m:e>
            <m:r>
              <m:rPr>
                <m:sty m:val="b"/>
              </m:rPr>
              <w:rPr>
                <w:rFonts w:ascii="Cambria Math" w:hAnsi="Cambria Math" w:cs="Times New Roman"/>
                <w:sz w:val="22"/>
              </w:rPr>
              <m:t>H</m:t>
            </m:r>
          </m:e>
          <m:sub>
            <m:r>
              <m:rPr>
                <m:sty m:val="p"/>
              </m:rPr>
              <w:rPr>
                <w:rFonts w:ascii="Cambria Math" w:hAnsi="Cambria Math" w:cs="Times New Roman"/>
                <w:sz w:val="22"/>
              </w:rPr>
              <m:t>P</m:t>
            </m:r>
          </m:sub>
        </m:sSub>
        <m:r>
          <m:rPr>
            <m:sty m:val="p"/>
          </m:rPr>
          <w:rPr>
            <w:rFonts w:ascii="Cambria Math" w:eastAsiaTheme="minorEastAsia" w:hAnsi="Cambria Math" w:cs="Times New Roman"/>
            <w:sz w:val="22"/>
          </w:rPr>
          <m:t xml:space="preserve">= </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T</m:t>
            </m:r>
          </m:sup>
        </m:sSup>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O</m:t>
            </m:r>
          </m:sub>
        </m:sSub>
        <m:r>
          <m:rPr>
            <m:sty m:val="b"/>
          </m:rPr>
          <w:rPr>
            <w:rFonts w:ascii="Cambria Math" w:eastAsiaTheme="minorEastAsia" w:hAnsi="Cambria Math" w:cs="Times New Roman"/>
            <w:sz w:val="22"/>
          </w:rPr>
          <m:t>K</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w:rPr>
            <w:rFonts w:ascii="Cambria Math" w:eastAsiaTheme="minorEastAsia" w:hAnsi="Cambria Math" w:cs="Times New Roman"/>
            <w:sz w:val="22"/>
          </w:rPr>
          <m:t>=</m:t>
        </m:r>
        <m:sSup>
          <m:sSupPr>
            <m:ctrlPr>
              <w:rPr>
                <w:rFonts w:ascii="Cambria Math" w:hAnsi="Cambria Math" w:cs="Times New Roman"/>
                <w:sz w:val="22"/>
              </w:rPr>
            </m:ctrlPr>
          </m:sSupPr>
          <m:e>
            <m:r>
              <m:rPr>
                <m:sty m:val="b"/>
              </m:rPr>
              <w:rPr>
                <w:rFonts w:ascii="Cambria Math" w:eastAsiaTheme="minorEastAsia" w:hAnsi="Cambria Math" w:cs="Times New Roman"/>
                <w:sz w:val="22"/>
              </w:rPr>
              <m:t>V</m:t>
            </m:r>
            <m:ctrlPr>
              <w:rPr>
                <w:rFonts w:ascii="Cambria Math" w:eastAsiaTheme="minorEastAsia" w:hAnsi="Cambria Math" w:cs="Times New Roman"/>
                <w:b/>
                <w:sz w:val="22"/>
              </w:rPr>
            </m:ctrlPr>
          </m:e>
          <m:sup>
            <m:r>
              <m:rPr>
                <m:sty m:val="p"/>
              </m:rPr>
              <w:rPr>
                <w:rFonts w:ascii="Cambria Math" w:hAnsi="Cambria Math" w:cs="Times New Roman"/>
                <w:sz w:val="22"/>
              </w:rPr>
              <m:t>T</m:t>
            </m:r>
          </m:sup>
        </m:sSup>
        <m:r>
          <m:rPr>
            <m:sty m:val="b"/>
          </m:rPr>
          <w:rPr>
            <w:rFonts w:ascii="Cambria Math" w:hAnsi="Cambria Math" w:cs="Times New Roman"/>
            <w:sz w:val="22"/>
          </w:rPr>
          <m:t>ΛV</m:t>
        </m:r>
      </m:oMath>
    </w:p>
    <w:p w14:paraId="696C8BAC" w14:textId="0105F190" w:rsidR="000E7B93" w:rsidRDefault="000E7B93" w:rsidP="00C67F8C">
      <w:pPr>
        <w:pStyle w:val="FootnoteText"/>
      </w:pPr>
      <w:r>
        <w:rPr>
          <w:rFonts w:ascii="Times New Roman" w:hAnsi="Times New Roman" w:cs="Times New Roman"/>
          <w:sz w:val="22"/>
        </w:rPr>
        <w:t xml:space="preserve">yields the same eigenvectors </w:t>
      </w:r>
      <w:r w:rsidRPr="00BA0F6A">
        <w:rPr>
          <w:rFonts w:ascii="Times New Roman" w:hAnsi="Times New Roman" w:cs="Times New Roman"/>
          <w:b/>
          <w:sz w:val="22"/>
        </w:rPr>
        <w:t>V</w:t>
      </w:r>
      <w:r>
        <w:rPr>
          <w:rFonts w:ascii="Times New Roman" w:hAnsi="Times New Roman" w:cs="Times New Roman"/>
          <w:sz w:val="22"/>
        </w:rPr>
        <w:t xml:space="preserve"> = </w:t>
      </w:r>
      <w:r w:rsidRPr="00BA0F6A">
        <w:rPr>
          <w:rFonts w:ascii="Times New Roman" w:hAnsi="Times New Roman" w:cs="Times New Roman"/>
          <w:b/>
          <w:sz w:val="22"/>
        </w:rPr>
        <w:t>W</w:t>
      </w:r>
      <w:r>
        <w:rPr>
          <w:rFonts w:ascii="Times New Roman" w:hAnsi="Times New Roman" w:cs="Times New Roman"/>
          <w:sz w:val="22"/>
        </w:rPr>
        <w:t xml:space="preserve"> </w:t>
      </w:r>
      <w:r w:rsidRPr="00BA0F6A">
        <w:rPr>
          <w:rFonts w:ascii="Times New Roman" w:hAnsi="Times New Roman" w:cs="Times New Roman"/>
          <w:sz w:val="22"/>
        </w:rPr>
        <w:t>and</w:t>
      </w:r>
      <w:r>
        <w:rPr>
          <w:rFonts w:ascii="Times New Roman" w:hAnsi="Times New Roman" w:cs="Times New Roman"/>
          <w:sz w:val="22"/>
        </w:rPr>
        <w:t xml:space="preserve"> eigenvalues </w:t>
      </w:r>
      <m:oMath>
        <m:r>
          <m:rPr>
            <m:sty m:val="b"/>
          </m:rPr>
          <w:rPr>
            <w:rFonts w:ascii="Cambria Math" w:hAnsi="Cambria Math" w:cs="Times New Roman"/>
            <w:sz w:val="22"/>
          </w:rPr>
          <m:t>Σ</m:t>
        </m:r>
        <m:r>
          <m:rPr>
            <m:sty m:val="p"/>
          </m:rPr>
          <w:rPr>
            <w:rFonts w:ascii="Cambria Math" w:hAnsi="Cambria Math" w:cs="Times New Roman"/>
            <w:sz w:val="22"/>
          </w:rPr>
          <m:t>=</m:t>
        </m:r>
        <m:r>
          <m:rPr>
            <m:sty m:val="b"/>
          </m:rPr>
          <w:rPr>
            <w:rFonts w:ascii="Cambria Math" w:hAnsi="Cambria Math" w:cs="Times New Roman"/>
            <w:sz w:val="22"/>
          </w:rPr>
          <m:t>Λ</m:t>
        </m:r>
        <m:sSup>
          <m:sSupPr>
            <m:ctrlPr>
              <w:rPr>
                <w:rFonts w:ascii="Cambria Math" w:hAnsi="Cambria Math" w:cs="Times New Roman"/>
                <w:b/>
                <w:sz w:val="22"/>
              </w:rPr>
            </m:ctrlPr>
          </m:sSupPr>
          <m:e>
            <m:d>
              <m:dPr>
                <m:ctrlPr>
                  <w:rPr>
                    <w:rFonts w:ascii="Cambria Math" w:hAnsi="Cambria Math" w:cs="Times New Roman"/>
                    <w:sz w:val="22"/>
                  </w:rPr>
                </m:ctrlPr>
              </m:dPr>
              <m:e>
                <m:r>
                  <m:rPr>
                    <m:sty m:val="b"/>
                  </m:rPr>
                  <w:rPr>
                    <w:rFonts w:ascii="Cambria Math" w:hAnsi="Cambria Math" w:cs="Times New Roman"/>
                    <w:sz w:val="22"/>
                  </w:rPr>
                  <m:t>I</m:t>
                </m:r>
                <m:r>
                  <m:rPr>
                    <m:sty m:val="p"/>
                  </m:rPr>
                  <w:rPr>
                    <w:rFonts w:ascii="Cambria Math" w:hAnsi="Cambria Math" w:cs="Times New Roman"/>
                    <w:sz w:val="22"/>
                  </w:rPr>
                  <m:t>+</m:t>
                </m:r>
                <m:r>
                  <m:rPr>
                    <m:sty m:val="b"/>
                  </m:rPr>
                  <w:rPr>
                    <w:rFonts w:ascii="Cambria Math" w:hAnsi="Cambria Math" w:cs="Times New Roman"/>
                    <w:sz w:val="22"/>
                  </w:rPr>
                  <m:t>Λ</m:t>
                </m:r>
              </m:e>
            </m:d>
          </m:e>
          <m:sup>
            <m:r>
              <m:rPr>
                <m:sty m:val="p"/>
              </m:rPr>
              <w:rPr>
                <w:rFonts w:ascii="Cambria Math" w:hAnsi="Cambria Math" w:cs="Times New Roman"/>
                <w:sz w:val="22"/>
              </w:rPr>
              <m:t>-1</m:t>
            </m:r>
          </m:sup>
        </m:sSup>
      </m:oMath>
      <w:r>
        <w:rPr>
          <w:rFonts w:ascii="Times New Roman" w:hAnsi="Times New Roman" w:cs="Times New Roman"/>
          <w:sz w:val="22"/>
        </w:rPr>
        <w:t xml:space="preserve"> while avoiding the inversion of a large, non-dense matrix. These eigenvalues correspond to the eigenvalues of the pre-whitened Jacobian.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D4584"/>
    <w:multiLevelType w:val="multilevel"/>
    <w:tmpl w:val="435A3C88"/>
    <w:lvl w:ilvl="0">
      <w:start w:val="1"/>
      <w:numFmt w:val="upperRoman"/>
      <w:lvlText w:val="%1."/>
      <w:lvlJc w:val="right"/>
      <w:pPr>
        <w:tabs>
          <w:tab w:val="num" w:pos="720"/>
        </w:tabs>
        <w:ind w:left="720" w:hanging="360"/>
      </w:pPr>
    </w:lvl>
    <w:lvl w:ilvl="1">
      <w:start w:val="1"/>
      <w:numFmt w:val="lowerLetter"/>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right"/>
      <w:pPr>
        <w:tabs>
          <w:tab w:val="num" w:pos="2880"/>
        </w:tabs>
        <w:ind w:left="2880" w:hanging="360"/>
      </w:pPr>
    </w:lvl>
    <w:lvl w:ilvl="4">
      <w:start w:val="1"/>
      <w:numFmt w:val="lowerLetter"/>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 w15:restartNumberingAfterBreak="0">
    <w:nsid w:val="10DF7B17"/>
    <w:multiLevelType w:val="multilevel"/>
    <w:tmpl w:val="ED8E023E"/>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3D855A04"/>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8A265B"/>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num>
  <w:num w:numId="2">
    <w:abstractNumId w:val="1"/>
    <w:lvlOverride w:ilvl="0"/>
    <w:lvlOverride w:ilvl="1">
      <w:startOverride w:val="1"/>
    </w:lvlOverride>
  </w:num>
  <w:num w:numId="3">
    <w:abstractNumId w:val="1"/>
    <w:lvlOverride w:ilvl="0"/>
    <w:lvlOverride w:ilvl="1">
      <w:startOverride w:val="1"/>
    </w:lvlOverride>
  </w:num>
  <w:num w:numId="4">
    <w:abstractNumId w:val="1"/>
    <w:lvlOverride w:ilvl="0"/>
    <w:lvlOverride w:ilvl="1"/>
    <w:lvlOverride w:ilvl="2">
      <w:startOverride w:val="1"/>
    </w:lvlOverride>
  </w:num>
  <w:num w:numId="5">
    <w:abstractNumId w:val="1"/>
    <w:lvlOverride w:ilvl="0"/>
    <w:lvlOverride w:ilvl="1"/>
    <w:lvlOverride w:ilvl="2"/>
    <w:lvlOverride w:ilvl="3">
      <w:startOverride w:val="1"/>
    </w:lvlOverride>
  </w:num>
  <w:num w:numId="6">
    <w:abstractNumId w:val="1"/>
    <w:lvlOverride w:ilvl="0"/>
    <w:lvlOverride w:ilvl="1">
      <w:startOverride w:val="1"/>
    </w:lvlOverride>
    <w:lvlOverride w:ilvl="2"/>
    <w:lvlOverride w:ilvl="3"/>
  </w:num>
  <w:num w:numId="7">
    <w:abstractNumId w:val="1"/>
    <w:lvlOverride w:ilvl="0"/>
    <w:lvlOverride w:ilvl="1"/>
    <w:lvlOverride w:ilvl="2">
      <w:startOverride w:val="1"/>
    </w:lvlOverride>
    <w:lvlOverride w:ilvl="3"/>
  </w:num>
  <w:num w:numId="8">
    <w:abstractNumId w:val="1"/>
    <w:lvlOverride w:ilvl="0"/>
    <w:lvlOverride w:ilvl="1"/>
    <w:lvlOverride w:ilvl="2"/>
    <w:lvlOverride w:ilvl="3">
      <w:startOverride w:val="1"/>
    </w:lvlOverride>
  </w:num>
  <w:num w:numId="9">
    <w:abstractNumId w:val="1"/>
    <w:lvlOverride w:ilvl="0"/>
    <w:lvlOverride w:ilvl="1">
      <w:startOverride w:val="1"/>
    </w:lvlOverride>
    <w:lvlOverride w:ilvl="2"/>
    <w:lvlOverride w:ilvl="3"/>
  </w:num>
  <w:num w:numId="10">
    <w:abstractNumId w:val="1"/>
    <w:lvlOverride w:ilvl="0"/>
    <w:lvlOverride w:ilvl="1"/>
    <w:lvlOverride w:ilvl="2">
      <w:startOverride w:val="1"/>
    </w:lvlOverride>
    <w:lvlOverride w:ilvl="3"/>
  </w:num>
  <w:num w:numId="11">
    <w:abstractNumId w:val="1"/>
    <w:lvlOverride w:ilvl="0"/>
    <w:lvlOverride w:ilvl="1"/>
    <w:lvlOverride w:ilvl="2"/>
    <w:lvlOverride w:ilvl="3">
      <w:startOverride w:val="1"/>
    </w:lvlOverride>
  </w:num>
  <w:num w:numId="12">
    <w:abstractNumId w:val="1"/>
    <w:lvlOverride w:ilvl="0"/>
    <w:lvlOverride w:ilvl="1">
      <w:startOverride w:val="1"/>
    </w:lvlOverride>
    <w:lvlOverride w:ilvl="2"/>
    <w:lvlOverride w:ilvl="3"/>
  </w:num>
  <w:num w:numId="13">
    <w:abstractNumId w:val="0"/>
    <w:lvlOverride w:ilvl="0">
      <w:startOverride w:val="1"/>
    </w:lvlOverride>
  </w:num>
  <w:num w:numId="14">
    <w:abstractNumId w:val="0"/>
    <w:lvlOverride w:ilvl="0"/>
    <w:lvlOverride w:ilvl="1">
      <w:startOverride w:val="1"/>
    </w:lvlOverride>
  </w:num>
  <w:num w:numId="15">
    <w:abstractNumId w:val="0"/>
    <w:lvlOverride w:ilvl="0"/>
    <w:lvlOverride w:ilvl="1"/>
    <w:lvlOverride w:ilvl="2">
      <w:startOverride w:val="1"/>
    </w:lvlOverride>
  </w:num>
  <w:num w:numId="16">
    <w:abstractNumId w:val="0"/>
    <w:lvlOverride w:ilvl="0"/>
    <w:lvlOverride w:ilvl="1"/>
    <w:lvlOverride w:ilvl="2">
      <w:startOverride w:val="1"/>
    </w:lvlOverride>
  </w:num>
  <w:num w:numId="17">
    <w:abstractNumId w:val="0"/>
    <w:lvlOverride w:ilvl="0"/>
    <w:lvlOverride w:ilvl="1"/>
    <w:lvlOverride w:ilvl="2"/>
    <w:lvlOverride w:ilvl="3">
      <w:startOverride w:val="1"/>
    </w:lvlOverride>
  </w:num>
  <w:num w:numId="18">
    <w:abstractNumId w:val="0"/>
    <w:lvlOverride w:ilvl="0"/>
    <w:lvlOverride w:ilvl="1"/>
    <w:lvlOverride w:ilvl="2"/>
    <w:lvlOverride w:ilvl="3">
      <w:startOverride w:val="1"/>
    </w:lvlOverride>
  </w:num>
  <w:num w:numId="19">
    <w:abstractNumId w:val="0"/>
    <w:lvlOverride w:ilvl="0"/>
    <w:lvlOverride w:ilvl="1"/>
    <w:lvlOverride w:ilvl="2"/>
    <w:lvlOverride w:ilvl="3">
      <w:startOverride w:val="1"/>
    </w:lvlOverride>
  </w:num>
  <w:num w:numId="20">
    <w:abstractNumId w:val="0"/>
    <w:lvlOverride w:ilvl="0"/>
    <w:lvlOverride w:ilvl="1"/>
    <w:lvlOverride w:ilvl="2"/>
    <w:lvlOverride w:ilvl="3"/>
    <w:lvlOverride w:ilvl="4">
      <w:startOverride w:val="1"/>
    </w:lvlOverride>
  </w:num>
  <w:num w:numId="21">
    <w:abstractNumId w:val="0"/>
    <w:lvlOverride w:ilvl="0"/>
    <w:lvlOverride w:ilvl="1"/>
    <w:lvlOverride w:ilvl="2"/>
    <w:lvlOverride w:ilvl="3">
      <w:startOverride w:val="1"/>
    </w:lvlOverride>
    <w:lvlOverride w:ilvl="4"/>
  </w:num>
  <w:num w:numId="22">
    <w:abstractNumId w:val="0"/>
    <w:lvlOverride w:ilvl="0"/>
    <w:lvlOverride w:ilvl="1"/>
    <w:lvlOverride w:ilvl="2"/>
    <w:lvlOverride w:ilvl="3"/>
    <w:lvlOverride w:ilvl="4">
      <w:startOverride w:val="1"/>
    </w:lvlOverride>
  </w:num>
  <w:num w:numId="23">
    <w:abstractNumId w:val="0"/>
    <w:lvlOverride w:ilvl="0"/>
    <w:lvlOverride w:ilvl="1">
      <w:startOverride w:val="1"/>
    </w:lvlOverride>
    <w:lvlOverride w:ilvl="2"/>
    <w:lvlOverride w:ilvl="3"/>
    <w:lvlOverride w:ilvl="4"/>
  </w:num>
  <w:num w:numId="24">
    <w:abstractNumId w:val="0"/>
    <w:lvlOverride w:ilvl="0"/>
    <w:lvlOverride w:ilvl="1"/>
    <w:lvlOverride w:ilvl="2">
      <w:startOverride w:val="1"/>
    </w:lvlOverride>
    <w:lvlOverride w:ilvl="3"/>
    <w:lvlOverride w:ilvl="4"/>
  </w:num>
  <w:num w:numId="25">
    <w:abstractNumId w:val="0"/>
    <w:lvlOverride w:ilvl="0"/>
    <w:lvlOverride w:ilvl="1"/>
    <w:lvlOverride w:ilvl="2">
      <w:startOverride w:val="1"/>
    </w:lvlOverride>
    <w:lvlOverride w:ilvl="3"/>
    <w:lvlOverride w:ilvl="4"/>
  </w:num>
  <w:num w:numId="26">
    <w:abstractNumId w:val="2"/>
  </w:num>
  <w:num w:numId="2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nesser@gmail.com">
    <w15:presenceInfo w15:providerId="Windows Live" w15:userId="e2b7ab81ced1d3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BEA"/>
    <w:rsid w:val="00001159"/>
    <w:rsid w:val="00010C90"/>
    <w:rsid w:val="00020FAB"/>
    <w:rsid w:val="0003411C"/>
    <w:rsid w:val="00034DF8"/>
    <w:rsid w:val="00040AC0"/>
    <w:rsid w:val="0004227C"/>
    <w:rsid w:val="000465A8"/>
    <w:rsid w:val="00052DE8"/>
    <w:rsid w:val="00055BB8"/>
    <w:rsid w:val="00064929"/>
    <w:rsid w:val="00066B32"/>
    <w:rsid w:val="0007182E"/>
    <w:rsid w:val="00073410"/>
    <w:rsid w:val="00077235"/>
    <w:rsid w:val="000855B6"/>
    <w:rsid w:val="00092BEE"/>
    <w:rsid w:val="000A14F7"/>
    <w:rsid w:val="000A2B02"/>
    <w:rsid w:val="000A37F3"/>
    <w:rsid w:val="000A5906"/>
    <w:rsid w:val="000B21A5"/>
    <w:rsid w:val="000B7F95"/>
    <w:rsid w:val="000C4384"/>
    <w:rsid w:val="000D099C"/>
    <w:rsid w:val="000D57AF"/>
    <w:rsid w:val="000D75DB"/>
    <w:rsid w:val="000E7B93"/>
    <w:rsid w:val="001008C9"/>
    <w:rsid w:val="001110E4"/>
    <w:rsid w:val="00112192"/>
    <w:rsid w:val="00114987"/>
    <w:rsid w:val="00123ED7"/>
    <w:rsid w:val="0012453D"/>
    <w:rsid w:val="00125C0F"/>
    <w:rsid w:val="00130FC5"/>
    <w:rsid w:val="00141848"/>
    <w:rsid w:val="00145146"/>
    <w:rsid w:val="00145DFD"/>
    <w:rsid w:val="00146111"/>
    <w:rsid w:val="00147F94"/>
    <w:rsid w:val="00151CD0"/>
    <w:rsid w:val="001610AF"/>
    <w:rsid w:val="001917D1"/>
    <w:rsid w:val="00192EE9"/>
    <w:rsid w:val="00196B61"/>
    <w:rsid w:val="001B169A"/>
    <w:rsid w:val="001B3BDC"/>
    <w:rsid w:val="001D2635"/>
    <w:rsid w:val="001E2B39"/>
    <w:rsid w:val="001F05C6"/>
    <w:rsid w:val="001F193F"/>
    <w:rsid w:val="002066B1"/>
    <w:rsid w:val="002150C3"/>
    <w:rsid w:val="00215701"/>
    <w:rsid w:val="00217C9F"/>
    <w:rsid w:val="002272CD"/>
    <w:rsid w:val="00233C49"/>
    <w:rsid w:val="00240738"/>
    <w:rsid w:val="0025607D"/>
    <w:rsid w:val="00257A83"/>
    <w:rsid w:val="00257EEA"/>
    <w:rsid w:val="0028527F"/>
    <w:rsid w:val="00286169"/>
    <w:rsid w:val="00287508"/>
    <w:rsid w:val="00291C5A"/>
    <w:rsid w:val="002A0536"/>
    <w:rsid w:val="002A51D5"/>
    <w:rsid w:val="002A5D5F"/>
    <w:rsid w:val="002A7FCF"/>
    <w:rsid w:val="002B096E"/>
    <w:rsid w:val="002B1FC4"/>
    <w:rsid w:val="002C1838"/>
    <w:rsid w:val="002D2EF2"/>
    <w:rsid w:val="002E4704"/>
    <w:rsid w:val="002E742B"/>
    <w:rsid w:val="00303CA0"/>
    <w:rsid w:val="003229F2"/>
    <w:rsid w:val="00323837"/>
    <w:rsid w:val="003523E4"/>
    <w:rsid w:val="003568D2"/>
    <w:rsid w:val="00367832"/>
    <w:rsid w:val="003707F9"/>
    <w:rsid w:val="003733A7"/>
    <w:rsid w:val="00375CF6"/>
    <w:rsid w:val="0039685F"/>
    <w:rsid w:val="003A4107"/>
    <w:rsid w:val="003A45C5"/>
    <w:rsid w:val="003C7615"/>
    <w:rsid w:val="003D2597"/>
    <w:rsid w:val="003E5778"/>
    <w:rsid w:val="003F2A85"/>
    <w:rsid w:val="0040339E"/>
    <w:rsid w:val="00416D83"/>
    <w:rsid w:val="00417DC9"/>
    <w:rsid w:val="00426268"/>
    <w:rsid w:val="00433DD3"/>
    <w:rsid w:val="00435870"/>
    <w:rsid w:val="004378AF"/>
    <w:rsid w:val="00455178"/>
    <w:rsid w:val="00465F77"/>
    <w:rsid w:val="00467B5F"/>
    <w:rsid w:val="00476505"/>
    <w:rsid w:val="004770B4"/>
    <w:rsid w:val="00485308"/>
    <w:rsid w:val="004945DF"/>
    <w:rsid w:val="00496B4B"/>
    <w:rsid w:val="004B32D0"/>
    <w:rsid w:val="004D27C2"/>
    <w:rsid w:val="004E4992"/>
    <w:rsid w:val="00524BB1"/>
    <w:rsid w:val="00532CF6"/>
    <w:rsid w:val="0053318B"/>
    <w:rsid w:val="0053483B"/>
    <w:rsid w:val="0054222A"/>
    <w:rsid w:val="00544A25"/>
    <w:rsid w:val="005540FC"/>
    <w:rsid w:val="005701B3"/>
    <w:rsid w:val="00570C51"/>
    <w:rsid w:val="00580555"/>
    <w:rsid w:val="00584B43"/>
    <w:rsid w:val="00591DB2"/>
    <w:rsid w:val="005931A1"/>
    <w:rsid w:val="005A5126"/>
    <w:rsid w:val="005D2927"/>
    <w:rsid w:val="005D433D"/>
    <w:rsid w:val="005E0920"/>
    <w:rsid w:val="005E3F02"/>
    <w:rsid w:val="005F5ACA"/>
    <w:rsid w:val="00605262"/>
    <w:rsid w:val="00612DFC"/>
    <w:rsid w:val="006170F2"/>
    <w:rsid w:val="0062209D"/>
    <w:rsid w:val="00623165"/>
    <w:rsid w:val="0063420B"/>
    <w:rsid w:val="00637555"/>
    <w:rsid w:val="00661A9F"/>
    <w:rsid w:val="00664457"/>
    <w:rsid w:val="00666B9C"/>
    <w:rsid w:val="0067161A"/>
    <w:rsid w:val="00675A5E"/>
    <w:rsid w:val="006A62E2"/>
    <w:rsid w:val="006B031E"/>
    <w:rsid w:val="006B06E8"/>
    <w:rsid w:val="006C0D22"/>
    <w:rsid w:val="006C1758"/>
    <w:rsid w:val="006D55A8"/>
    <w:rsid w:val="006D7519"/>
    <w:rsid w:val="006E4E0B"/>
    <w:rsid w:val="006F206F"/>
    <w:rsid w:val="00724252"/>
    <w:rsid w:val="0073430B"/>
    <w:rsid w:val="00761132"/>
    <w:rsid w:val="007716DA"/>
    <w:rsid w:val="007731C6"/>
    <w:rsid w:val="00774ABC"/>
    <w:rsid w:val="00786BB7"/>
    <w:rsid w:val="0078730D"/>
    <w:rsid w:val="00790D21"/>
    <w:rsid w:val="007A0E91"/>
    <w:rsid w:val="007A2EB2"/>
    <w:rsid w:val="007A4AD3"/>
    <w:rsid w:val="007B0387"/>
    <w:rsid w:val="007C3443"/>
    <w:rsid w:val="007D771F"/>
    <w:rsid w:val="007E1927"/>
    <w:rsid w:val="007E23F8"/>
    <w:rsid w:val="007E4BAB"/>
    <w:rsid w:val="007E4DCC"/>
    <w:rsid w:val="007E581C"/>
    <w:rsid w:val="007E711E"/>
    <w:rsid w:val="007E7E78"/>
    <w:rsid w:val="007F7A19"/>
    <w:rsid w:val="00802D34"/>
    <w:rsid w:val="00820C20"/>
    <w:rsid w:val="0083629E"/>
    <w:rsid w:val="00837F4A"/>
    <w:rsid w:val="00846CAF"/>
    <w:rsid w:val="00852156"/>
    <w:rsid w:val="008523D0"/>
    <w:rsid w:val="0085365F"/>
    <w:rsid w:val="00854779"/>
    <w:rsid w:val="00856232"/>
    <w:rsid w:val="00864E39"/>
    <w:rsid w:val="00874B39"/>
    <w:rsid w:val="00882DCA"/>
    <w:rsid w:val="008A3280"/>
    <w:rsid w:val="008B1713"/>
    <w:rsid w:val="008B5505"/>
    <w:rsid w:val="008C60BC"/>
    <w:rsid w:val="008D6AE1"/>
    <w:rsid w:val="00906DA2"/>
    <w:rsid w:val="0092104F"/>
    <w:rsid w:val="00923A03"/>
    <w:rsid w:val="00931FF4"/>
    <w:rsid w:val="0096564F"/>
    <w:rsid w:val="00973B8D"/>
    <w:rsid w:val="00976050"/>
    <w:rsid w:val="0097729D"/>
    <w:rsid w:val="00983876"/>
    <w:rsid w:val="00991E4B"/>
    <w:rsid w:val="009A10E6"/>
    <w:rsid w:val="009D2F5C"/>
    <w:rsid w:val="009E7EF7"/>
    <w:rsid w:val="009F7374"/>
    <w:rsid w:val="00A13ACD"/>
    <w:rsid w:val="00A147E6"/>
    <w:rsid w:val="00A44FCE"/>
    <w:rsid w:val="00A51D77"/>
    <w:rsid w:val="00A72541"/>
    <w:rsid w:val="00A825F5"/>
    <w:rsid w:val="00A842F4"/>
    <w:rsid w:val="00A86AE6"/>
    <w:rsid w:val="00A9542D"/>
    <w:rsid w:val="00AA5FC9"/>
    <w:rsid w:val="00AB54C2"/>
    <w:rsid w:val="00AC2234"/>
    <w:rsid w:val="00AD1019"/>
    <w:rsid w:val="00AD7419"/>
    <w:rsid w:val="00AE0A0E"/>
    <w:rsid w:val="00AE1F5E"/>
    <w:rsid w:val="00AE7406"/>
    <w:rsid w:val="00AF755C"/>
    <w:rsid w:val="00B014CC"/>
    <w:rsid w:val="00B03C3A"/>
    <w:rsid w:val="00B138B4"/>
    <w:rsid w:val="00B32BE5"/>
    <w:rsid w:val="00B32F10"/>
    <w:rsid w:val="00B51705"/>
    <w:rsid w:val="00B55BBB"/>
    <w:rsid w:val="00B60183"/>
    <w:rsid w:val="00B6780B"/>
    <w:rsid w:val="00B80C40"/>
    <w:rsid w:val="00B8399A"/>
    <w:rsid w:val="00B85FA9"/>
    <w:rsid w:val="00B86F0E"/>
    <w:rsid w:val="00B93C86"/>
    <w:rsid w:val="00BA0F6A"/>
    <w:rsid w:val="00BA375E"/>
    <w:rsid w:val="00BB132E"/>
    <w:rsid w:val="00BC1E8E"/>
    <w:rsid w:val="00BC3F27"/>
    <w:rsid w:val="00BD4632"/>
    <w:rsid w:val="00BD633D"/>
    <w:rsid w:val="00BE1F17"/>
    <w:rsid w:val="00BE4A4C"/>
    <w:rsid w:val="00BE4A64"/>
    <w:rsid w:val="00BF0129"/>
    <w:rsid w:val="00BF2908"/>
    <w:rsid w:val="00C05F18"/>
    <w:rsid w:val="00C20F06"/>
    <w:rsid w:val="00C23D4D"/>
    <w:rsid w:val="00C24A17"/>
    <w:rsid w:val="00C346FC"/>
    <w:rsid w:val="00C476D6"/>
    <w:rsid w:val="00C66BA7"/>
    <w:rsid w:val="00C67F8C"/>
    <w:rsid w:val="00C72830"/>
    <w:rsid w:val="00C75F4B"/>
    <w:rsid w:val="00C76E96"/>
    <w:rsid w:val="00C83BF5"/>
    <w:rsid w:val="00CC2B63"/>
    <w:rsid w:val="00CD1A93"/>
    <w:rsid w:val="00CD5A9B"/>
    <w:rsid w:val="00CE1208"/>
    <w:rsid w:val="00CF1A68"/>
    <w:rsid w:val="00CF31FA"/>
    <w:rsid w:val="00CF548C"/>
    <w:rsid w:val="00CF7520"/>
    <w:rsid w:val="00D11612"/>
    <w:rsid w:val="00D332E5"/>
    <w:rsid w:val="00D41B7C"/>
    <w:rsid w:val="00D4324F"/>
    <w:rsid w:val="00D502BE"/>
    <w:rsid w:val="00D62FF3"/>
    <w:rsid w:val="00D758C7"/>
    <w:rsid w:val="00D81B6C"/>
    <w:rsid w:val="00D8730B"/>
    <w:rsid w:val="00D90D23"/>
    <w:rsid w:val="00DA07E4"/>
    <w:rsid w:val="00DA5ECB"/>
    <w:rsid w:val="00DA69B7"/>
    <w:rsid w:val="00DB0AC6"/>
    <w:rsid w:val="00DC1FA4"/>
    <w:rsid w:val="00DD3FD0"/>
    <w:rsid w:val="00DE3A53"/>
    <w:rsid w:val="00E0153A"/>
    <w:rsid w:val="00E021B7"/>
    <w:rsid w:val="00E0242F"/>
    <w:rsid w:val="00E10A72"/>
    <w:rsid w:val="00E14406"/>
    <w:rsid w:val="00E2657D"/>
    <w:rsid w:val="00E45B26"/>
    <w:rsid w:val="00E53DCD"/>
    <w:rsid w:val="00E54260"/>
    <w:rsid w:val="00E62D19"/>
    <w:rsid w:val="00E6716A"/>
    <w:rsid w:val="00E772C0"/>
    <w:rsid w:val="00E95D14"/>
    <w:rsid w:val="00E97FE5"/>
    <w:rsid w:val="00EA00A7"/>
    <w:rsid w:val="00EA75EE"/>
    <w:rsid w:val="00EB1375"/>
    <w:rsid w:val="00EB2BEA"/>
    <w:rsid w:val="00EB6DF7"/>
    <w:rsid w:val="00EB7B94"/>
    <w:rsid w:val="00EC0721"/>
    <w:rsid w:val="00EC4735"/>
    <w:rsid w:val="00ED088C"/>
    <w:rsid w:val="00ED094F"/>
    <w:rsid w:val="00ED6D7B"/>
    <w:rsid w:val="00EE0C8D"/>
    <w:rsid w:val="00EF2DBA"/>
    <w:rsid w:val="00F154E8"/>
    <w:rsid w:val="00F372C5"/>
    <w:rsid w:val="00F40BA8"/>
    <w:rsid w:val="00F51033"/>
    <w:rsid w:val="00F5766C"/>
    <w:rsid w:val="00F631B4"/>
    <w:rsid w:val="00F6332D"/>
    <w:rsid w:val="00F63F14"/>
    <w:rsid w:val="00F64E3C"/>
    <w:rsid w:val="00F738DD"/>
    <w:rsid w:val="00F8363C"/>
    <w:rsid w:val="00F92E7D"/>
    <w:rsid w:val="00FC19B5"/>
    <w:rsid w:val="00FC4945"/>
    <w:rsid w:val="00FC7E2A"/>
    <w:rsid w:val="00FD3B52"/>
    <w:rsid w:val="00FF3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8BAFA8"/>
  <w14:defaultImageDpi w14:val="32767"/>
  <w15:chartTrackingRefBased/>
  <w15:docId w15:val="{C94CF1B7-C0BB-8040-9F6B-E0363261E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40738"/>
  </w:style>
  <w:style w:type="character" w:styleId="PlaceholderText">
    <w:name w:val="Placeholder Text"/>
    <w:basedOn w:val="DefaultParagraphFont"/>
    <w:uiPriority w:val="99"/>
    <w:semiHidden/>
    <w:rsid w:val="003C7615"/>
    <w:rPr>
      <w:color w:val="808080"/>
    </w:rPr>
  </w:style>
  <w:style w:type="paragraph" w:styleId="ListParagraph">
    <w:name w:val="List Paragraph"/>
    <w:basedOn w:val="Normal"/>
    <w:uiPriority w:val="34"/>
    <w:qFormat/>
    <w:rsid w:val="007A4AD3"/>
    <w:pPr>
      <w:ind w:left="720"/>
      <w:contextualSpacing/>
    </w:pPr>
  </w:style>
  <w:style w:type="paragraph" w:styleId="Header">
    <w:name w:val="header"/>
    <w:basedOn w:val="Normal"/>
    <w:link w:val="HeaderChar"/>
    <w:uiPriority w:val="99"/>
    <w:unhideWhenUsed/>
    <w:rsid w:val="00605262"/>
    <w:pPr>
      <w:tabs>
        <w:tab w:val="center" w:pos="4680"/>
        <w:tab w:val="right" w:pos="9360"/>
      </w:tabs>
    </w:pPr>
  </w:style>
  <w:style w:type="character" w:customStyle="1" w:styleId="HeaderChar">
    <w:name w:val="Header Char"/>
    <w:basedOn w:val="DefaultParagraphFont"/>
    <w:link w:val="Header"/>
    <w:uiPriority w:val="99"/>
    <w:rsid w:val="00605262"/>
  </w:style>
  <w:style w:type="paragraph" w:styleId="Footer">
    <w:name w:val="footer"/>
    <w:basedOn w:val="Normal"/>
    <w:link w:val="FooterChar"/>
    <w:uiPriority w:val="99"/>
    <w:unhideWhenUsed/>
    <w:rsid w:val="00605262"/>
    <w:pPr>
      <w:tabs>
        <w:tab w:val="center" w:pos="4680"/>
        <w:tab w:val="right" w:pos="9360"/>
      </w:tabs>
    </w:pPr>
  </w:style>
  <w:style w:type="character" w:customStyle="1" w:styleId="FooterChar">
    <w:name w:val="Footer Char"/>
    <w:basedOn w:val="DefaultParagraphFont"/>
    <w:link w:val="Footer"/>
    <w:uiPriority w:val="99"/>
    <w:rsid w:val="00605262"/>
  </w:style>
  <w:style w:type="paragraph" w:styleId="FootnoteText">
    <w:name w:val="footnote text"/>
    <w:basedOn w:val="Normal"/>
    <w:link w:val="FootnoteTextChar"/>
    <w:uiPriority w:val="99"/>
    <w:semiHidden/>
    <w:unhideWhenUsed/>
    <w:rsid w:val="00C67F8C"/>
    <w:rPr>
      <w:sz w:val="20"/>
      <w:szCs w:val="20"/>
    </w:rPr>
  </w:style>
  <w:style w:type="character" w:customStyle="1" w:styleId="FootnoteTextChar">
    <w:name w:val="Footnote Text Char"/>
    <w:basedOn w:val="DefaultParagraphFont"/>
    <w:link w:val="FootnoteText"/>
    <w:uiPriority w:val="99"/>
    <w:semiHidden/>
    <w:rsid w:val="00C67F8C"/>
    <w:rPr>
      <w:sz w:val="20"/>
      <w:szCs w:val="20"/>
    </w:rPr>
  </w:style>
  <w:style w:type="character" w:styleId="FootnoteReference">
    <w:name w:val="footnote reference"/>
    <w:basedOn w:val="DefaultParagraphFont"/>
    <w:uiPriority w:val="99"/>
    <w:semiHidden/>
    <w:unhideWhenUsed/>
    <w:rsid w:val="00C67F8C"/>
    <w:rPr>
      <w:vertAlign w:val="superscript"/>
    </w:rPr>
  </w:style>
  <w:style w:type="character" w:styleId="CommentReference">
    <w:name w:val="annotation reference"/>
    <w:basedOn w:val="DefaultParagraphFont"/>
    <w:uiPriority w:val="99"/>
    <w:semiHidden/>
    <w:unhideWhenUsed/>
    <w:rsid w:val="005540FC"/>
    <w:rPr>
      <w:sz w:val="16"/>
      <w:szCs w:val="16"/>
    </w:rPr>
  </w:style>
  <w:style w:type="paragraph" w:styleId="CommentText">
    <w:name w:val="annotation text"/>
    <w:basedOn w:val="Normal"/>
    <w:link w:val="CommentTextChar"/>
    <w:uiPriority w:val="99"/>
    <w:semiHidden/>
    <w:unhideWhenUsed/>
    <w:rsid w:val="005540FC"/>
    <w:rPr>
      <w:sz w:val="20"/>
      <w:szCs w:val="20"/>
    </w:rPr>
  </w:style>
  <w:style w:type="character" w:customStyle="1" w:styleId="CommentTextChar">
    <w:name w:val="Comment Text Char"/>
    <w:basedOn w:val="DefaultParagraphFont"/>
    <w:link w:val="CommentText"/>
    <w:uiPriority w:val="99"/>
    <w:semiHidden/>
    <w:rsid w:val="005540FC"/>
    <w:rPr>
      <w:sz w:val="20"/>
      <w:szCs w:val="20"/>
    </w:rPr>
  </w:style>
  <w:style w:type="paragraph" w:styleId="CommentSubject">
    <w:name w:val="annotation subject"/>
    <w:basedOn w:val="CommentText"/>
    <w:next w:val="CommentText"/>
    <w:link w:val="CommentSubjectChar"/>
    <w:uiPriority w:val="99"/>
    <w:semiHidden/>
    <w:unhideWhenUsed/>
    <w:rsid w:val="005540FC"/>
    <w:rPr>
      <w:b/>
      <w:bCs/>
    </w:rPr>
  </w:style>
  <w:style w:type="character" w:customStyle="1" w:styleId="CommentSubjectChar">
    <w:name w:val="Comment Subject Char"/>
    <w:basedOn w:val="CommentTextChar"/>
    <w:link w:val="CommentSubject"/>
    <w:uiPriority w:val="99"/>
    <w:semiHidden/>
    <w:rsid w:val="005540FC"/>
    <w:rPr>
      <w:b/>
      <w:bCs/>
      <w:sz w:val="20"/>
      <w:szCs w:val="20"/>
    </w:rPr>
  </w:style>
  <w:style w:type="paragraph" w:styleId="BalloonText">
    <w:name w:val="Balloon Text"/>
    <w:basedOn w:val="Normal"/>
    <w:link w:val="BalloonTextChar"/>
    <w:uiPriority w:val="99"/>
    <w:semiHidden/>
    <w:unhideWhenUsed/>
    <w:rsid w:val="005540F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40FC"/>
    <w:rPr>
      <w:rFonts w:ascii="Times New Roman" w:hAnsi="Times New Roman" w:cs="Times New Roman"/>
      <w:sz w:val="18"/>
      <w:szCs w:val="18"/>
    </w:rPr>
  </w:style>
  <w:style w:type="paragraph" w:styleId="Caption">
    <w:name w:val="caption"/>
    <w:basedOn w:val="Normal"/>
    <w:next w:val="Normal"/>
    <w:uiPriority w:val="35"/>
    <w:unhideWhenUsed/>
    <w:qFormat/>
    <w:rsid w:val="00C75F4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2392">
      <w:bodyDiv w:val="1"/>
      <w:marLeft w:val="0"/>
      <w:marRight w:val="0"/>
      <w:marTop w:val="0"/>
      <w:marBottom w:val="0"/>
      <w:divBdr>
        <w:top w:val="none" w:sz="0" w:space="0" w:color="auto"/>
        <w:left w:val="none" w:sz="0" w:space="0" w:color="auto"/>
        <w:bottom w:val="none" w:sz="0" w:space="0" w:color="auto"/>
        <w:right w:val="none" w:sz="0" w:space="0" w:color="auto"/>
      </w:divBdr>
    </w:div>
    <w:div w:id="502739851">
      <w:bodyDiv w:val="1"/>
      <w:marLeft w:val="0"/>
      <w:marRight w:val="0"/>
      <w:marTop w:val="0"/>
      <w:marBottom w:val="0"/>
      <w:divBdr>
        <w:top w:val="none" w:sz="0" w:space="0" w:color="auto"/>
        <w:left w:val="none" w:sz="0" w:space="0" w:color="auto"/>
        <w:bottom w:val="none" w:sz="0" w:space="0" w:color="auto"/>
        <w:right w:val="none" w:sz="0" w:space="0" w:color="auto"/>
      </w:divBdr>
    </w:div>
    <w:div w:id="989600079">
      <w:bodyDiv w:val="1"/>
      <w:marLeft w:val="0"/>
      <w:marRight w:val="0"/>
      <w:marTop w:val="0"/>
      <w:marBottom w:val="0"/>
      <w:divBdr>
        <w:top w:val="none" w:sz="0" w:space="0" w:color="auto"/>
        <w:left w:val="none" w:sz="0" w:space="0" w:color="auto"/>
        <w:bottom w:val="none" w:sz="0" w:space="0" w:color="auto"/>
        <w:right w:val="none" w:sz="0" w:space="0" w:color="auto"/>
      </w:divBdr>
    </w:div>
    <w:div w:id="1068113845">
      <w:bodyDiv w:val="1"/>
      <w:marLeft w:val="0"/>
      <w:marRight w:val="0"/>
      <w:marTop w:val="0"/>
      <w:marBottom w:val="0"/>
      <w:divBdr>
        <w:top w:val="none" w:sz="0" w:space="0" w:color="auto"/>
        <w:left w:val="none" w:sz="0" w:space="0" w:color="auto"/>
        <w:bottom w:val="none" w:sz="0" w:space="0" w:color="auto"/>
        <w:right w:val="none" w:sz="0" w:space="0" w:color="auto"/>
      </w:divBdr>
    </w:div>
    <w:div w:id="1081027644">
      <w:bodyDiv w:val="1"/>
      <w:marLeft w:val="0"/>
      <w:marRight w:val="0"/>
      <w:marTop w:val="0"/>
      <w:marBottom w:val="0"/>
      <w:divBdr>
        <w:top w:val="none" w:sz="0" w:space="0" w:color="auto"/>
        <w:left w:val="none" w:sz="0" w:space="0" w:color="auto"/>
        <w:bottom w:val="none" w:sz="0" w:space="0" w:color="auto"/>
        <w:right w:val="none" w:sz="0" w:space="0" w:color="auto"/>
      </w:divBdr>
    </w:div>
    <w:div w:id="1148091363">
      <w:bodyDiv w:val="1"/>
      <w:marLeft w:val="0"/>
      <w:marRight w:val="0"/>
      <w:marTop w:val="0"/>
      <w:marBottom w:val="0"/>
      <w:divBdr>
        <w:top w:val="none" w:sz="0" w:space="0" w:color="auto"/>
        <w:left w:val="none" w:sz="0" w:space="0" w:color="auto"/>
        <w:bottom w:val="none" w:sz="0" w:space="0" w:color="auto"/>
        <w:right w:val="none" w:sz="0" w:space="0" w:color="auto"/>
      </w:divBdr>
    </w:div>
    <w:div w:id="1300695199">
      <w:bodyDiv w:val="1"/>
      <w:marLeft w:val="0"/>
      <w:marRight w:val="0"/>
      <w:marTop w:val="0"/>
      <w:marBottom w:val="0"/>
      <w:divBdr>
        <w:top w:val="none" w:sz="0" w:space="0" w:color="auto"/>
        <w:left w:val="none" w:sz="0" w:space="0" w:color="auto"/>
        <w:bottom w:val="none" w:sz="0" w:space="0" w:color="auto"/>
        <w:right w:val="none" w:sz="0" w:space="0" w:color="auto"/>
      </w:divBdr>
    </w:div>
    <w:div w:id="159463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tiff"/><Relationship Id="rId22"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8E341-C941-184A-A19A-926E23088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16</Pages>
  <Words>8024</Words>
  <Characters>45742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hannah.nesser@gmail.com</dc:creator>
  <cp:keywords/>
  <dc:description/>
  <cp:lastModifiedBy>hannah.nesser@gmail.com</cp:lastModifiedBy>
  <cp:revision>13</cp:revision>
  <dcterms:created xsi:type="dcterms:W3CDTF">2020-02-05T15:14:00Z</dcterms:created>
  <dcterms:modified xsi:type="dcterms:W3CDTF">2020-02-28T19:01:00Z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da8726b0-9c3a-386e-9d1e-e8647b3ccd7a</vt:lpwstr>
  </property>
  <property fmtid="{D5CDD505-2E9C-101B-9397-08002B2CF9AE}" pid="24" name="Mendeley Citation Style_1">
    <vt:lpwstr>http://www.zotero.org/styles/american-political-science-association</vt:lpwstr>
  </property>
</Properties>
</file>