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D29D92" w14:textId="256949CA" w:rsidR="00BD4632" w:rsidRPr="00123ED7" w:rsidRDefault="00F64E3C">
      <w:pPr>
        <w:rPr>
          <w:rFonts w:ascii="Times New Roman" w:eastAsia="Times New Roman" w:hAnsi="Times New Roman" w:cs="Times New Roman"/>
          <w:sz w:val="22"/>
        </w:rPr>
      </w:pPr>
      <w:r w:rsidRPr="00123ED7">
        <w:rPr>
          <w:rFonts w:ascii="Helvetica Neue" w:eastAsia="Times New Roman" w:hAnsi="Helvetica Neue" w:cs="Times New Roman"/>
          <w:b/>
          <w:bCs/>
          <w:color w:val="262626"/>
          <w:sz w:val="32"/>
          <w:szCs w:val="36"/>
        </w:rPr>
        <w:t xml:space="preserve">Reduced Cost Construction of Jacobian Matrices for High-Resolution Inverse Modeling: An Application to Optimizing North American Methane Sources from </w:t>
      </w:r>
      <w:r w:rsidR="00201B16">
        <w:rPr>
          <w:rFonts w:ascii="Helvetica Neue" w:eastAsia="Times New Roman" w:hAnsi="Helvetica Neue" w:cs="Times New Roman"/>
          <w:b/>
          <w:bCs/>
          <w:color w:val="262626"/>
          <w:sz w:val="32"/>
          <w:szCs w:val="36"/>
        </w:rPr>
        <w:t>GOSAT</w:t>
      </w:r>
      <w:r w:rsidR="00201B16" w:rsidRPr="00123ED7">
        <w:rPr>
          <w:rFonts w:ascii="Helvetica Neue" w:eastAsia="Times New Roman" w:hAnsi="Helvetica Neue" w:cs="Times New Roman"/>
          <w:b/>
          <w:bCs/>
          <w:color w:val="262626"/>
          <w:sz w:val="32"/>
          <w:szCs w:val="36"/>
        </w:rPr>
        <w:t xml:space="preserve"> </w:t>
      </w:r>
      <w:r w:rsidRPr="00123ED7">
        <w:rPr>
          <w:rFonts w:ascii="Helvetica Neue" w:eastAsia="Times New Roman" w:hAnsi="Helvetica Neue" w:cs="Times New Roman"/>
          <w:b/>
          <w:bCs/>
          <w:color w:val="262626"/>
          <w:sz w:val="32"/>
          <w:szCs w:val="36"/>
        </w:rPr>
        <w:t>Satellite Data</w:t>
      </w:r>
      <w:r w:rsidRPr="00123ED7">
        <w:rPr>
          <w:rFonts w:ascii="Times New Roman" w:hAnsi="Times New Roman" w:cs="Times New Roman"/>
          <w:sz w:val="22"/>
        </w:rPr>
        <w:tab/>
      </w:r>
    </w:p>
    <w:p w14:paraId="1FAC0154" w14:textId="77777777" w:rsidR="00F64E3C" w:rsidRPr="00123ED7" w:rsidRDefault="00F64E3C">
      <w:pPr>
        <w:rPr>
          <w:rFonts w:ascii="Times New Roman" w:hAnsi="Times New Roman" w:cs="Times New Roman"/>
          <w:sz w:val="22"/>
        </w:rPr>
      </w:pPr>
    </w:p>
    <w:p w14:paraId="0195B226" w14:textId="5EC850DF" w:rsidR="00BD4632" w:rsidRPr="00123ED7" w:rsidRDefault="00BD4632">
      <w:pPr>
        <w:rPr>
          <w:rFonts w:ascii="Times New Roman" w:hAnsi="Times New Roman" w:cs="Times New Roman"/>
          <w:sz w:val="22"/>
        </w:rPr>
      </w:pPr>
      <w:r w:rsidRPr="00123ED7">
        <w:rPr>
          <w:rFonts w:ascii="Times New Roman" w:hAnsi="Times New Roman" w:cs="Times New Roman"/>
          <w:b/>
          <w:sz w:val="22"/>
        </w:rPr>
        <w:t>Authors</w:t>
      </w:r>
    </w:p>
    <w:p w14:paraId="08D9BB25" w14:textId="3FB95D04" w:rsidR="00EB2BEA" w:rsidRPr="00123ED7" w:rsidRDefault="00EB2BEA" w:rsidP="00BD4632">
      <w:pPr>
        <w:ind w:left="720"/>
        <w:rPr>
          <w:rFonts w:ascii="Times New Roman" w:hAnsi="Times New Roman" w:cs="Times New Roman"/>
          <w:sz w:val="22"/>
          <w:vertAlign w:val="superscript"/>
        </w:rPr>
      </w:pPr>
      <w:r w:rsidRPr="00123ED7">
        <w:rPr>
          <w:rFonts w:ascii="Times New Roman" w:hAnsi="Times New Roman" w:cs="Times New Roman"/>
          <w:sz w:val="22"/>
        </w:rPr>
        <w:t>Hannah</w:t>
      </w:r>
      <w:r w:rsidR="00BD4632" w:rsidRPr="00123ED7">
        <w:rPr>
          <w:rFonts w:ascii="Times New Roman" w:hAnsi="Times New Roman" w:cs="Times New Roman"/>
          <w:sz w:val="22"/>
        </w:rPr>
        <w:t xml:space="preserve"> </w:t>
      </w:r>
      <w:r w:rsidRPr="00123ED7">
        <w:rPr>
          <w:rFonts w:ascii="Times New Roman" w:hAnsi="Times New Roman" w:cs="Times New Roman"/>
          <w:sz w:val="22"/>
        </w:rPr>
        <w:t>Nesser</w:t>
      </w:r>
      <w:r w:rsidR="00BD4632" w:rsidRPr="00123ED7">
        <w:rPr>
          <w:rFonts w:ascii="Times New Roman" w:hAnsi="Times New Roman" w:cs="Times New Roman"/>
          <w:sz w:val="22"/>
          <w:vertAlign w:val="superscript"/>
        </w:rPr>
        <w:t>1</w:t>
      </w:r>
      <w:r w:rsidRPr="00123ED7">
        <w:rPr>
          <w:rFonts w:ascii="Times New Roman" w:hAnsi="Times New Roman" w:cs="Times New Roman"/>
          <w:sz w:val="22"/>
        </w:rPr>
        <w:t xml:space="preserve">, </w:t>
      </w:r>
      <w:r w:rsidR="00BD4632" w:rsidRPr="00123ED7">
        <w:rPr>
          <w:rFonts w:ascii="Times New Roman" w:hAnsi="Times New Roman" w:cs="Times New Roman"/>
          <w:sz w:val="22"/>
        </w:rPr>
        <w:t>Daniel J. Jacob</w:t>
      </w:r>
      <w:r w:rsidR="00BD4632" w:rsidRPr="00123ED7">
        <w:rPr>
          <w:rFonts w:ascii="Times New Roman" w:hAnsi="Times New Roman" w:cs="Times New Roman"/>
          <w:sz w:val="22"/>
          <w:vertAlign w:val="superscript"/>
        </w:rPr>
        <w:t>1</w:t>
      </w:r>
      <w:r w:rsidR="00BD4632" w:rsidRPr="00123ED7">
        <w:rPr>
          <w:rFonts w:ascii="Times New Roman" w:hAnsi="Times New Roman" w:cs="Times New Roman"/>
          <w:sz w:val="22"/>
        </w:rPr>
        <w:t>, Joannes D. Maasakkers</w:t>
      </w:r>
      <w:r w:rsidR="00BD4632" w:rsidRPr="00123ED7">
        <w:rPr>
          <w:rFonts w:ascii="Times New Roman" w:hAnsi="Times New Roman" w:cs="Times New Roman"/>
          <w:sz w:val="22"/>
          <w:vertAlign w:val="superscript"/>
        </w:rPr>
        <w:t>2</w:t>
      </w:r>
      <w:r w:rsidR="00BD4632" w:rsidRPr="00123ED7">
        <w:rPr>
          <w:rFonts w:ascii="Times New Roman" w:hAnsi="Times New Roman" w:cs="Times New Roman"/>
          <w:sz w:val="22"/>
        </w:rPr>
        <w:t>, Melissa P. Sulprizio</w:t>
      </w:r>
      <w:r w:rsidR="00BD4632" w:rsidRPr="00123ED7">
        <w:rPr>
          <w:rFonts w:ascii="Times New Roman" w:hAnsi="Times New Roman" w:cs="Times New Roman"/>
          <w:sz w:val="22"/>
          <w:vertAlign w:val="superscript"/>
        </w:rPr>
        <w:t>1</w:t>
      </w:r>
      <w:r w:rsidR="00BD4632" w:rsidRPr="00123ED7">
        <w:rPr>
          <w:rFonts w:ascii="Times New Roman" w:hAnsi="Times New Roman" w:cs="Times New Roman"/>
          <w:sz w:val="22"/>
        </w:rPr>
        <w:t>, Yuzhong Zhang</w:t>
      </w:r>
      <w:r w:rsidR="00BD4632" w:rsidRPr="00123ED7">
        <w:rPr>
          <w:rFonts w:ascii="Times New Roman" w:hAnsi="Times New Roman" w:cs="Times New Roman"/>
          <w:sz w:val="22"/>
          <w:vertAlign w:val="superscript"/>
        </w:rPr>
        <w:t>1</w:t>
      </w:r>
      <w:r w:rsidR="00BD4632" w:rsidRPr="00123ED7">
        <w:rPr>
          <w:rFonts w:ascii="Times New Roman" w:hAnsi="Times New Roman" w:cs="Times New Roman"/>
          <w:sz w:val="22"/>
        </w:rPr>
        <w:t>, Tia Scarpelli</w:t>
      </w:r>
      <w:r w:rsidR="00BD4632" w:rsidRPr="00123ED7">
        <w:rPr>
          <w:rFonts w:ascii="Times New Roman" w:hAnsi="Times New Roman" w:cs="Times New Roman"/>
          <w:sz w:val="22"/>
          <w:vertAlign w:val="superscript"/>
        </w:rPr>
        <w:t>1</w:t>
      </w:r>
    </w:p>
    <w:p w14:paraId="1AA980B5" w14:textId="45D35E97" w:rsidR="00BD4632" w:rsidRPr="00123ED7" w:rsidRDefault="00BD4632">
      <w:pPr>
        <w:rPr>
          <w:rFonts w:ascii="Times New Roman" w:hAnsi="Times New Roman" w:cs="Times New Roman"/>
          <w:sz w:val="22"/>
        </w:rPr>
      </w:pPr>
    </w:p>
    <w:p w14:paraId="58E0B00E" w14:textId="4532333A" w:rsidR="00BD4632" w:rsidRPr="00123ED7" w:rsidRDefault="00BD4632">
      <w:pPr>
        <w:rPr>
          <w:rFonts w:ascii="Times New Roman" w:hAnsi="Times New Roman" w:cs="Times New Roman"/>
          <w:b/>
          <w:sz w:val="22"/>
        </w:rPr>
      </w:pPr>
      <w:r w:rsidRPr="00123ED7">
        <w:rPr>
          <w:rFonts w:ascii="Times New Roman" w:hAnsi="Times New Roman" w:cs="Times New Roman"/>
          <w:b/>
          <w:sz w:val="22"/>
        </w:rPr>
        <w:t>Affiliations</w:t>
      </w:r>
    </w:p>
    <w:p w14:paraId="31E40A91" w14:textId="45D75E9A" w:rsidR="00BD4632" w:rsidRPr="00123ED7" w:rsidRDefault="00BD4632" w:rsidP="00BD4632">
      <w:pPr>
        <w:autoSpaceDE w:val="0"/>
        <w:autoSpaceDN w:val="0"/>
        <w:adjustRightInd w:val="0"/>
        <w:rPr>
          <w:rFonts w:ascii="Times New Roman" w:hAnsi="Times New Roman" w:cs="Times New Roman"/>
          <w:sz w:val="22"/>
        </w:rPr>
      </w:pPr>
      <w:r w:rsidRPr="00123ED7">
        <w:rPr>
          <w:rFonts w:ascii="Times New Roman" w:hAnsi="Times New Roman" w:cs="Times New Roman"/>
          <w:b/>
          <w:sz w:val="22"/>
        </w:rPr>
        <w:tab/>
      </w:r>
      <w:r w:rsidRPr="00123ED7">
        <w:rPr>
          <w:rFonts w:ascii="Times New Roman" w:hAnsi="Times New Roman" w:cs="Times New Roman"/>
          <w:b/>
          <w:sz w:val="22"/>
          <w:vertAlign w:val="superscript"/>
        </w:rPr>
        <w:t>1</w:t>
      </w:r>
      <w:r w:rsidRPr="00123ED7">
        <w:rPr>
          <w:rFonts w:ascii="Times New Roman" w:hAnsi="Times New Roman" w:cs="Times New Roman"/>
          <w:b/>
          <w:sz w:val="22"/>
        </w:rPr>
        <w:t xml:space="preserve"> </w:t>
      </w:r>
      <w:r w:rsidRPr="00123ED7">
        <w:rPr>
          <w:rFonts w:ascii="Times New Roman" w:hAnsi="Times New Roman" w:cs="Times New Roman"/>
          <w:sz w:val="22"/>
        </w:rPr>
        <w:t>Harvard University, Cambridge, Massachusetts, USA.</w:t>
      </w:r>
    </w:p>
    <w:p w14:paraId="75CDC095" w14:textId="55724088" w:rsidR="00BD4632" w:rsidRPr="00123ED7" w:rsidRDefault="00BD4632" w:rsidP="00BD4632">
      <w:pPr>
        <w:ind w:firstLine="720"/>
        <w:rPr>
          <w:rFonts w:ascii="Times New Roman" w:hAnsi="Times New Roman" w:cs="Times New Roman"/>
          <w:sz w:val="22"/>
        </w:rPr>
      </w:pPr>
      <w:r w:rsidRPr="00123ED7">
        <w:rPr>
          <w:rFonts w:ascii="Times New Roman" w:hAnsi="Times New Roman" w:cs="Times New Roman"/>
          <w:sz w:val="22"/>
          <w:vertAlign w:val="superscript"/>
        </w:rPr>
        <w:t>2</w:t>
      </w:r>
      <w:r w:rsidRPr="00123ED7">
        <w:rPr>
          <w:rFonts w:ascii="Times New Roman" w:hAnsi="Times New Roman" w:cs="Times New Roman"/>
          <w:sz w:val="22"/>
        </w:rPr>
        <w:t xml:space="preserve"> SRON Netherlands Institute for Space Research, Utrecht, the Netherlands.</w:t>
      </w:r>
    </w:p>
    <w:p w14:paraId="1B227448" w14:textId="13D39D97" w:rsidR="00BD4632" w:rsidRPr="00123ED7" w:rsidRDefault="00BD4632" w:rsidP="00BD4632">
      <w:pPr>
        <w:rPr>
          <w:rFonts w:ascii="Times New Roman" w:hAnsi="Times New Roman" w:cs="Times New Roman"/>
          <w:sz w:val="22"/>
        </w:rPr>
      </w:pPr>
    </w:p>
    <w:p w14:paraId="38515C82" w14:textId="06B3CAE6" w:rsidR="00BD4632" w:rsidRPr="00123ED7" w:rsidRDefault="00BD4632" w:rsidP="00BD4632">
      <w:pPr>
        <w:rPr>
          <w:rFonts w:ascii="Times New Roman" w:hAnsi="Times New Roman" w:cs="Times New Roman"/>
          <w:b/>
          <w:sz w:val="22"/>
        </w:rPr>
      </w:pPr>
      <w:r w:rsidRPr="00123ED7">
        <w:rPr>
          <w:rFonts w:ascii="Times New Roman" w:hAnsi="Times New Roman" w:cs="Times New Roman"/>
          <w:b/>
          <w:sz w:val="22"/>
        </w:rPr>
        <w:t>Abstract</w:t>
      </w:r>
    </w:p>
    <w:p w14:paraId="4769E7B6" w14:textId="5C9255B1" w:rsidR="00BD4632" w:rsidRPr="00123ED7" w:rsidRDefault="00BD4632" w:rsidP="00BD4632">
      <w:pPr>
        <w:ind w:left="720"/>
        <w:rPr>
          <w:rFonts w:ascii="Times New Roman" w:hAnsi="Times New Roman" w:cs="Times New Roman"/>
          <w:sz w:val="22"/>
        </w:rPr>
      </w:pPr>
      <w:r w:rsidRPr="00123ED7">
        <w:rPr>
          <w:rFonts w:ascii="Times New Roman" w:hAnsi="Times New Roman" w:cs="Times New Roman"/>
          <w:sz w:val="22"/>
        </w:rPr>
        <w:t xml:space="preserve">Global high-resolution observations of atmospheric trace gas concentrations from satellites can greatly improve our understanding of surface emissions through inverse analyses. For example, the new </w:t>
      </w:r>
      <w:r w:rsidR="007E581C">
        <w:rPr>
          <w:rFonts w:ascii="Times New Roman" w:hAnsi="Times New Roman" w:cs="Times New Roman"/>
          <w:sz w:val="22"/>
        </w:rPr>
        <w:t>Tropospheric</w:t>
      </w:r>
      <w:r w:rsidRPr="00123ED7">
        <w:rPr>
          <w:rFonts w:ascii="Times New Roman" w:hAnsi="Times New Roman" w:cs="Times New Roman"/>
          <w:sz w:val="22"/>
        </w:rPr>
        <w:t xml:space="preserve"> Monitoring Instrument (TROPOMI) retrieves daily global observations of atmospheric methane concentrations at 7x7 km</w:t>
      </w:r>
      <w:r w:rsidRPr="00123ED7">
        <w:rPr>
          <w:rFonts w:ascii="Times New Roman" w:hAnsi="Times New Roman" w:cs="Times New Roman"/>
          <w:sz w:val="22"/>
          <w:vertAlign w:val="superscript"/>
        </w:rPr>
        <w:t xml:space="preserve">2 </w:t>
      </w:r>
      <w:r w:rsidRPr="00123ED7">
        <w:rPr>
          <w:rFonts w:ascii="Times New Roman" w:hAnsi="Times New Roman" w:cs="Times New Roman"/>
          <w:sz w:val="22"/>
        </w:rPr>
        <w:t xml:space="preserve">pixel resolution. Variational inverse methods can optimize surface emissions globally at this resolution but do not readily provide error characterization, including information content, for the posterior solution. In fact, the information content of the satellite data may be considerably lower than the data density would suggest because of limited retrieval success rate, instrument noise, and error correlations that propagate through the inversion. This could lead to smoothing errors in variational methods. An analytic inverse solution provides closed-form characterization of the posterior error statistics and information content but requires the construction of the Jacobian matrix relating emissions to atmospheric concentrations. Building the Jacobian matrix is computationally expensive at fine resolution because it involves perturbing each emission element, typically individual grid cells, in the atmospheric transport model.  We propose a method to greatly decrease the computational cost of analytic inversions by constructing the Jacobian matrix using only the emission elements with sufficient information content from the observations. Starting from an initial estimate of the Jacobian matrix that assumes simple transport, we iteratively apply perturbations to the leading patterns of information content rather than to the individual model grid cells. The resulting matrix optimizes emissions only in areas spanned by these leading patterns. We demonstrate the method in an analytic Bayesian inversion of </w:t>
      </w:r>
      <w:r w:rsidR="00FB7624">
        <w:rPr>
          <w:rFonts w:ascii="Times New Roman" w:hAnsi="Times New Roman" w:cs="Times New Roman"/>
          <w:sz w:val="22"/>
        </w:rPr>
        <w:t>GOSAT</w:t>
      </w:r>
      <w:r w:rsidR="00FB7624" w:rsidRPr="00123ED7">
        <w:rPr>
          <w:rFonts w:ascii="Times New Roman" w:hAnsi="Times New Roman" w:cs="Times New Roman"/>
          <w:sz w:val="22"/>
        </w:rPr>
        <w:t xml:space="preserve"> </w:t>
      </w:r>
      <w:r w:rsidRPr="00123ED7">
        <w:rPr>
          <w:rFonts w:ascii="Times New Roman" w:hAnsi="Times New Roman" w:cs="Times New Roman"/>
          <w:sz w:val="22"/>
        </w:rPr>
        <w:t xml:space="preserve">data over North America in July </w:t>
      </w:r>
      <w:r w:rsidR="00FB7624">
        <w:rPr>
          <w:rFonts w:ascii="Times New Roman" w:hAnsi="Times New Roman" w:cs="Times New Roman"/>
          <w:sz w:val="22"/>
        </w:rPr>
        <w:t>2009</w:t>
      </w:r>
      <w:r w:rsidRPr="00123ED7">
        <w:rPr>
          <w:rFonts w:ascii="Times New Roman" w:hAnsi="Times New Roman" w:cs="Times New Roman"/>
          <w:sz w:val="22"/>
        </w:rPr>
        <w:t>. We confirm that the estimated Jacobian matrix produces posterior emission estimates and error covariances that are similar to an inversion conducted with the Jacobian matrix for the original model grid. Our method enables computationally efficient, high-resolution analytic inversions of high-density satellite data.</w:t>
      </w:r>
    </w:p>
    <w:p w14:paraId="20F1859F" w14:textId="7FEE0F65" w:rsidR="00524BB1" w:rsidRPr="00123ED7" w:rsidRDefault="00524BB1">
      <w:pPr>
        <w:rPr>
          <w:rFonts w:ascii="Times New Roman" w:hAnsi="Times New Roman" w:cs="Times New Roman"/>
          <w:sz w:val="22"/>
        </w:rPr>
      </w:pPr>
      <w:r w:rsidRPr="00123ED7">
        <w:rPr>
          <w:rFonts w:ascii="Times New Roman" w:hAnsi="Times New Roman" w:cs="Times New Roman"/>
          <w:sz w:val="22"/>
        </w:rPr>
        <w:br w:type="page"/>
      </w:r>
    </w:p>
    <w:p w14:paraId="4FCC3911" w14:textId="725EAFE0" w:rsidR="00F64E3C" w:rsidRPr="00123ED7" w:rsidRDefault="00605262" w:rsidP="00BD4632">
      <w:pPr>
        <w:rPr>
          <w:rFonts w:ascii="Times New Roman" w:hAnsi="Times New Roman" w:cs="Times New Roman"/>
          <w:sz w:val="22"/>
        </w:rPr>
      </w:pPr>
      <w:commentRangeStart w:id="0"/>
      <w:commentRangeStart w:id="1"/>
      <w:r>
        <w:rPr>
          <w:rFonts w:ascii="Times New Roman" w:hAnsi="Times New Roman" w:cs="Times New Roman"/>
          <w:b/>
          <w:sz w:val="22"/>
        </w:rPr>
        <w:lastRenderedPageBreak/>
        <w:t xml:space="preserve">Section 1: </w:t>
      </w:r>
      <w:r w:rsidR="00F64E3C" w:rsidRPr="00123ED7">
        <w:rPr>
          <w:rFonts w:ascii="Times New Roman" w:hAnsi="Times New Roman" w:cs="Times New Roman"/>
          <w:b/>
          <w:sz w:val="22"/>
        </w:rPr>
        <w:t>Introduction</w:t>
      </w:r>
      <w:commentRangeEnd w:id="0"/>
      <w:r w:rsidR="004A0E62">
        <w:rPr>
          <w:rStyle w:val="CommentReference"/>
        </w:rPr>
        <w:commentReference w:id="0"/>
      </w:r>
      <w:commentRangeEnd w:id="1"/>
      <w:r w:rsidR="00B95B38">
        <w:rPr>
          <w:rStyle w:val="CommentReference"/>
        </w:rPr>
        <w:commentReference w:id="1"/>
      </w:r>
    </w:p>
    <w:p w14:paraId="4EB18829" w14:textId="0D8DDFDC" w:rsidR="00147F94" w:rsidRDefault="00147F94" w:rsidP="00864E39">
      <w:pPr>
        <w:rPr>
          <w:rFonts w:ascii="Times New Roman" w:hAnsi="Times New Roman" w:cs="Times New Roman"/>
          <w:sz w:val="22"/>
        </w:rPr>
      </w:pPr>
    </w:p>
    <w:p w14:paraId="4CFF4A95" w14:textId="2DB2A1B4" w:rsidR="005134F2" w:rsidRDefault="003733A7" w:rsidP="00864E39">
      <w:pPr>
        <w:rPr>
          <w:ins w:id="2" w:author="Daniel Jacob" w:date="2020-01-18T18:11:00Z"/>
          <w:rFonts w:ascii="Times New Roman" w:hAnsi="Times New Roman" w:cs="Times New Roman"/>
          <w:sz w:val="22"/>
        </w:rPr>
      </w:pPr>
      <w:commentRangeStart w:id="3"/>
      <w:r>
        <w:rPr>
          <w:rFonts w:ascii="Times New Roman" w:hAnsi="Times New Roman" w:cs="Times New Roman"/>
          <w:sz w:val="22"/>
        </w:rPr>
        <w:t>S</w:t>
      </w:r>
      <w:r w:rsidR="00B85FA9" w:rsidRPr="00123ED7">
        <w:rPr>
          <w:rFonts w:ascii="Times New Roman" w:hAnsi="Times New Roman" w:cs="Times New Roman"/>
          <w:sz w:val="22"/>
        </w:rPr>
        <w:t>atellite</w:t>
      </w:r>
      <w:commentRangeEnd w:id="3"/>
      <w:r w:rsidR="005134F2">
        <w:rPr>
          <w:rStyle w:val="CommentReference"/>
        </w:rPr>
        <w:commentReference w:id="3"/>
      </w:r>
      <w:r w:rsidR="00B85FA9" w:rsidRPr="00123ED7">
        <w:rPr>
          <w:rFonts w:ascii="Times New Roman" w:hAnsi="Times New Roman" w:cs="Times New Roman"/>
          <w:sz w:val="22"/>
        </w:rPr>
        <w:t xml:space="preserve"> </w:t>
      </w:r>
      <w:commentRangeStart w:id="4"/>
      <w:del w:id="5" w:author="Daniel Jacob" w:date="2020-01-18T17:15:00Z">
        <w:r w:rsidR="00B85FA9" w:rsidRPr="00123ED7" w:rsidDel="000F7D38">
          <w:rPr>
            <w:rFonts w:ascii="Times New Roman" w:hAnsi="Times New Roman" w:cs="Times New Roman"/>
            <w:sz w:val="22"/>
          </w:rPr>
          <w:delText xml:space="preserve">retrievals </w:delText>
        </w:r>
      </w:del>
      <w:ins w:id="6" w:author="Daniel Jacob" w:date="2020-01-18T17:15:00Z">
        <w:r w:rsidR="000F7D38">
          <w:rPr>
            <w:rFonts w:ascii="Times New Roman" w:hAnsi="Times New Roman" w:cs="Times New Roman"/>
            <w:sz w:val="22"/>
          </w:rPr>
          <w:t>observations</w:t>
        </w:r>
      </w:ins>
      <w:commentRangeEnd w:id="4"/>
      <w:r w:rsidR="003368F1">
        <w:rPr>
          <w:rStyle w:val="CommentReference"/>
        </w:rPr>
        <w:commentReference w:id="4"/>
      </w:r>
      <w:ins w:id="7" w:author="Daniel Jacob" w:date="2020-01-18T17:15:00Z">
        <w:r w:rsidR="000F7D38" w:rsidRPr="00123ED7">
          <w:rPr>
            <w:rFonts w:ascii="Times New Roman" w:hAnsi="Times New Roman" w:cs="Times New Roman"/>
            <w:sz w:val="22"/>
          </w:rPr>
          <w:t xml:space="preserve"> </w:t>
        </w:r>
      </w:ins>
      <w:r>
        <w:rPr>
          <w:rFonts w:ascii="Times New Roman" w:hAnsi="Times New Roman" w:cs="Times New Roman"/>
          <w:sz w:val="22"/>
        </w:rPr>
        <w:t xml:space="preserve">of atmospheric trace gases </w:t>
      </w:r>
      <w:r w:rsidR="00E0242F" w:rsidRPr="00123ED7">
        <w:rPr>
          <w:rFonts w:ascii="Times New Roman" w:hAnsi="Times New Roman" w:cs="Times New Roman"/>
          <w:sz w:val="22"/>
        </w:rPr>
        <w:t xml:space="preserve">can be used </w:t>
      </w:r>
      <w:del w:id="8" w:author="Daniel Jacob" w:date="2020-01-18T19:43:00Z">
        <w:r w:rsidR="00E0242F" w:rsidRPr="00123ED7" w:rsidDel="007F7E90">
          <w:rPr>
            <w:rFonts w:ascii="Times New Roman" w:hAnsi="Times New Roman" w:cs="Times New Roman"/>
            <w:sz w:val="22"/>
          </w:rPr>
          <w:delText xml:space="preserve">in </w:delText>
        </w:r>
        <w:commentRangeStart w:id="9"/>
        <w:r w:rsidR="00E0242F" w:rsidRPr="00123ED7" w:rsidDel="007F7E90">
          <w:rPr>
            <w:rFonts w:ascii="Times New Roman" w:hAnsi="Times New Roman" w:cs="Times New Roman"/>
            <w:sz w:val="22"/>
          </w:rPr>
          <w:delText xml:space="preserve">inverse models </w:delText>
        </w:r>
        <w:commentRangeEnd w:id="9"/>
        <w:r w:rsidR="00DD29A8" w:rsidDel="007F7E90">
          <w:rPr>
            <w:rStyle w:val="CommentReference"/>
          </w:rPr>
          <w:commentReference w:id="9"/>
        </w:r>
      </w:del>
      <w:r w:rsidR="00B85FA9" w:rsidRPr="00123ED7">
        <w:rPr>
          <w:rFonts w:ascii="Times New Roman" w:hAnsi="Times New Roman" w:cs="Times New Roman"/>
          <w:sz w:val="22"/>
        </w:rPr>
        <w:t xml:space="preserve">to </w:t>
      </w:r>
      <w:r w:rsidR="00A9542D" w:rsidRPr="00123ED7">
        <w:rPr>
          <w:rFonts w:ascii="Times New Roman" w:hAnsi="Times New Roman" w:cs="Times New Roman"/>
          <w:sz w:val="22"/>
        </w:rPr>
        <w:t xml:space="preserve">infer </w:t>
      </w:r>
      <w:del w:id="10" w:author="Daniel Jacob" w:date="2020-01-18T19:43:00Z">
        <w:r w:rsidR="00A9542D" w:rsidRPr="00123ED7" w:rsidDel="007F7E90">
          <w:rPr>
            <w:rFonts w:ascii="Times New Roman" w:hAnsi="Times New Roman" w:cs="Times New Roman"/>
            <w:sz w:val="22"/>
          </w:rPr>
          <w:delText>the</w:delText>
        </w:r>
        <w:r w:rsidR="00B85FA9" w:rsidRPr="00123ED7" w:rsidDel="007F7E90">
          <w:rPr>
            <w:rFonts w:ascii="Times New Roman" w:hAnsi="Times New Roman" w:cs="Times New Roman"/>
            <w:sz w:val="22"/>
          </w:rPr>
          <w:delText xml:space="preserve"> </w:delText>
        </w:r>
      </w:del>
      <w:r w:rsidR="00A9542D" w:rsidRPr="00123ED7">
        <w:rPr>
          <w:rFonts w:ascii="Times New Roman" w:hAnsi="Times New Roman" w:cs="Times New Roman"/>
          <w:sz w:val="22"/>
        </w:rPr>
        <w:t>emissions</w:t>
      </w:r>
      <w:ins w:id="11" w:author="Daniel Jacob" w:date="2020-01-18T20:04:00Z">
        <w:r w:rsidR="00AB0BDC">
          <w:rPr>
            <w:rFonts w:ascii="Times New Roman" w:hAnsi="Times New Roman" w:cs="Times New Roman"/>
            <w:sz w:val="22"/>
          </w:rPr>
          <w:t xml:space="preserve"> by</w:t>
        </w:r>
      </w:ins>
      <w:ins w:id="12" w:author="Daniel Jacob" w:date="2020-01-18T18:14:00Z">
        <w:del w:id="13" w:author="Daniel Jacob" w:date="2020-01-18T20:04:00Z">
          <w:r w:rsidR="005134F2" w:rsidDel="00AB0BDC">
            <w:rPr>
              <w:rFonts w:ascii="Times New Roman" w:hAnsi="Times New Roman" w:cs="Times New Roman"/>
              <w:sz w:val="22"/>
            </w:rPr>
            <w:delText>This involves</w:delText>
          </w:r>
        </w:del>
        <w:r w:rsidR="005134F2">
          <w:rPr>
            <w:rFonts w:ascii="Times New Roman" w:hAnsi="Times New Roman" w:cs="Times New Roman"/>
            <w:sz w:val="22"/>
          </w:rPr>
          <w:t xml:space="preserve"> inve</w:t>
        </w:r>
      </w:ins>
      <w:ins w:id="14" w:author="Daniel Jacob" w:date="2020-01-18T18:15:00Z">
        <w:r w:rsidR="005134F2">
          <w:rPr>
            <w:rFonts w:ascii="Times New Roman" w:hAnsi="Times New Roman" w:cs="Times New Roman"/>
            <w:sz w:val="22"/>
          </w:rPr>
          <w:t>rsion of</w:t>
        </w:r>
      </w:ins>
      <w:ins w:id="15" w:author="Daniel Jacob" w:date="2020-01-18T17:20:00Z">
        <w:r w:rsidR="000F7D38">
          <w:rPr>
            <w:rFonts w:ascii="Times New Roman" w:hAnsi="Times New Roman" w:cs="Times New Roman"/>
            <w:sz w:val="22"/>
          </w:rPr>
          <w:t xml:space="preserve"> a chemical transport model </w:t>
        </w:r>
      </w:ins>
      <w:ins w:id="16" w:author="Daniel Jacob" w:date="2020-01-18T20:05:00Z">
        <w:r w:rsidR="00AB0BDC">
          <w:rPr>
            <w:rFonts w:ascii="Times New Roman" w:hAnsi="Times New Roman" w:cs="Times New Roman"/>
            <w:sz w:val="22"/>
          </w:rPr>
          <w:t xml:space="preserve">(CTM) </w:t>
        </w:r>
      </w:ins>
      <w:ins w:id="17" w:author="Daniel Jacob" w:date="2020-01-18T18:15:00Z">
        <w:r w:rsidR="005134F2">
          <w:rPr>
            <w:rFonts w:ascii="Times New Roman" w:hAnsi="Times New Roman" w:cs="Times New Roman"/>
            <w:sz w:val="22"/>
          </w:rPr>
          <w:t>relating</w:t>
        </w:r>
      </w:ins>
      <w:ins w:id="18" w:author="Daniel Jacob" w:date="2020-01-18T17:21:00Z">
        <w:r w:rsidR="000F7D38">
          <w:rPr>
            <w:rFonts w:ascii="Times New Roman" w:hAnsi="Times New Roman" w:cs="Times New Roman"/>
            <w:sz w:val="22"/>
          </w:rPr>
          <w:t xml:space="preserve"> emissions t</w:t>
        </w:r>
        <w:bookmarkStart w:id="19" w:name="_GoBack"/>
        <w:bookmarkEnd w:id="19"/>
        <w:r w:rsidR="000F7D38">
          <w:rPr>
            <w:rFonts w:ascii="Times New Roman" w:hAnsi="Times New Roman" w:cs="Times New Roman"/>
            <w:sz w:val="22"/>
          </w:rPr>
          <w:t>o the obser</w:t>
        </w:r>
      </w:ins>
      <w:ins w:id="20" w:author="Daniel Jacob" w:date="2020-01-18T17:22:00Z">
        <w:r w:rsidR="000F7D38">
          <w:rPr>
            <w:rFonts w:ascii="Times New Roman" w:hAnsi="Times New Roman" w:cs="Times New Roman"/>
            <w:sz w:val="22"/>
          </w:rPr>
          <w:t>ved concentrations</w:t>
        </w:r>
      </w:ins>
      <w:ins w:id="21" w:author="Daniel Jacob" w:date="2020-01-18T17:23:00Z">
        <w:r w:rsidR="00625B86">
          <w:rPr>
            <w:rFonts w:ascii="Times New Roman" w:hAnsi="Times New Roman" w:cs="Times New Roman"/>
            <w:sz w:val="22"/>
          </w:rPr>
          <w:t>.</w:t>
        </w:r>
      </w:ins>
      <w:ins w:id="22" w:author="Daniel Jacob" w:date="2020-01-18T18:04:00Z">
        <w:r w:rsidR="00877EEA">
          <w:rPr>
            <w:rFonts w:ascii="Times New Roman" w:hAnsi="Times New Roman" w:cs="Times New Roman"/>
            <w:sz w:val="22"/>
          </w:rPr>
          <w:t xml:space="preserve"> </w:t>
        </w:r>
      </w:ins>
      <w:ins w:id="23" w:author="Daniel Jacob" w:date="2020-01-18T19:57:00Z">
        <w:r w:rsidR="00AB0BDC">
          <w:rPr>
            <w:rFonts w:ascii="Times New Roman" w:hAnsi="Times New Roman" w:cs="Times New Roman"/>
            <w:sz w:val="22"/>
          </w:rPr>
          <w:t>If the relationship between emissions a</w:t>
        </w:r>
      </w:ins>
      <w:ins w:id="24" w:author="Daniel Jacob" w:date="2020-01-18T19:58:00Z">
        <w:r w:rsidR="00AB0BDC">
          <w:rPr>
            <w:rFonts w:ascii="Times New Roman" w:hAnsi="Times New Roman" w:cs="Times New Roman"/>
            <w:sz w:val="22"/>
          </w:rPr>
          <w:t xml:space="preserve">nd concentrations </w:t>
        </w:r>
      </w:ins>
      <w:ins w:id="25" w:author="Daniel Jacob" w:date="2020-01-18T20:05:00Z">
        <w:r w:rsidR="00AB0BDC">
          <w:rPr>
            <w:rFonts w:ascii="Times New Roman" w:hAnsi="Times New Roman" w:cs="Times New Roman"/>
            <w:sz w:val="22"/>
          </w:rPr>
          <w:t xml:space="preserve">in the CTM </w:t>
        </w:r>
      </w:ins>
      <w:ins w:id="26" w:author="Daniel Jacob" w:date="2020-01-18T19:58:00Z">
        <w:r w:rsidR="00AB0BDC">
          <w:rPr>
            <w:rFonts w:ascii="Times New Roman" w:hAnsi="Times New Roman" w:cs="Times New Roman"/>
            <w:sz w:val="22"/>
          </w:rPr>
          <w:t xml:space="preserve">can be assumed linear, </w:t>
        </w:r>
      </w:ins>
      <w:ins w:id="27" w:author="Daniel Jacob" w:date="2020-01-18T20:06:00Z">
        <w:r w:rsidR="00AA424B">
          <w:rPr>
            <w:rFonts w:ascii="Times New Roman" w:hAnsi="Times New Roman" w:cs="Times New Roman"/>
            <w:sz w:val="22"/>
          </w:rPr>
          <w:t xml:space="preserve">and further assuming normal errors, </w:t>
        </w:r>
      </w:ins>
      <w:ins w:id="28" w:author="Daniel Jacob" w:date="2020-01-18T19:58:00Z">
        <w:r w:rsidR="00AB0BDC">
          <w:rPr>
            <w:rFonts w:ascii="Times New Roman" w:hAnsi="Times New Roman" w:cs="Times New Roman"/>
            <w:sz w:val="22"/>
          </w:rPr>
          <w:t>then an analytical solution to the</w:t>
        </w:r>
      </w:ins>
      <w:ins w:id="29" w:author="Daniel Jacob" w:date="2020-01-18T20:13:00Z">
        <w:r w:rsidR="00AA424B">
          <w:rPr>
            <w:rFonts w:ascii="Times New Roman" w:hAnsi="Times New Roman" w:cs="Times New Roman"/>
            <w:sz w:val="22"/>
          </w:rPr>
          <w:t xml:space="preserve"> Bayesia</w:t>
        </w:r>
      </w:ins>
      <w:ins w:id="30" w:author="Daniel Jacob" w:date="2020-01-18T20:14:00Z">
        <w:r w:rsidR="00AA424B">
          <w:rPr>
            <w:rFonts w:ascii="Times New Roman" w:hAnsi="Times New Roman" w:cs="Times New Roman"/>
            <w:sz w:val="22"/>
          </w:rPr>
          <w:t xml:space="preserve">n </w:t>
        </w:r>
      </w:ins>
      <w:ins w:id="31" w:author="Daniel Jacob" w:date="2020-01-18T20:15:00Z">
        <w:r w:rsidR="00450F0E">
          <w:rPr>
            <w:rFonts w:ascii="Times New Roman" w:hAnsi="Times New Roman" w:cs="Times New Roman"/>
            <w:sz w:val="22"/>
          </w:rPr>
          <w:t>opt</w:t>
        </w:r>
      </w:ins>
      <w:ins w:id="32" w:author="Daniel Jacob" w:date="2020-01-18T20:16:00Z">
        <w:r w:rsidR="00450F0E">
          <w:rPr>
            <w:rFonts w:ascii="Times New Roman" w:hAnsi="Times New Roman" w:cs="Times New Roman"/>
            <w:sz w:val="22"/>
          </w:rPr>
          <w:t xml:space="preserve">imization </w:t>
        </w:r>
      </w:ins>
      <w:ins w:id="33" w:author="Daniel Jacob" w:date="2020-01-18T20:14:00Z">
        <w:r w:rsidR="00AA424B">
          <w:rPr>
            <w:rFonts w:ascii="Times New Roman" w:hAnsi="Times New Roman" w:cs="Times New Roman"/>
            <w:sz w:val="22"/>
          </w:rPr>
          <w:t>statement of the</w:t>
        </w:r>
      </w:ins>
      <w:ins w:id="34" w:author="Daniel Jacob" w:date="2020-01-18T19:58:00Z">
        <w:r w:rsidR="00AB0BDC">
          <w:rPr>
            <w:rFonts w:ascii="Times New Roman" w:hAnsi="Times New Roman" w:cs="Times New Roman"/>
            <w:sz w:val="22"/>
          </w:rPr>
          <w:t xml:space="preserve"> inverse problem </w:t>
        </w:r>
      </w:ins>
      <w:ins w:id="35" w:author="Daniel Jacob" w:date="2020-01-18T20:07:00Z">
        <w:r w:rsidR="00AA424B">
          <w:rPr>
            <w:rFonts w:ascii="Times New Roman" w:hAnsi="Times New Roman" w:cs="Times New Roman"/>
            <w:sz w:val="22"/>
          </w:rPr>
          <w:t>is available</w:t>
        </w:r>
      </w:ins>
      <w:ins w:id="36" w:author="Daniel Jacob" w:date="2020-01-18T19:58:00Z">
        <w:r w:rsidR="00AB0BDC">
          <w:rPr>
            <w:rFonts w:ascii="Times New Roman" w:hAnsi="Times New Roman" w:cs="Times New Roman"/>
            <w:sz w:val="22"/>
          </w:rPr>
          <w:t xml:space="preserve"> </w:t>
        </w:r>
      </w:ins>
      <w:ins w:id="37" w:author="Daniel Jacob" w:date="2020-01-18T20:14:00Z">
        <w:r w:rsidR="00AA424B">
          <w:rPr>
            <w:rFonts w:ascii="Times New Roman" w:hAnsi="Times New Roman" w:cs="Times New Roman"/>
            <w:sz w:val="22"/>
          </w:rPr>
          <w:t>that also provides</w:t>
        </w:r>
      </w:ins>
      <w:ins w:id="38" w:author="Daniel Jacob" w:date="2020-01-18T19:58:00Z">
        <w:r w:rsidR="00AB0BDC">
          <w:rPr>
            <w:rFonts w:ascii="Times New Roman" w:hAnsi="Times New Roman" w:cs="Times New Roman"/>
            <w:sz w:val="22"/>
          </w:rPr>
          <w:t xml:space="preserve"> closed-form character</w:t>
        </w:r>
      </w:ins>
      <w:ins w:id="39" w:author="Daniel Jacob" w:date="2020-01-18T19:59:00Z">
        <w:r w:rsidR="00AB0BDC">
          <w:rPr>
            <w:rFonts w:ascii="Times New Roman" w:hAnsi="Times New Roman" w:cs="Times New Roman"/>
            <w:sz w:val="22"/>
          </w:rPr>
          <w:t xml:space="preserve">ization of errors </w:t>
        </w:r>
      </w:ins>
      <w:ins w:id="40" w:author="Daniel Jacob" w:date="2020-01-18T20:07:00Z">
        <w:r w:rsidR="00AA424B">
          <w:rPr>
            <w:rFonts w:ascii="Times New Roman" w:hAnsi="Times New Roman" w:cs="Times New Roman"/>
            <w:sz w:val="22"/>
          </w:rPr>
          <w:t>on the solution</w:t>
        </w:r>
      </w:ins>
      <w:ins w:id="41" w:author="Daniel Jacob" w:date="2020-01-18T19:59:00Z">
        <w:r w:rsidR="00AB0BDC">
          <w:rPr>
            <w:rFonts w:ascii="Times New Roman" w:hAnsi="Times New Roman" w:cs="Times New Roman"/>
            <w:sz w:val="22"/>
          </w:rPr>
          <w:t xml:space="preserve"> </w:t>
        </w:r>
      </w:ins>
      <w:ins w:id="42" w:author="Daniel Jacob" w:date="2020-01-18T18:04:00Z">
        <w:del w:id="43" w:author="Daniel Jacob" w:date="2020-01-18T19:59:00Z">
          <w:r w:rsidR="00877EEA" w:rsidDel="00AB0BDC">
            <w:rPr>
              <w:rFonts w:ascii="Times New Roman" w:hAnsi="Times New Roman" w:cs="Times New Roman"/>
              <w:sz w:val="22"/>
            </w:rPr>
            <w:delText xml:space="preserve">By </w:delText>
          </w:r>
        </w:del>
      </w:ins>
      <w:ins w:id="44" w:author="Daniel Jacob" w:date="2020-01-18T18:06:00Z">
        <w:del w:id="45" w:author="Daniel Jacob" w:date="2020-01-18T19:59:00Z">
          <w:r w:rsidR="00877EEA" w:rsidDel="00AB0BDC">
            <w:rPr>
              <w:rFonts w:ascii="Times New Roman" w:hAnsi="Times New Roman" w:cs="Times New Roman"/>
              <w:sz w:val="22"/>
            </w:rPr>
            <w:delText>constructing</w:delText>
          </w:r>
        </w:del>
      </w:ins>
      <w:ins w:id="46" w:author="Daniel Jacob" w:date="2020-01-18T18:04:00Z">
        <w:del w:id="47" w:author="Daniel Jacob" w:date="2020-01-18T19:59:00Z">
          <w:r w:rsidR="00877EEA" w:rsidDel="00AB0BDC">
            <w:rPr>
              <w:rFonts w:ascii="Times New Roman" w:hAnsi="Times New Roman" w:cs="Times New Roman"/>
              <w:sz w:val="22"/>
            </w:rPr>
            <w:delText xml:space="preserve"> the Jacobian matrix of th</w:delText>
          </w:r>
        </w:del>
      </w:ins>
      <w:ins w:id="48" w:author="Daniel Jacob" w:date="2020-01-18T18:15:00Z">
        <w:del w:id="49" w:author="Daniel Jacob" w:date="2020-01-18T19:59:00Z">
          <w:r w:rsidR="005134F2" w:rsidDel="00AB0BDC">
            <w:rPr>
              <w:rFonts w:ascii="Times New Roman" w:hAnsi="Times New Roman" w:cs="Times New Roman"/>
              <w:sz w:val="22"/>
            </w:rPr>
            <w:delText>at</w:delText>
          </w:r>
        </w:del>
      </w:ins>
      <w:ins w:id="50" w:author="Daniel Jacob" w:date="2020-01-18T18:04:00Z">
        <w:del w:id="51" w:author="Daniel Jacob" w:date="2020-01-18T19:59:00Z">
          <w:r w:rsidR="00877EEA" w:rsidDel="00AB0BDC">
            <w:rPr>
              <w:rFonts w:ascii="Times New Roman" w:hAnsi="Times New Roman" w:cs="Times New Roman"/>
              <w:sz w:val="22"/>
            </w:rPr>
            <w:delText xml:space="preserve"> model </w:delText>
          </w:r>
        </w:del>
      </w:ins>
      <w:ins w:id="52" w:author="Daniel Jacob" w:date="2020-01-18T18:15:00Z">
        <w:del w:id="53" w:author="Daniel Jacob" w:date="2020-01-18T19:59:00Z">
          <w:r w:rsidR="005134F2" w:rsidDel="00AB0BDC">
            <w:rPr>
              <w:rFonts w:ascii="Times New Roman" w:hAnsi="Times New Roman" w:cs="Times New Roman"/>
              <w:sz w:val="22"/>
            </w:rPr>
            <w:delText>to describe</w:delText>
          </w:r>
        </w:del>
      </w:ins>
      <w:ins w:id="54" w:author="Daniel Jacob" w:date="2020-01-18T18:04:00Z">
        <w:del w:id="55" w:author="Daniel Jacob" w:date="2020-01-18T19:59:00Z">
          <w:r w:rsidR="00877EEA" w:rsidDel="00AB0BDC">
            <w:rPr>
              <w:rFonts w:ascii="Times New Roman" w:hAnsi="Times New Roman" w:cs="Times New Roman"/>
              <w:sz w:val="22"/>
            </w:rPr>
            <w:delText xml:space="preserve"> the se</w:delText>
          </w:r>
        </w:del>
      </w:ins>
      <w:ins w:id="56" w:author="Daniel Jacob" w:date="2020-01-18T18:05:00Z">
        <w:del w:id="57" w:author="Daniel Jacob" w:date="2020-01-18T19:59:00Z">
          <w:r w:rsidR="00877EEA" w:rsidDel="00AB0BDC">
            <w:rPr>
              <w:rFonts w:ascii="Times New Roman" w:hAnsi="Times New Roman" w:cs="Times New Roman"/>
              <w:sz w:val="22"/>
            </w:rPr>
            <w:delText>nsitivity of the concentrations to emissions, one can achieve an analytical solution to the inverse problem with cl</w:delText>
          </w:r>
        </w:del>
      </w:ins>
      <w:ins w:id="58" w:author="Daniel Jacob" w:date="2020-01-18T18:06:00Z">
        <w:del w:id="59" w:author="Daniel Jacob" w:date="2020-01-18T19:59:00Z">
          <w:r w:rsidR="00877EEA" w:rsidDel="00AB0BDC">
            <w:rPr>
              <w:rFonts w:ascii="Times New Roman" w:hAnsi="Times New Roman" w:cs="Times New Roman"/>
              <w:sz w:val="22"/>
            </w:rPr>
            <w:delText xml:space="preserve">osed-form error characterization </w:delText>
          </w:r>
        </w:del>
        <w:r w:rsidR="00877EEA">
          <w:rPr>
            <w:rFonts w:ascii="Times New Roman" w:hAnsi="Times New Roman" w:cs="Times New Roman"/>
            <w:sz w:val="22"/>
          </w:rPr>
          <w:t xml:space="preserve">(Brasseur and Jacob, 2017). </w:t>
        </w:r>
      </w:ins>
      <w:ins w:id="60" w:author="Daniel Jacob" w:date="2020-01-18T17:24:00Z">
        <w:r w:rsidR="00625B86">
          <w:rPr>
            <w:rFonts w:ascii="Times New Roman" w:hAnsi="Times New Roman" w:cs="Times New Roman"/>
            <w:sz w:val="22"/>
          </w:rPr>
          <w:t xml:space="preserve"> </w:t>
        </w:r>
      </w:ins>
      <w:ins w:id="61" w:author="Daniel Jacob" w:date="2020-01-18T19:59:00Z">
        <w:r w:rsidR="00AB0BDC">
          <w:rPr>
            <w:rFonts w:ascii="Times New Roman" w:hAnsi="Times New Roman" w:cs="Times New Roman"/>
            <w:sz w:val="22"/>
          </w:rPr>
          <w:t>This analytical solution requires construction of th</w:t>
        </w:r>
      </w:ins>
      <w:ins w:id="62" w:author="Daniel Jacob" w:date="2020-01-18T20:00:00Z">
        <w:r w:rsidR="00AB0BDC">
          <w:rPr>
            <w:rFonts w:ascii="Times New Roman" w:hAnsi="Times New Roman" w:cs="Times New Roman"/>
            <w:sz w:val="22"/>
          </w:rPr>
          <w:t xml:space="preserve">e Jacobian matrix describing the sensitivity of atmospheric concentrations to </w:t>
        </w:r>
      </w:ins>
      <w:ins w:id="63" w:author="Daniel Jacob" w:date="2020-01-18T20:01:00Z">
        <w:r w:rsidR="00AB0BDC">
          <w:rPr>
            <w:rFonts w:ascii="Times New Roman" w:hAnsi="Times New Roman" w:cs="Times New Roman"/>
            <w:sz w:val="22"/>
          </w:rPr>
          <w:t xml:space="preserve">emissions </w:t>
        </w:r>
      </w:ins>
      <w:ins w:id="64" w:author="Daniel Jacob" w:date="2020-01-18T20:07:00Z">
        <w:r w:rsidR="00AA424B">
          <w:rPr>
            <w:rFonts w:ascii="Times New Roman" w:hAnsi="Times New Roman" w:cs="Times New Roman"/>
            <w:sz w:val="22"/>
          </w:rPr>
          <w:t>in the C</w:t>
        </w:r>
      </w:ins>
      <w:ins w:id="65" w:author="Daniel Jacob" w:date="2020-01-18T20:08:00Z">
        <w:r w:rsidR="00AA424B">
          <w:rPr>
            <w:rFonts w:ascii="Times New Roman" w:hAnsi="Times New Roman" w:cs="Times New Roman"/>
            <w:sz w:val="22"/>
          </w:rPr>
          <w:t>TM</w:t>
        </w:r>
      </w:ins>
      <w:ins w:id="66" w:author="Daniel Jacob" w:date="2020-01-18T20:01:00Z">
        <w:r w:rsidR="00AB0BDC">
          <w:rPr>
            <w:rFonts w:ascii="Times New Roman" w:hAnsi="Times New Roman" w:cs="Times New Roman"/>
            <w:sz w:val="22"/>
          </w:rPr>
          <w:t xml:space="preserve">. </w:t>
        </w:r>
      </w:ins>
      <w:ins w:id="67" w:author="Daniel Jacob" w:date="2020-01-18T18:06:00Z">
        <w:r w:rsidR="00877EEA">
          <w:rPr>
            <w:rFonts w:ascii="Times New Roman" w:hAnsi="Times New Roman" w:cs="Times New Roman"/>
            <w:sz w:val="22"/>
          </w:rPr>
          <w:t xml:space="preserve">However, </w:t>
        </w:r>
      </w:ins>
      <w:ins w:id="68" w:author="Daniel Jacob" w:date="2020-01-18T18:16:00Z">
        <w:r w:rsidR="005134F2">
          <w:rPr>
            <w:rFonts w:ascii="Times New Roman" w:hAnsi="Times New Roman" w:cs="Times New Roman"/>
            <w:sz w:val="22"/>
          </w:rPr>
          <w:t xml:space="preserve">the </w:t>
        </w:r>
      </w:ins>
      <w:ins w:id="69" w:author="Daniel Jacob" w:date="2020-01-18T18:17:00Z">
        <w:r w:rsidR="005134F2">
          <w:rPr>
            <w:rFonts w:ascii="Times New Roman" w:hAnsi="Times New Roman" w:cs="Times New Roman"/>
            <w:sz w:val="22"/>
          </w:rPr>
          <w:t xml:space="preserve">computational cost of </w:t>
        </w:r>
      </w:ins>
      <w:ins w:id="70" w:author="Daniel Jacob" w:date="2020-01-18T18:16:00Z">
        <w:r w:rsidR="005134F2">
          <w:rPr>
            <w:rFonts w:ascii="Times New Roman" w:hAnsi="Times New Roman" w:cs="Times New Roman"/>
            <w:sz w:val="22"/>
          </w:rPr>
          <w:t>constructing the Jacobian matrix</w:t>
        </w:r>
      </w:ins>
      <w:ins w:id="71" w:author="Daniel Jacob" w:date="2020-01-18T18:06:00Z">
        <w:r w:rsidR="00877EEA">
          <w:rPr>
            <w:rFonts w:ascii="Times New Roman" w:hAnsi="Times New Roman" w:cs="Times New Roman"/>
            <w:sz w:val="22"/>
          </w:rPr>
          <w:t xml:space="preserve"> </w:t>
        </w:r>
      </w:ins>
      <w:ins w:id="72" w:author="Daniel Jacob" w:date="2020-01-18T18:17:00Z">
        <w:r w:rsidR="005134F2">
          <w:rPr>
            <w:rFonts w:ascii="Times New Roman" w:hAnsi="Times New Roman" w:cs="Times New Roman"/>
            <w:sz w:val="22"/>
          </w:rPr>
          <w:t xml:space="preserve">grows rapidly </w:t>
        </w:r>
      </w:ins>
      <w:ins w:id="73" w:author="Daniel Jacob" w:date="2020-01-18T18:07:00Z">
        <w:r w:rsidR="00877EEA">
          <w:rPr>
            <w:rFonts w:ascii="Times New Roman" w:hAnsi="Times New Roman" w:cs="Times New Roman"/>
            <w:sz w:val="22"/>
          </w:rPr>
          <w:t xml:space="preserve">as </w:t>
        </w:r>
      </w:ins>
      <w:ins w:id="74" w:author="Daniel Jacob" w:date="2020-01-18T18:09:00Z">
        <w:r w:rsidR="00877EEA">
          <w:rPr>
            <w:rFonts w:ascii="Times New Roman" w:hAnsi="Times New Roman" w:cs="Times New Roman"/>
            <w:sz w:val="22"/>
          </w:rPr>
          <w:t>one attempts to quantify emissions with high resolution to mat</w:t>
        </w:r>
      </w:ins>
      <w:ins w:id="75" w:author="Daniel Jacob" w:date="2020-01-18T18:10:00Z">
        <w:r w:rsidR="00877EEA">
          <w:rPr>
            <w:rFonts w:ascii="Times New Roman" w:hAnsi="Times New Roman" w:cs="Times New Roman"/>
            <w:sz w:val="22"/>
          </w:rPr>
          <w:t>ch the increasing spatial resolution and</w:t>
        </w:r>
      </w:ins>
      <w:ins w:id="76" w:author="Daniel Jacob" w:date="2020-01-18T18:07:00Z">
        <w:r w:rsidR="00877EEA">
          <w:rPr>
            <w:rFonts w:ascii="Times New Roman" w:hAnsi="Times New Roman" w:cs="Times New Roman"/>
            <w:sz w:val="22"/>
          </w:rPr>
          <w:t xml:space="preserve"> density </w:t>
        </w:r>
      </w:ins>
      <w:ins w:id="77" w:author="Daniel Jacob" w:date="2020-01-18T18:10:00Z">
        <w:r w:rsidR="00877EEA">
          <w:rPr>
            <w:rFonts w:ascii="Times New Roman" w:hAnsi="Times New Roman" w:cs="Times New Roman"/>
            <w:sz w:val="22"/>
          </w:rPr>
          <w:t xml:space="preserve">of </w:t>
        </w:r>
      </w:ins>
      <w:del w:id="78" w:author="Daniel Jacob" w:date="2020-01-18T17:24:00Z">
        <w:r w:rsidR="00B85FA9" w:rsidRPr="00123ED7" w:rsidDel="00625B86">
          <w:rPr>
            <w:rFonts w:ascii="Times New Roman" w:hAnsi="Times New Roman" w:cs="Times New Roman"/>
            <w:sz w:val="22"/>
          </w:rPr>
          <w:delText xml:space="preserve"> </w:delText>
        </w:r>
      </w:del>
      <w:ins w:id="79" w:author="Daniel Jacob" w:date="2020-01-18T18:17:00Z">
        <w:r w:rsidR="005134F2">
          <w:rPr>
            <w:rFonts w:ascii="Times New Roman" w:hAnsi="Times New Roman" w:cs="Times New Roman"/>
            <w:sz w:val="22"/>
          </w:rPr>
          <w:t xml:space="preserve">the </w:t>
        </w:r>
      </w:ins>
      <w:del w:id="80" w:author="Daniel Jacob" w:date="2020-01-18T17:24:00Z">
        <w:r w:rsidR="00B85FA9" w:rsidRPr="00123ED7" w:rsidDel="00625B86">
          <w:rPr>
            <w:rFonts w:ascii="Times New Roman" w:hAnsi="Times New Roman" w:cs="Times New Roman"/>
            <w:sz w:val="22"/>
          </w:rPr>
          <w:delText>that best explain the observed concentrations</w:delText>
        </w:r>
        <w:r w:rsidR="00A9542D" w:rsidRPr="00123ED7" w:rsidDel="00625B86">
          <w:rPr>
            <w:rFonts w:ascii="Times New Roman" w:hAnsi="Times New Roman" w:cs="Times New Roman"/>
            <w:sz w:val="22"/>
          </w:rPr>
          <w:delText xml:space="preserve">. </w:delText>
        </w:r>
      </w:del>
      <w:del w:id="81" w:author="Daniel Jacob" w:date="2020-01-18T18:08:00Z">
        <w:r w:rsidR="00D332E5" w:rsidRPr="00123ED7" w:rsidDel="00877EEA">
          <w:rPr>
            <w:rFonts w:ascii="Times New Roman" w:hAnsi="Times New Roman" w:cs="Times New Roman"/>
            <w:sz w:val="22"/>
          </w:rPr>
          <w:delText xml:space="preserve">As the </w:delText>
        </w:r>
      </w:del>
      <w:del w:id="82" w:author="Daniel Jacob" w:date="2020-01-18T17:24:00Z">
        <w:r w:rsidR="00D332E5" w:rsidRPr="00123ED7" w:rsidDel="00625B86">
          <w:rPr>
            <w:rFonts w:ascii="Times New Roman" w:hAnsi="Times New Roman" w:cs="Times New Roman"/>
            <w:sz w:val="22"/>
          </w:rPr>
          <w:delText xml:space="preserve">observing capacity of </w:delText>
        </w:r>
      </w:del>
      <w:r w:rsidR="00D332E5" w:rsidRPr="00123ED7">
        <w:rPr>
          <w:rFonts w:ascii="Times New Roman" w:hAnsi="Times New Roman" w:cs="Times New Roman"/>
          <w:sz w:val="22"/>
        </w:rPr>
        <w:t>satellite</w:t>
      </w:r>
      <w:ins w:id="83" w:author="Daniel Jacob" w:date="2020-01-18T17:24:00Z">
        <w:r w:rsidR="00625B86">
          <w:rPr>
            <w:rFonts w:ascii="Times New Roman" w:hAnsi="Times New Roman" w:cs="Times New Roman"/>
            <w:sz w:val="22"/>
          </w:rPr>
          <w:t xml:space="preserve"> observation</w:t>
        </w:r>
      </w:ins>
      <w:r w:rsidR="00D332E5" w:rsidRPr="00123ED7">
        <w:rPr>
          <w:rFonts w:ascii="Times New Roman" w:hAnsi="Times New Roman" w:cs="Times New Roman"/>
          <w:sz w:val="22"/>
        </w:rPr>
        <w:t>s</w:t>
      </w:r>
      <w:ins w:id="84" w:author="Daniel Jacob" w:date="2020-01-18T18:11:00Z">
        <w:r w:rsidR="00877EEA">
          <w:rPr>
            <w:rFonts w:ascii="Times New Roman" w:hAnsi="Times New Roman" w:cs="Times New Roman"/>
            <w:sz w:val="22"/>
          </w:rPr>
          <w:t xml:space="preserve">. Here we present a method for </w:t>
        </w:r>
        <w:r w:rsidR="005134F2">
          <w:rPr>
            <w:rFonts w:ascii="Times New Roman" w:hAnsi="Times New Roman" w:cs="Times New Roman"/>
            <w:sz w:val="22"/>
          </w:rPr>
          <w:t xml:space="preserve">efficient construction of the Jacobian matrix </w:t>
        </w:r>
      </w:ins>
      <w:ins w:id="85" w:author="Daniel Jacob" w:date="2020-01-18T18:17:00Z">
        <w:r w:rsidR="005134F2">
          <w:rPr>
            <w:rFonts w:ascii="Times New Roman" w:hAnsi="Times New Roman" w:cs="Times New Roman"/>
            <w:sz w:val="22"/>
          </w:rPr>
          <w:t>to maximize</w:t>
        </w:r>
      </w:ins>
      <w:ins w:id="86" w:author="Daniel Jacob" w:date="2020-01-18T18:12:00Z">
        <w:r w:rsidR="005134F2">
          <w:rPr>
            <w:rFonts w:ascii="Times New Roman" w:hAnsi="Times New Roman" w:cs="Times New Roman"/>
            <w:sz w:val="22"/>
          </w:rPr>
          <w:t xml:space="preserve"> the information content of the inversion in relation to the information content of the observations</w:t>
        </w:r>
      </w:ins>
      <w:ins w:id="87" w:author="Daniel Jacob" w:date="2020-01-18T18:13:00Z">
        <w:r w:rsidR="005134F2">
          <w:rPr>
            <w:rFonts w:ascii="Times New Roman" w:hAnsi="Times New Roman" w:cs="Times New Roman"/>
            <w:sz w:val="22"/>
          </w:rPr>
          <w:t>. We demonstrate the method with high-resolution inversion of methane emissions over North America using observations from the T</w:t>
        </w:r>
      </w:ins>
      <w:ins w:id="88" w:author="Daniel Jacob" w:date="2020-01-18T18:14:00Z">
        <w:r w:rsidR="005134F2">
          <w:rPr>
            <w:rFonts w:ascii="Times New Roman" w:hAnsi="Times New Roman" w:cs="Times New Roman"/>
            <w:sz w:val="22"/>
          </w:rPr>
          <w:t>ROPOMI satellite instrument.</w:t>
        </w:r>
      </w:ins>
    </w:p>
    <w:p w14:paraId="7CDED30E" w14:textId="77777777" w:rsidR="005134F2" w:rsidRDefault="005134F2" w:rsidP="00864E39">
      <w:pPr>
        <w:rPr>
          <w:ins w:id="89" w:author="Daniel Jacob" w:date="2020-01-18T18:11:00Z"/>
          <w:rFonts w:ascii="Times New Roman" w:hAnsi="Times New Roman" w:cs="Times New Roman"/>
          <w:sz w:val="22"/>
        </w:rPr>
      </w:pPr>
    </w:p>
    <w:p w14:paraId="40B03B60" w14:textId="2CF9F292" w:rsidR="00864E39" w:rsidRDefault="00AA424B" w:rsidP="00864E39">
      <w:pPr>
        <w:rPr>
          <w:rFonts w:ascii="Times New Roman" w:hAnsi="Times New Roman" w:cs="Times New Roman"/>
          <w:sz w:val="22"/>
        </w:rPr>
      </w:pPr>
      <w:ins w:id="90" w:author="Daniel Jacob" w:date="2020-01-18T20:15:00Z">
        <w:r>
          <w:rPr>
            <w:rFonts w:ascii="Times New Roman" w:hAnsi="Times New Roman" w:cs="Times New Roman"/>
            <w:sz w:val="22"/>
          </w:rPr>
          <w:t xml:space="preserve">Most </w:t>
        </w:r>
      </w:ins>
      <w:ins w:id="91" w:author="Daniel Jacob" w:date="2020-01-18T20:22:00Z">
        <w:r w:rsidR="00450F0E">
          <w:rPr>
            <w:rFonts w:ascii="Times New Roman" w:hAnsi="Times New Roman" w:cs="Times New Roman"/>
            <w:sz w:val="22"/>
          </w:rPr>
          <w:t xml:space="preserve">inverse </w:t>
        </w:r>
      </w:ins>
      <w:ins w:id="92" w:author="Daniel Jacob" w:date="2020-01-18T20:15:00Z">
        <w:r>
          <w:rPr>
            <w:rFonts w:ascii="Times New Roman" w:hAnsi="Times New Roman" w:cs="Times New Roman"/>
            <w:sz w:val="22"/>
          </w:rPr>
          <w:t xml:space="preserve">studies </w:t>
        </w:r>
        <w:del w:id="93" w:author="Daniel Jacob" w:date="2020-01-18T20:22:00Z">
          <w:r w:rsidDel="00450F0E">
            <w:rPr>
              <w:rFonts w:ascii="Times New Roman" w:hAnsi="Times New Roman" w:cs="Times New Roman"/>
              <w:sz w:val="22"/>
            </w:rPr>
            <w:delText>using</w:delText>
          </w:r>
        </w:del>
      </w:ins>
      <w:ins w:id="94" w:author="Daniel Jacob" w:date="2020-01-18T20:22:00Z">
        <w:r w:rsidR="00450F0E">
          <w:rPr>
            <w:rFonts w:ascii="Times New Roman" w:hAnsi="Times New Roman" w:cs="Times New Roman"/>
            <w:sz w:val="22"/>
          </w:rPr>
          <w:t>of</w:t>
        </w:r>
      </w:ins>
      <w:ins w:id="95" w:author="Daniel Jacob" w:date="2020-01-18T20:15:00Z">
        <w:r>
          <w:rPr>
            <w:rFonts w:ascii="Times New Roman" w:hAnsi="Times New Roman" w:cs="Times New Roman"/>
            <w:sz w:val="22"/>
          </w:rPr>
          <w:t xml:space="preserve"> satellite observations to </w:t>
        </w:r>
      </w:ins>
      <w:ins w:id="96" w:author="Daniel Jacob" w:date="2020-01-18T20:16:00Z">
        <w:r w:rsidR="00450F0E">
          <w:rPr>
            <w:rFonts w:ascii="Times New Roman" w:hAnsi="Times New Roman" w:cs="Times New Roman"/>
            <w:sz w:val="22"/>
          </w:rPr>
          <w:t xml:space="preserve">infer emissions </w:t>
        </w:r>
      </w:ins>
      <w:del w:id="97" w:author="Daniel Jacob" w:date="2020-01-18T20:19:00Z">
        <w:r w:rsidR="000A37F3" w:rsidRPr="001C206A" w:rsidDel="00450F0E">
          <w:rPr>
            <w:rFonts w:ascii="Times New Roman" w:hAnsi="Times New Roman" w:cs="Times New Roman"/>
            <w:sz w:val="22"/>
          </w:rPr>
          <w:delText>The</w:delText>
        </w:r>
        <w:r w:rsidR="000A37F3" w:rsidRPr="00123ED7" w:rsidDel="00450F0E">
          <w:rPr>
            <w:rFonts w:ascii="Times New Roman" w:hAnsi="Times New Roman" w:cs="Times New Roman"/>
            <w:sz w:val="22"/>
          </w:rPr>
          <w:delText xml:space="preserve"> standard </w:delText>
        </w:r>
        <w:r w:rsidR="002A51D5" w:rsidDel="00450F0E">
          <w:rPr>
            <w:rFonts w:ascii="Times New Roman" w:hAnsi="Times New Roman" w:cs="Times New Roman"/>
            <w:sz w:val="22"/>
          </w:rPr>
          <w:delText xml:space="preserve">inverse </w:delText>
        </w:r>
        <w:r w:rsidR="000A37F3" w:rsidRPr="00123ED7" w:rsidDel="00450F0E">
          <w:rPr>
            <w:rFonts w:ascii="Times New Roman" w:hAnsi="Times New Roman" w:cs="Times New Roman"/>
            <w:sz w:val="22"/>
          </w:rPr>
          <w:delText xml:space="preserve">approach </w:delText>
        </w:r>
      </w:del>
      <w:r w:rsidR="000A37F3" w:rsidRPr="00123ED7">
        <w:rPr>
          <w:rFonts w:ascii="Times New Roman" w:hAnsi="Times New Roman" w:cs="Times New Roman"/>
          <w:sz w:val="22"/>
        </w:rPr>
        <w:t>use</w:t>
      </w:r>
      <w:del w:id="98" w:author="Daniel Jacob" w:date="2020-01-18T20:19:00Z">
        <w:r w:rsidR="000A37F3" w:rsidRPr="00123ED7" w:rsidDel="00450F0E">
          <w:rPr>
            <w:rFonts w:ascii="Times New Roman" w:hAnsi="Times New Roman" w:cs="Times New Roman"/>
            <w:sz w:val="22"/>
          </w:rPr>
          <w:delText>s</w:delText>
        </w:r>
      </w:del>
      <w:r w:rsidR="000A37F3" w:rsidRPr="00123ED7">
        <w:rPr>
          <w:rFonts w:ascii="Times New Roman" w:hAnsi="Times New Roman" w:cs="Times New Roman"/>
          <w:sz w:val="22"/>
        </w:rPr>
        <w:t xml:space="preserve"> </w:t>
      </w:r>
      <w:del w:id="99" w:author="Daniel Jacob" w:date="2020-01-18T20:19:00Z">
        <w:r w:rsidR="000A37F3" w:rsidRPr="00123ED7" w:rsidDel="00450F0E">
          <w:rPr>
            <w:rFonts w:ascii="Times New Roman" w:hAnsi="Times New Roman" w:cs="Times New Roman"/>
            <w:sz w:val="22"/>
          </w:rPr>
          <w:delText xml:space="preserve">an </w:delText>
        </w:r>
      </w:del>
      <w:ins w:id="100" w:author="Daniel Jacob" w:date="2020-01-18T20:19:00Z">
        <w:r w:rsidR="00450F0E">
          <w:rPr>
            <w:rFonts w:ascii="Times New Roman" w:hAnsi="Times New Roman" w:cs="Times New Roman"/>
            <w:sz w:val="22"/>
          </w:rPr>
          <w:t>the</w:t>
        </w:r>
        <w:r w:rsidR="00450F0E" w:rsidRPr="00123ED7">
          <w:rPr>
            <w:rFonts w:ascii="Times New Roman" w:hAnsi="Times New Roman" w:cs="Times New Roman"/>
            <w:sz w:val="22"/>
          </w:rPr>
          <w:t xml:space="preserve"> </w:t>
        </w:r>
      </w:ins>
      <w:ins w:id="101" w:author="Daniel Jacob" w:date="2020-01-18T20:22:00Z">
        <w:r w:rsidR="00450F0E">
          <w:rPr>
            <w:rFonts w:ascii="Times New Roman" w:hAnsi="Times New Roman" w:cs="Times New Roman"/>
            <w:sz w:val="22"/>
          </w:rPr>
          <w:t xml:space="preserve">CTM </w:t>
        </w:r>
      </w:ins>
      <w:r w:rsidR="000A37F3" w:rsidRPr="00123ED7">
        <w:rPr>
          <w:rFonts w:ascii="Times New Roman" w:hAnsi="Times New Roman" w:cs="Times New Roman"/>
          <w:sz w:val="22"/>
        </w:rPr>
        <w:t xml:space="preserve">adjoint </w:t>
      </w:r>
      <w:del w:id="102" w:author="Daniel Jacob" w:date="2020-01-18T20:23:00Z">
        <w:r w:rsidR="000A37F3" w:rsidRPr="00123ED7" w:rsidDel="00450F0E">
          <w:rPr>
            <w:rFonts w:ascii="Times New Roman" w:hAnsi="Times New Roman" w:cs="Times New Roman"/>
            <w:sz w:val="22"/>
          </w:rPr>
          <w:delText xml:space="preserve">model </w:delText>
        </w:r>
      </w:del>
      <w:ins w:id="103" w:author="Daniel Jacob" w:date="2020-01-18T20:19:00Z">
        <w:del w:id="104" w:author="Daniel Jacob" w:date="2020-01-18T20:23:00Z">
          <w:r w:rsidR="00450F0E" w:rsidDel="00450F0E">
            <w:rPr>
              <w:rFonts w:ascii="Times New Roman" w:hAnsi="Times New Roman" w:cs="Times New Roman"/>
              <w:sz w:val="22"/>
            </w:rPr>
            <w:delText>of the CTM</w:delText>
          </w:r>
          <w:r w:rsidR="00450F0E" w:rsidRPr="00123ED7" w:rsidDel="00450F0E">
            <w:rPr>
              <w:rFonts w:ascii="Times New Roman" w:hAnsi="Times New Roman" w:cs="Times New Roman"/>
              <w:sz w:val="22"/>
            </w:rPr>
            <w:delText xml:space="preserve"> </w:delText>
          </w:r>
        </w:del>
      </w:ins>
      <w:r w:rsidR="000A37F3" w:rsidRPr="00123ED7">
        <w:rPr>
          <w:rFonts w:ascii="Times New Roman" w:hAnsi="Times New Roman" w:cs="Times New Roman"/>
          <w:sz w:val="22"/>
        </w:rPr>
        <w:t xml:space="preserve">to </w:t>
      </w:r>
      <w:del w:id="105" w:author="Daniel Jacob" w:date="2020-01-18T20:22:00Z">
        <w:r w:rsidR="000C4384" w:rsidRPr="00123ED7" w:rsidDel="00450F0E">
          <w:rPr>
            <w:rFonts w:ascii="Times New Roman" w:hAnsi="Times New Roman" w:cs="Times New Roman"/>
            <w:sz w:val="22"/>
          </w:rPr>
          <w:delText xml:space="preserve">optimize </w:delText>
        </w:r>
      </w:del>
      <w:ins w:id="106" w:author="Daniel Jacob" w:date="2020-01-18T20:22:00Z">
        <w:r w:rsidR="00450F0E">
          <w:rPr>
            <w:rFonts w:ascii="Times New Roman" w:hAnsi="Times New Roman" w:cs="Times New Roman"/>
            <w:sz w:val="22"/>
          </w:rPr>
          <w:t xml:space="preserve">find </w:t>
        </w:r>
      </w:ins>
      <w:ins w:id="107" w:author="Daniel Jacob" w:date="2020-01-18T20:23:00Z">
        <w:r w:rsidR="00450F0E">
          <w:rPr>
            <w:rFonts w:ascii="Times New Roman" w:hAnsi="Times New Roman" w:cs="Times New Roman"/>
            <w:sz w:val="22"/>
          </w:rPr>
          <w:t>iteratively</w:t>
        </w:r>
      </w:ins>
      <w:ins w:id="108" w:author="Daniel Jacob" w:date="2020-01-18T20:22:00Z">
        <w:r w:rsidR="00450F0E">
          <w:rPr>
            <w:rFonts w:ascii="Times New Roman" w:hAnsi="Times New Roman" w:cs="Times New Roman"/>
            <w:sz w:val="22"/>
          </w:rPr>
          <w:t xml:space="preserve"> the optimal estimate</w:t>
        </w:r>
        <w:r w:rsidR="00450F0E" w:rsidRPr="00123ED7">
          <w:rPr>
            <w:rFonts w:ascii="Times New Roman" w:hAnsi="Times New Roman" w:cs="Times New Roman"/>
            <w:sz w:val="22"/>
          </w:rPr>
          <w:t xml:space="preserve"> </w:t>
        </w:r>
      </w:ins>
      <w:ins w:id="109" w:author="Daniel Jacob" w:date="2020-01-18T20:23:00Z">
        <w:r w:rsidR="00450F0E">
          <w:rPr>
            <w:rFonts w:ascii="Times New Roman" w:hAnsi="Times New Roman" w:cs="Times New Roman"/>
            <w:sz w:val="22"/>
          </w:rPr>
          <w:t xml:space="preserve">of </w:t>
        </w:r>
      </w:ins>
      <w:r w:rsidR="000C4384" w:rsidRPr="00123ED7">
        <w:rPr>
          <w:rFonts w:ascii="Times New Roman" w:hAnsi="Times New Roman" w:cs="Times New Roman"/>
          <w:sz w:val="22"/>
        </w:rPr>
        <w:t>emissions</w:t>
      </w:r>
      <w:r w:rsidR="007E4DCC">
        <w:rPr>
          <w:rFonts w:ascii="Times New Roman" w:hAnsi="Times New Roman" w:cs="Times New Roman"/>
          <w:sz w:val="22"/>
        </w:rPr>
        <w:t xml:space="preserve"> given the observations</w:t>
      </w:r>
      <w:ins w:id="110" w:author="Daniel Jacob" w:date="2020-01-18T20:28:00Z">
        <w:r w:rsidR="003B39A3">
          <w:rPr>
            <w:rFonts w:ascii="Times New Roman" w:hAnsi="Times New Roman" w:cs="Times New Roman"/>
            <w:sz w:val="22"/>
          </w:rPr>
          <w:t>. Examples for methane include …</w:t>
        </w:r>
      </w:ins>
      <w:commentRangeStart w:id="111"/>
      <w:r w:rsidR="000A37F3" w:rsidRPr="00123ED7">
        <w:rPr>
          <w:rFonts w:ascii="Times New Roman" w:hAnsi="Times New Roman" w:cs="Times New Roman"/>
          <w:sz w:val="22"/>
        </w:rPr>
        <w:t>.</w:t>
      </w:r>
      <w:commentRangeEnd w:id="111"/>
      <w:r w:rsidR="00450F0E">
        <w:rPr>
          <w:rStyle w:val="CommentReference"/>
        </w:rPr>
        <w:commentReference w:id="111"/>
      </w:r>
      <w:r w:rsidR="000A37F3" w:rsidRPr="00123ED7">
        <w:rPr>
          <w:rFonts w:ascii="Times New Roman" w:hAnsi="Times New Roman" w:cs="Times New Roman"/>
          <w:sz w:val="22"/>
        </w:rPr>
        <w:t xml:space="preserve"> </w:t>
      </w:r>
      <w:r w:rsidR="00E0242F" w:rsidRPr="00123ED7">
        <w:rPr>
          <w:rFonts w:ascii="Times New Roman" w:hAnsi="Times New Roman" w:cs="Times New Roman"/>
          <w:sz w:val="22"/>
        </w:rPr>
        <w:t xml:space="preserve">The computational cost of </w:t>
      </w:r>
      <w:del w:id="112" w:author="Daniel Jacob" w:date="2020-01-18T20:23:00Z">
        <w:r w:rsidR="00E0242F" w:rsidRPr="00123ED7" w:rsidDel="00450F0E">
          <w:rPr>
            <w:rFonts w:ascii="Times New Roman" w:hAnsi="Times New Roman" w:cs="Times New Roman"/>
            <w:sz w:val="22"/>
          </w:rPr>
          <w:delText>s</w:delText>
        </w:r>
        <w:r w:rsidR="000A37F3" w:rsidRPr="00123ED7" w:rsidDel="00450F0E">
          <w:rPr>
            <w:rFonts w:ascii="Times New Roman" w:hAnsi="Times New Roman" w:cs="Times New Roman"/>
            <w:sz w:val="22"/>
          </w:rPr>
          <w:delText xml:space="preserve">uch </w:delText>
        </w:r>
      </w:del>
      <w:del w:id="113" w:author="Daniel Jacob" w:date="2020-01-18T20:20:00Z">
        <w:r w:rsidR="000A37F3" w:rsidRPr="00123ED7" w:rsidDel="00450F0E">
          <w:rPr>
            <w:rFonts w:ascii="Times New Roman" w:hAnsi="Times New Roman" w:cs="Times New Roman"/>
            <w:sz w:val="22"/>
          </w:rPr>
          <w:delText xml:space="preserve">variational </w:delText>
        </w:r>
      </w:del>
      <w:ins w:id="114" w:author="Daniel Jacob" w:date="2020-01-18T20:23:00Z">
        <w:r w:rsidR="00450F0E">
          <w:rPr>
            <w:rFonts w:ascii="Times New Roman" w:hAnsi="Times New Roman" w:cs="Times New Roman"/>
            <w:sz w:val="22"/>
          </w:rPr>
          <w:t>this</w:t>
        </w:r>
      </w:ins>
      <w:ins w:id="115" w:author="Daniel Jacob" w:date="2020-01-18T20:20:00Z">
        <w:r w:rsidR="00450F0E" w:rsidRPr="00123ED7">
          <w:rPr>
            <w:rFonts w:ascii="Times New Roman" w:hAnsi="Times New Roman" w:cs="Times New Roman"/>
            <w:sz w:val="22"/>
          </w:rPr>
          <w:t xml:space="preserve"> </w:t>
        </w:r>
      </w:ins>
      <w:r w:rsidR="000A37F3" w:rsidRPr="00123ED7">
        <w:rPr>
          <w:rFonts w:ascii="Times New Roman" w:hAnsi="Times New Roman" w:cs="Times New Roman"/>
          <w:sz w:val="22"/>
        </w:rPr>
        <w:t>approach</w:t>
      </w:r>
      <w:del w:id="116" w:author="Daniel Jacob" w:date="2020-01-18T20:23:00Z">
        <w:r w:rsidR="000A37F3" w:rsidRPr="00123ED7" w:rsidDel="00450F0E">
          <w:rPr>
            <w:rFonts w:ascii="Times New Roman" w:hAnsi="Times New Roman" w:cs="Times New Roman"/>
            <w:sz w:val="22"/>
          </w:rPr>
          <w:delText>e</w:delText>
        </w:r>
      </w:del>
      <w:del w:id="117" w:author="Daniel Jacob" w:date="2020-01-18T20:20:00Z">
        <w:r w:rsidR="000A37F3" w:rsidRPr="00123ED7" w:rsidDel="00450F0E">
          <w:rPr>
            <w:rFonts w:ascii="Times New Roman" w:hAnsi="Times New Roman" w:cs="Times New Roman"/>
            <w:sz w:val="22"/>
          </w:rPr>
          <w:delText>s</w:delText>
        </w:r>
      </w:del>
      <w:r w:rsidR="00E0242F" w:rsidRPr="00123ED7">
        <w:rPr>
          <w:rFonts w:ascii="Times New Roman" w:hAnsi="Times New Roman" w:cs="Times New Roman"/>
          <w:sz w:val="22"/>
        </w:rPr>
        <w:t xml:space="preserve"> </w:t>
      </w:r>
      <w:r w:rsidR="000A37F3" w:rsidRPr="00123ED7">
        <w:rPr>
          <w:rFonts w:ascii="Times New Roman" w:hAnsi="Times New Roman" w:cs="Times New Roman"/>
          <w:sz w:val="22"/>
        </w:rPr>
        <w:t>is independent of the resolution at which emissions are optimi</w:t>
      </w:r>
      <w:r w:rsidR="00B85FA9" w:rsidRPr="00123ED7">
        <w:rPr>
          <w:rFonts w:ascii="Times New Roman" w:hAnsi="Times New Roman" w:cs="Times New Roman"/>
          <w:sz w:val="22"/>
        </w:rPr>
        <w:t>z</w:t>
      </w:r>
      <w:r w:rsidR="000A37F3" w:rsidRPr="00123ED7">
        <w:rPr>
          <w:rFonts w:ascii="Times New Roman" w:hAnsi="Times New Roman" w:cs="Times New Roman"/>
          <w:sz w:val="22"/>
        </w:rPr>
        <w:t>ed</w:t>
      </w:r>
      <w:r w:rsidR="00123ED7" w:rsidRPr="00123ED7">
        <w:rPr>
          <w:rFonts w:ascii="Times New Roman" w:hAnsi="Times New Roman" w:cs="Times New Roman"/>
          <w:sz w:val="22"/>
        </w:rPr>
        <w:t xml:space="preserve"> and the approach can be used in</w:t>
      </w:r>
      <w:r w:rsidR="00001159">
        <w:rPr>
          <w:rFonts w:ascii="Times New Roman" w:hAnsi="Times New Roman" w:cs="Times New Roman"/>
          <w:sz w:val="22"/>
        </w:rPr>
        <w:t xml:space="preserve"> both</w:t>
      </w:r>
      <w:r w:rsidR="00123ED7" w:rsidRPr="00123ED7">
        <w:rPr>
          <w:rFonts w:ascii="Times New Roman" w:hAnsi="Times New Roman" w:cs="Times New Roman"/>
          <w:sz w:val="22"/>
        </w:rPr>
        <w:t xml:space="preserve"> linear and nonlinear systems. However,</w:t>
      </w:r>
      <w:r w:rsidR="000C4384" w:rsidRPr="00123ED7">
        <w:rPr>
          <w:rFonts w:ascii="Times New Roman" w:hAnsi="Times New Roman" w:cs="Times New Roman"/>
          <w:sz w:val="22"/>
        </w:rPr>
        <w:t xml:space="preserve"> </w:t>
      </w:r>
      <w:r w:rsidR="00E0242F" w:rsidRPr="00123ED7">
        <w:rPr>
          <w:rFonts w:ascii="Times New Roman" w:hAnsi="Times New Roman" w:cs="Times New Roman"/>
          <w:sz w:val="22"/>
        </w:rPr>
        <w:t>the solution provides</w:t>
      </w:r>
      <w:r w:rsidR="000C4384" w:rsidRPr="00123ED7">
        <w:rPr>
          <w:rFonts w:ascii="Times New Roman" w:hAnsi="Times New Roman" w:cs="Times New Roman"/>
          <w:sz w:val="22"/>
        </w:rPr>
        <w:t xml:space="preserve"> </w:t>
      </w:r>
      <w:r w:rsidR="003733A7">
        <w:rPr>
          <w:rFonts w:ascii="Times New Roman" w:hAnsi="Times New Roman" w:cs="Times New Roman"/>
          <w:sz w:val="22"/>
        </w:rPr>
        <w:t xml:space="preserve">incomplete </w:t>
      </w:r>
      <w:r w:rsidR="000C4384" w:rsidRPr="00123ED7">
        <w:rPr>
          <w:rFonts w:ascii="Times New Roman" w:hAnsi="Times New Roman" w:cs="Times New Roman"/>
          <w:sz w:val="22"/>
        </w:rPr>
        <w:t>characterization</w:t>
      </w:r>
      <w:r w:rsidR="00761132" w:rsidRPr="00123ED7">
        <w:rPr>
          <w:rFonts w:ascii="Times New Roman" w:hAnsi="Times New Roman" w:cs="Times New Roman"/>
          <w:sz w:val="22"/>
        </w:rPr>
        <w:t xml:space="preserve"> of errors </w:t>
      </w:r>
      <w:r w:rsidR="003733A7">
        <w:rPr>
          <w:rFonts w:ascii="Times New Roman" w:hAnsi="Times New Roman" w:cs="Times New Roman"/>
          <w:sz w:val="22"/>
        </w:rPr>
        <w:t>and</w:t>
      </w:r>
      <w:r w:rsidR="00761132" w:rsidRPr="00123ED7">
        <w:rPr>
          <w:rFonts w:ascii="Times New Roman" w:hAnsi="Times New Roman" w:cs="Times New Roman"/>
          <w:sz w:val="22"/>
        </w:rPr>
        <w:t xml:space="preserve"> information content</w:t>
      </w:r>
      <w:r w:rsidR="000C4384" w:rsidRPr="00123ED7">
        <w:rPr>
          <w:rFonts w:ascii="Times New Roman" w:hAnsi="Times New Roman" w:cs="Times New Roman"/>
          <w:sz w:val="22"/>
        </w:rPr>
        <w:t xml:space="preserve">. </w:t>
      </w:r>
      <w:r w:rsidR="00B03C3A">
        <w:rPr>
          <w:rFonts w:ascii="Times New Roman" w:hAnsi="Times New Roman" w:cs="Times New Roman"/>
          <w:sz w:val="22"/>
        </w:rPr>
        <w:t xml:space="preserve">Characterizing the information content of the inverse solution is necessary to prevent over-interpretation of </w:t>
      </w:r>
      <w:r w:rsidR="007E4DCC">
        <w:rPr>
          <w:rFonts w:ascii="Times New Roman" w:hAnsi="Times New Roman" w:cs="Times New Roman"/>
          <w:sz w:val="22"/>
        </w:rPr>
        <w:t xml:space="preserve">high-resolution </w:t>
      </w:r>
      <w:r w:rsidR="00B03C3A">
        <w:rPr>
          <w:rFonts w:ascii="Times New Roman" w:hAnsi="Times New Roman" w:cs="Times New Roman"/>
          <w:sz w:val="22"/>
        </w:rPr>
        <w:t>inverse results.</w:t>
      </w:r>
      <w:r w:rsidR="001D2635">
        <w:rPr>
          <w:rFonts w:ascii="Times New Roman" w:hAnsi="Times New Roman" w:cs="Times New Roman"/>
          <w:sz w:val="22"/>
        </w:rPr>
        <w:t xml:space="preserve"> </w:t>
      </w:r>
      <w:ins w:id="118" w:author="Daniel Jacob" w:date="2020-01-18T20:31:00Z">
        <w:r w:rsidR="003B39A3">
          <w:rPr>
            <w:rFonts w:ascii="Times New Roman" w:hAnsi="Times New Roman" w:cs="Times New Roman"/>
            <w:sz w:val="22"/>
          </w:rPr>
          <w:t xml:space="preserve">In addition, the iterative approach </w:t>
        </w:r>
      </w:ins>
      <w:ins w:id="119" w:author="Daniel Jacob" w:date="2020-01-18T20:32:00Z">
        <w:r w:rsidR="003B39A3">
          <w:rPr>
            <w:rFonts w:ascii="Times New Roman" w:hAnsi="Times New Roman" w:cs="Times New Roman"/>
            <w:sz w:val="22"/>
          </w:rPr>
          <w:t xml:space="preserve">may not necessarily find the true </w:t>
        </w:r>
      </w:ins>
      <w:ins w:id="120" w:author="Daniel Jacob" w:date="2020-01-18T20:33:00Z">
        <w:r w:rsidR="003B39A3">
          <w:rPr>
            <w:rFonts w:ascii="Times New Roman" w:hAnsi="Times New Roman" w:cs="Times New Roman"/>
            <w:sz w:val="22"/>
          </w:rPr>
          <w:t xml:space="preserve">optimal </w:t>
        </w:r>
      </w:ins>
      <w:ins w:id="121" w:author="Daniel Jacob" w:date="2020-01-18T20:32:00Z">
        <w:r w:rsidR="003B39A3">
          <w:rPr>
            <w:rFonts w:ascii="Times New Roman" w:hAnsi="Times New Roman" w:cs="Times New Roman"/>
            <w:sz w:val="22"/>
          </w:rPr>
          <w:t xml:space="preserve">solution and is then affected by the initial guess (prior estimate). </w:t>
        </w:r>
      </w:ins>
      <w:ins w:id="122" w:author="Daniel Jacob" w:date="2020-01-18T20:27:00Z">
        <w:r w:rsidR="003B39A3">
          <w:rPr>
            <w:rFonts w:ascii="Times New Roman" w:hAnsi="Times New Roman" w:cs="Times New Roman"/>
            <w:sz w:val="22"/>
          </w:rPr>
          <w:t xml:space="preserve">The analytic approach, by contrast, </w:t>
        </w:r>
      </w:ins>
      <w:ins w:id="123" w:author="Daniel Jacob" w:date="2020-01-18T20:32:00Z">
        <w:r w:rsidR="003B39A3">
          <w:rPr>
            <w:rFonts w:ascii="Times New Roman" w:hAnsi="Times New Roman" w:cs="Times New Roman"/>
            <w:sz w:val="22"/>
          </w:rPr>
          <w:t xml:space="preserve">finds the true </w:t>
        </w:r>
      </w:ins>
      <w:ins w:id="124" w:author="Daniel Jacob" w:date="2020-01-18T20:33:00Z">
        <w:r w:rsidR="003B39A3">
          <w:rPr>
            <w:rFonts w:ascii="Times New Roman" w:hAnsi="Times New Roman" w:cs="Times New Roman"/>
            <w:sz w:val="22"/>
          </w:rPr>
          <w:t xml:space="preserve">optimal </w:t>
        </w:r>
      </w:ins>
      <w:ins w:id="125" w:author="Daniel Jacob" w:date="2020-01-18T20:32:00Z">
        <w:r w:rsidR="003B39A3">
          <w:rPr>
            <w:rFonts w:ascii="Times New Roman" w:hAnsi="Times New Roman" w:cs="Times New Roman"/>
            <w:sz w:val="22"/>
          </w:rPr>
          <w:t xml:space="preserve">solution and </w:t>
        </w:r>
      </w:ins>
      <w:ins w:id="126" w:author="Daniel Jacob" w:date="2020-01-18T20:27:00Z">
        <w:r w:rsidR="003B39A3">
          <w:rPr>
            <w:rFonts w:ascii="Times New Roman" w:hAnsi="Times New Roman" w:cs="Times New Roman"/>
            <w:sz w:val="22"/>
          </w:rPr>
          <w:t>provides full error characterization of th</w:t>
        </w:r>
      </w:ins>
      <w:ins w:id="127" w:author="Daniel Jacob" w:date="2020-01-18T20:33:00Z">
        <w:r w:rsidR="003B39A3">
          <w:rPr>
            <w:rFonts w:ascii="Times New Roman" w:hAnsi="Times New Roman" w:cs="Times New Roman"/>
            <w:sz w:val="22"/>
          </w:rPr>
          <w:t>at</w:t>
        </w:r>
      </w:ins>
      <w:ins w:id="128" w:author="Daniel Jacob" w:date="2020-01-18T20:27:00Z">
        <w:r w:rsidR="003B39A3">
          <w:rPr>
            <w:rFonts w:ascii="Times New Roman" w:hAnsi="Times New Roman" w:cs="Times New Roman"/>
            <w:sz w:val="22"/>
          </w:rPr>
          <w:t xml:space="preserve"> solution</w:t>
        </w:r>
      </w:ins>
      <w:ins w:id="129" w:author="Daniel Jacob" w:date="2020-01-18T20:30:00Z">
        <w:r w:rsidR="003B39A3">
          <w:rPr>
            <w:rFonts w:ascii="Times New Roman" w:hAnsi="Times New Roman" w:cs="Times New Roman"/>
            <w:sz w:val="22"/>
          </w:rPr>
          <w:t>, as illustrated in the case of methane by Maasakkers et al. (2019</w:t>
        </w:r>
      </w:ins>
      <w:ins w:id="130" w:author="Daniel Jacob" w:date="2020-01-18T20:33:00Z">
        <w:r w:rsidR="003B39A3">
          <w:rPr>
            <w:rFonts w:ascii="Times New Roman" w:hAnsi="Times New Roman" w:cs="Times New Roman"/>
            <w:sz w:val="22"/>
          </w:rPr>
          <w:t xml:space="preserve">). </w:t>
        </w:r>
      </w:ins>
      <w:del w:id="131" w:author="Daniel Jacob" w:date="2020-01-18T20:30:00Z">
        <w:r w:rsidR="00416D83" w:rsidDel="003B39A3">
          <w:rPr>
            <w:rFonts w:ascii="Times New Roman" w:hAnsi="Times New Roman" w:cs="Times New Roman"/>
            <w:sz w:val="22"/>
          </w:rPr>
          <w:delText xml:space="preserve">In </w:delText>
        </w:r>
        <w:r w:rsidR="00123ED7" w:rsidRPr="00123ED7" w:rsidDel="003B39A3">
          <w:rPr>
            <w:rFonts w:ascii="Times New Roman" w:hAnsi="Times New Roman" w:cs="Times New Roman"/>
            <w:sz w:val="22"/>
          </w:rPr>
          <w:delText xml:space="preserve">linear systems </w:delText>
        </w:r>
        <w:r w:rsidR="007E4BAB" w:rsidDel="003B39A3">
          <w:rPr>
            <w:rFonts w:ascii="Times New Roman" w:hAnsi="Times New Roman" w:cs="Times New Roman"/>
            <w:sz w:val="22"/>
          </w:rPr>
          <w:delText>with normally distributed errors</w:delText>
        </w:r>
        <w:r w:rsidR="00416D83" w:rsidDel="003B39A3">
          <w:rPr>
            <w:rFonts w:ascii="Times New Roman" w:hAnsi="Times New Roman" w:cs="Times New Roman"/>
            <w:sz w:val="22"/>
          </w:rPr>
          <w:delText>, as in the problem of methane, an</w:delText>
        </w:r>
        <w:r w:rsidR="002B096E" w:rsidDel="003B39A3">
          <w:rPr>
            <w:rFonts w:ascii="Times New Roman" w:hAnsi="Times New Roman" w:cs="Times New Roman"/>
            <w:sz w:val="22"/>
          </w:rPr>
          <w:delText xml:space="preserve"> analytic solution </w:delText>
        </w:r>
        <w:r w:rsidR="00416D83" w:rsidDel="003B39A3">
          <w:rPr>
            <w:rFonts w:ascii="Times New Roman" w:hAnsi="Times New Roman" w:cs="Times New Roman"/>
            <w:sz w:val="22"/>
          </w:rPr>
          <w:delText xml:space="preserve">exists that </w:delText>
        </w:r>
        <w:r w:rsidR="00E0242F" w:rsidRPr="00123ED7" w:rsidDel="003B39A3">
          <w:rPr>
            <w:rFonts w:ascii="Times New Roman" w:hAnsi="Times New Roman" w:cs="Times New Roman"/>
            <w:sz w:val="22"/>
          </w:rPr>
          <w:delText>characterize</w:delText>
        </w:r>
        <w:r w:rsidR="00123ED7" w:rsidRPr="00123ED7" w:rsidDel="003B39A3">
          <w:rPr>
            <w:rFonts w:ascii="Times New Roman" w:hAnsi="Times New Roman" w:cs="Times New Roman"/>
            <w:sz w:val="22"/>
          </w:rPr>
          <w:delText>s</w:delText>
        </w:r>
        <w:r w:rsidR="00240738" w:rsidRPr="00123ED7" w:rsidDel="003B39A3">
          <w:rPr>
            <w:rFonts w:ascii="Times New Roman" w:hAnsi="Times New Roman" w:cs="Times New Roman"/>
            <w:sz w:val="22"/>
          </w:rPr>
          <w:delText xml:space="preserve"> </w:delText>
        </w:r>
        <w:r w:rsidR="00E0242F" w:rsidRPr="00123ED7" w:rsidDel="003B39A3">
          <w:rPr>
            <w:rFonts w:ascii="Times New Roman" w:hAnsi="Times New Roman" w:cs="Times New Roman"/>
            <w:sz w:val="22"/>
          </w:rPr>
          <w:delText>both</w:delText>
        </w:r>
        <w:r w:rsidR="00240738" w:rsidRPr="00123ED7" w:rsidDel="003B39A3">
          <w:rPr>
            <w:rFonts w:ascii="Times New Roman" w:hAnsi="Times New Roman" w:cs="Times New Roman"/>
            <w:sz w:val="22"/>
          </w:rPr>
          <w:delText xml:space="preserve"> the error and information content of the optimized emission</w:delText>
        </w:r>
        <w:r w:rsidR="00416D83" w:rsidDel="003B39A3">
          <w:rPr>
            <w:rFonts w:ascii="Times New Roman" w:hAnsi="Times New Roman" w:cs="Times New Roman"/>
            <w:sz w:val="22"/>
          </w:rPr>
          <w:delText>s</w:delText>
        </w:r>
      </w:del>
      <w:r w:rsidR="00416D83">
        <w:rPr>
          <w:rFonts w:ascii="Times New Roman" w:hAnsi="Times New Roman" w:cs="Times New Roman"/>
          <w:sz w:val="22"/>
        </w:rPr>
        <w:t xml:space="preserve">. </w:t>
      </w:r>
      <w:r w:rsidR="00D332E5">
        <w:rPr>
          <w:rFonts w:ascii="Times New Roman" w:hAnsi="Times New Roman" w:cs="Times New Roman"/>
          <w:sz w:val="22"/>
        </w:rPr>
        <w:t>But</w:t>
      </w:r>
      <w:del w:id="132" w:author="Daniel Jacob" w:date="2020-01-18T20:34:00Z">
        <w:r w:rsidR="00D332E5" w:rsidDel="003B39A3">
          <w:rPr>
            <w:rFonts w:ascii="Times New Roman" w:hAnsi="Times New Roman" w:cs="Times New Roman"/>
            <w:sz w:val="22"/>
          </w:rPr>
          <w:delText>,</w:delText>
        </w:r>
      </w:del>
      <w:r w:rsidR="00D332E5">
        <w:rPr>
          <w:rFonts w:ascii="Times New Roman" w:hAnsi="Times New Roman" w:cs="Times New Roman"/>
          <w:sz w:val="22"/>
        </w:rPr>
        <w:t xml:space="preserve"> t</w:t>
      </w:r>
      <w:r w:rsidR="000C4384" w:rsidRPr="00123ED7">
        <w:rPr>
          <w:rFonts w:ascii="Times New Roman" w:hAnsi="Times New Roman" w:cs="Times New Roman"/>
          <w:sz w:val="22"/>
        </w:rPr>
        <w:t xml:space="preserve">he computational cost of </w:t>
      </w:r>
      <w:ins w:id="133" w:author="Daniel Jacob" w:date="2020-01-18T20:34:00Z">
        <w:r w:rsidR="003B39A3">
          <w:rPr>
            <w:rFonts w:ascii="Times New Roman" w:hAnsi="Times New Roman" w:cs="Times New Roman"/>
            <w:sz w:val="22"/>
          </w:rPr>
          <w:t xml:space="preserve">the </w:t>
        </w:r>
      </w:ins>
      <w:r w:rsidR="00240738" w:rsidRPr="00123ED7">
        <w:rPr>
          <w:rFonts w:ascii="Times New Roman" w:hAnsi="Times New Roman" w:cs="Times New Roman"/>
          <w:sz w:val="22"/>
        </w:rPr>
        <w:t xml:space="preserve">analytic </w:t>
      </w:r>
      <w:ins w:id="134" w:author="Daniel Jacob" w:date="2020-01-18T20:37:00Z">
        <w:r w:rsidR="0061477C">
          <w:rPr>
            <w:rFonts w:ascii="Times New Roman" w:hAnsi="Times New Roman" w:cs="Times New Roman"/>
            <w:sz w:val="22"/>
          </w:rPr>
          <w:t xml:space="preserve">approach </w:t>
        </w:r>
      </w:ins>
      <w:ins w:id="135" w:author="Daniel Jacob" w:date="2020-01-18T20:34:00Z">
        <w:r w:rsidR="003B39A3">
          <w:rPr>
            <w:rFonts w:ascii="Times New Roman" w:hAnsi="Times New Roman" w:cs="Times New Roman"/>
            <w:sz w:val="22"/>
          </w:rPr>
          <w:t xml:space="preserve">grows </w:t>
        </w:r>
      </w:ins>
      <w:ins w:id="136" w:author="Daniel Jacob" w:date="2020-01-18T20:35:00Z">
        <w:r w:rsidR="003B39A3">
          <w:rPr>
            <w:rFonts w:ascii="Times New Roman" w:hAnsi="Times New Roman" w:cs="Times New Roman"/>
            <w:sz w:val="22"/>
          </w:rPr>
          <w:t>as</w:t>
        </w:r>
      </w:ins>
      <w:ins w:id="137" w:author="Daniel Jacob" w:date="2020-01-18T20:36:00Z">
        <w:r w:rsidR="003B39A3">
          <w:rPr>
            <w:rFonts w:ascii="Times New Roman" w:hAnsi="Times New Roman" w:cs="Times New Roman"/>
            <w:sz w:val="22"/>
          </w:rPr>
          <w:t xml:space="preserve"> </w:t>
        </w:r>
      </w:ins>
      <w:del w:id="138" w:author="Daniel Jacob" w:date="2020-01-18T20:35:00Z">
        <w:r w:rsidR="000C4384" w:rsidRPr="00123ED7" w:rsidDel="003B39A3">
          <w:rPr>
            <w:rFonts w:ascii="Times New Roman" w:hAnsi="Times New Roman" w:cs="Times New Roman"/>
            <w:sz w:val="22"/>
          </w:rPr>
          <w:delText xml:space="preserve">inversions is limited by </w:delText>
        </w:r>
      </w:del>
      <w:r w:rsidR="000C4384" w:rsidRPr="00123ED7">
        <w:rPr>
          <w:rFonts w:ascii="Times New Roman" w:hAnsi="Times New Roman" w:cs="Times New Roman"/>
          <w:sz w:val="22"/>
        </w:rPr>
        <w:t>the resolution at which surface emissions</w:t>
      </w:r>
      <w:r w:rsidR="00040AC0" w:rsidRPr="00123ED7">
        <w:rPr>
          <w:rFonts w:ascii="Times New Roman" w:hAnsi="Times New Roman" w:cs="Times New Roman"/>
          <w:sz w:val="22"/>
        </w:rPr>
        <w:t xml:space="preserve"> </w:t>
      </w:r>
      <w:r w:rsidR="000C4384" w:rsidRPr="00123ED7">
        <w:rPr>
          <w:rFonts w:ascii="Times New Roman" w:hAnsi="Times New Roman" w:cs="Times New Roman"/>
          <w:sz w:val="22"/>
        </w:rPr>
        <w:t xml:space="preserve">are </w:t>
      </w:r>
      <w:del w:id="139" w:author="Daniel Jacob" w:date="2020-01-18T20:36:00Z">
        <w:r w:rsidR="000C4384" w:rsidRPr="00123ED7" w:rsidDel="0061477C">
          <w:rPr>
            <w:rFonts w:ascii="Times New Roman" w:hAnsi="Times New Roman" w:cs="Times New Roman"/>
            <w:sz w:val="22"/>
          </w:rPr>
          <w:delText>constrained</w:delText>
        </w:r>
      </w:del>
      <w:ins w:id="140" w:author="Daniel Jacob" w:date="2020-01-18T20:36:00Z">
        <w:r w:rsidR="0061477C">
          <w:rPr>
            <w:rFonts w:ascii="Times New Roman" w:hAnsi="Times New Roman" w:cs="Times New Roman"/>
            <w:sz w:val="22"/>
          </w:rPr>
          <w:t>optimized</w:t>
        </w:r>
      </w:ins>
      <w:ins w:id="141" w:author="Daniel Jacob" w:date="2020-01-18T20:37:00Z">
        <w:r w:rsidR="0061477C">
          <w:rPr>
            <w:rFonts w:ascii="Times New Roman" w:hAnsi="Times New Roman" w:cs="Times New Roman"/>
            <w:sz w:val="22"/>
          </w:rPr>
          <w:t xml:space="preserve"> increases</w:t>
        </w:r>
      </w:ins>
      <w:r w:rsidR="007E4BAB">
        <w:rPr>
          <w:rFonts w:ascii="Times New Roman" w:hAnsi="Times New Roman" w:cs="Times New Roman"/>
          <w:sz w:val="22"/>
        </w:rPr>
        <w:t xml:space="preserve">. </w:t>
      </w:r>
      <w:del w:id="142" w:author="Daniel Jacob" w:date="2020-01-18T20:38:00Z">
        <w:r w:rsidR="00983876" w:rsidRPr="00123ED7" w:rsidDel="0061477C">
          <w:rPr>
            <w:rFonts w:ascii="Times New Roman" w:hAnsi="Times New Roman" w:cs="Times New Roman"/>
            <w:sz w:val="22"/>
          </w:rPr>
          <w:delText xml:space="preserve">In this paper, we </w:delText>
        </w:r>
        <w:r w:rsidR="00D332E5" w:rsidDel="0061477C">
          <w:rPr>
            <w:rFonts w:ascii="Times New Roman" w:hAnsi="Times New Roman" w:cs="Times New Roman"/>
            <w:sz w:val="22"/>
          </w:rPr>
          <w:delText>define a method to decrease</w:delText>
        </w:r>
        <w:r w:rsidR="003733A7" w:rsidDel="0061477C">
          <w:rPr>
            <w:rFonts w:ascii="Times New Roman" w:hAnsi="Times New Roman" w:cs="Times New Roman"/>
            <w:sz w:val="22"/>
          </w:rPr>
          <w:delText xml:space="preserve"> the dominant computational cost in an analytic inversion, the characterization of the linear relationship between emissions and observations, given by the Jacobian matrix. </w:delText>
        </w:r>
        <w:r w:rsidR="007E4DCC" w:rsidDel="0061477C">
          <w:rPr>
            <w:rFonts w:ascii="Times New Roman" w:hAnsi="Times New Roman" w:cs="Times New Roman"/>
            <w:sz w:val="22"/>
          </w:rPr>
          <w:delText xml:space="preserve">We </w:delText>
        </w:r>
        <w:r w:rsidR="00001159" w:rsidDel="0061477C">
          <w:rPr>
            <w:rFonts w:ascii="Times New Roman" w:hAnsi="Times New Roman" w:cs="Times New Roman"/>
            <w:sz w:val="22"/>
          </w:rPr>
          <w:delText xml:space="preserve">iteratively update a low-cost initial estimate of the Jacobian </w:delText>
        </w:r>
        <w:r w:rsidR="00416D83" w:rsidDel="0061477C">
          <w:rPr>
            <w:rFonts w:ascii="Times New Roman" w:hAnsi="Times New Roman" w:cs="Times New Roman"/>
            <w:sz w:val="22"/>
          </w:rPr>
          <w:delText xml:space="preserve">matrix </w:delText>
        </w:r>
        <w:r w:rsidR="00001159" w:rsidDel="0061477C">
          <w:rPr>
            <w:rFonts w:ascii="Times New Roman" w:hAnsi="Times New Roman" w:cs="Times New Roman"/>
            <w:sz w:val="22"/>
          </w:rPr>
          <w:delText xml:space="preserve">by </w:delText>
        </w:r>
        <w:r w:rsidR="00416D83" w:rsidDel="0061477C">
          <w:rPr>
            <w:rFonts w:ascii="Times New Roman" w:hAnsi="Times New Roman" w:cs="Times New Roman"/>
            <w:sz w:val="22"/>
          </w:rPr>
          <w:delText>applying a finite difference scheme to the</w:delText>
        </w:r>
        <w:r w:rsidR="00E0242F" w:rsidRPr="00123ED7" w:rsidDel="0061477C">
          <w:rPr>
            <w:rFonts w:ascii="Times New Roman" w:hAnsi="Times New Roman" w:cs="Times New Roman"/>
            <w:sz w:val="22"/>
          </w:rPr>
          <w:delText xml:space="preserve"> dominant patterns of information content </w:delText>
        </w:r>
        <w:r w:rsidR="00001159" w:rsidDel="0061477C">
          <w:rPr>
            <w:rFonts w:ascii="Times New Roman" w:hAnsi="Times New Roman" w:cs="Times New Roman"/>
            <w:sz w:val="22"/>
          </w:rPr>
          <w:delText>in the system</w:delText>
        </w:r>
        <w:r w:rsidR="00416D83" w:rsidDel="0061477C">
          <w:rPr>
            <w:rFonts w:ascii="Times New Roman" w:hAnsi="Times New Roman" w:cs="Times New Roman"/>
            <w:sz w:val="22"/>
          </w:rPr>
          <w:delText>. The</w:delText>
        </w:r>
        <w:r w:rsidR="0028527F" w:rsidDel="0061477C">
          <w:rPr>
            <w:rFonts w:ascii="Times New Roman" w:hAnsi="Times New Roman" w:cs="Times New Roman"/>
            <w:sz w:val="22"/>
          </w:rPr>
          <w:delText xml:space="preserve"> resulting</w:delText>
        </w:r>
        <w:r w:rsidR="00416D83" w:rsidDel="0061477C">
          <w:rPr>
            <w:rFonts w:ascii="Times New Roman" w:hAnsi="Times New Roman" w:cs="Times New Roman"/>
            <w:sz w:val="22"/>
          </w:rPr>
          <w:delText xml:space="preserve"> </w:delText>
        </w:r>
        <w:r w:rsidR="003733A7" w:rsidDel="0061477C">
          <w:rPr>
            <w:rFonts w:ascii="Times New Roman" w:hAnsi="Times New Roman" w:cs="Times New Roman"/>
            <w:sz w:val="22"/>
          </w:rPr>
          <w:delText>low-rank approximation</w:delText>
        </w:r>
        <w:r w:rsidR="00416D83" w:rsidDel="0061477C">
          <w:rPr>
            <w:rFonts w:ascii="Times New Roman" w:hAnsi="Times New Roman" w:cs="Times New Roman"/>
            <w:sz w:val="22"/>
          </w:rPr>
          <w:delText xml:space="preserve"> of the Jacobian is demonstrated in a high-resolution </w:delText>
        </w:r>
        <w:r w:rsidR="00FC19B5" w:rsidDel="0061477C">
          <w:rPr>
            <w:rFonts w:ascii="Times New Roman" w:hAnsi="Times New Roman" w:cs="Times New Roman"/>
            <w:sz w:val="22"/>
          </w:rPr>
          <w:delText xml:space="preserve">(1º x 1.25º) </w:delText>
        </w:r>
        <w:r w:rsidR="00416D83" w:rsidDel="0061477C">
          <w:rPr>
            <w:rFonts w:ascii="Times New Roman" w:hAnsi="Times New Roman" w:cs="Times New Roman"/>
            <w:sz w:val="22"/>
          </w:rPr>
          <w:delText xml:space="preserve">inversion of </w:delText>
        </w:r>
        <w:r w:rsidR="00FC19B5" w:rsidDel="0061477C">
          <w:rPr>
            <w:rFonts w:ascii="Times New Roman" w:hAnsi="Times New Roman" w:cs="Times New Roman"/>
            <w:sz w:val="22"/>
          </w:rPr>
          <w:delText xml:space="preserve">atmospheric </w:delText>
        </w:r>
        <w:r w:rsidR="00416D83" w:rsidDel="0061477C">
          <w:rPr>
            <w:rFonts w:ascii="Times New Roman" w:hAnsi="Times New Roman" w:cs="Times New Roman"/>
            <w:sz w:val="22"/>
          </w:rPr>
          <w:delText xml:space="preserve">methane </w:delText>
        </w:r>
        <w:r w:rsidR="00FC19B5" w:rsidDel="0061477C">
          <w:rPr>
            <w:rFonts w:ascii="Times New Roman" w:hAnsi="Times New Roman" w:cs="Times New Roman"/>
            <w:sz w:val="22"/>
          </w:rPr>
          <w:delText xml:space="preserve">column </w:delText>
        </w:r>
        <w:r w:rsidR="00416D83" w:rsidDel="0061477C">
          <w:rPr>
            <w:rFonts w:ascii="Times New Roman" w:hAnsi="Times New Roman" w:cs="Times New Roman"/>
            <w:sz w:val="22"/>
          </w:rPr>
          <w:delText>retrievals</w:delText>
        </w:r>
        <w:r w:rsidR="0028527F" w:rsidDel="0061477C">
          <w:rPr>
            <w:rFonts w:ascii="Times New Roman" w:hAnsi="Times New Roman" w:cs="Times New Roman"/>
            <w:sz w:val="22"/>
          </w:rPr>
          <w:delText xml:space="preserve"> from </w:delText>
        </w:r>
        <w:r w:rsidR="00FC19B5" w:rsidDel="0061477C">
          <w:rPr>
            <w:rFonts w:ascii="Times New Roman" w:hAnsi="Times New Roman" w:cs="Times New Roman"/>
            <w:sz w:val="22"/>
          </w:rPr>
          <w:delText xml:space="preserve">the TANSO-FTS instrument on board the Greenhouse Gases Observing Satellite (GOSAT) for July 2009 </w:delText>
        </w:r>
        <w:r w:rsidR="00416D83" w:rsidDel="0061477C">
          <w:rPr>
            <w:rFonts w:ascii="Times New Roman" w:hAnsi="Times New Roman" w:cs="Times New Roman"/>
            <w:sz w:val="22"/>
          </w:rPr>
          <w:delText>over the North American domain.</w:delText>
        </w:r>
      </w:del>
    </w:p>
    <w:p w14:paraId="348BA293" w14:textId="77777777" w:rsidR="00416D83" w:rsidRDefault="00416D83" w:rsidP="00864E39">
      <w:pPr>
        <w:rPr>
          <w:rFonts w:ascii="Times New Roman" w:hAnsi="Times New Roman" w:cs="Times New Roman"/>
          <w:sz w:val="22"/>
        </w:rPr>
      </w:pPr>
    </w:p>
    <w:p w14:paraId="48D8B27B" w14:textId="77777777" w:rsidR="001F1F9D" w:rsidRDefault="0061477C" w:rsidP="00864E39">
      <w:pPr>
        <w:rPr>
          <w:ins w:id="143" w:author="Daniel Jacob" w:date="2020-01-18T20:54:00Z"/>
          <w:rFonts w:ascii="Times New Roman" w:hAnsi="Times New Roman" w:cs="Times New Roman"/>
          <w:sz w:val="22"/>
        </w:rPr>
      </w:pPr>
      <w:ins w:id="144" w:author="Daniel Jacob" w:date="2020-01-18T20:38:00Z">
        <w:r>
          <w:rPr>
            <w:rFonts w:ascii="Times New Roman" w:hAnsi="Times New Roman" w:cs="Times New Roman"/>
            <w:sz w:val="22"/>
          </w:rPr>
          <w:t xml:space="preserve">The case of methane is particularly relevant here.  </w:t>
        </w:r>
      </w:ins>
      <w:ins w:id="145" w:author="Daniel Jacob" w:date="2020-01-18T20:40:00Z">
        <w:r>
          <w:rPr>
            <w:rFonts w:ascii="Times New Roman" w:hAnsi="Times New Roman" w:cs="Times New Roman"/>
            <w:sz w:val="22"/>
          </w:rPr>
          <w:t xml:space="preserve">Inversions of satellite data have focused so far on the </w:t>
        </w:r>
      </w:ins>
      <w:ins w:id="146" w:author="Daniel Jacob" w:date="2020-01-18T20:41:00Z">
        <w:r>
          <w:rPr>
            <w:rFonts w:ascii="Times New Roman" w:hAnsi="Times New Roman" w:cs="Times New Roman"/>
            <w:sz w:val="22"/>
          </w:rPr>
          <w:t xml:space="preserve">older </w:t>
        </w:r>
      </w:ins>
      <w:ins w:id="147" w:author="Daniel Jacob" w:date="2020-01-18T20:40:00Z">
        <w:r>
          <w:rPr>
            <w:rFonts w:ascii="Times New Roman" w:hAnsi="Times New Roman" w:cs="Times New Roman"/>
            <w:sz w:val="22"/>
          </w:rPr>
          <w:t>SCIAMACHY and GOSAT instruments</w:t>
        </w:r>
      </w:ins>
      <w:ins w:id="148" w:author="Daniel Jacob" w:date="2020-01-18T20:41:00Z">
        <w:r>
          <w:rPr>
            <w:rFonts w:ascii="Times New Roman" w:hAnsi="Times New Roman" w:cs="Times New Roman"/>
            <w:sz w:val="22"/>
          </w:rPr>
          <w:t xml:space="preserve"> with relatively coarse </w:t>
        </w:r>
      </w:ins>
      <w:ins w:id="149" w:author="Daniel Jacob" w:date="2020-01-18T20:42:00Z">
        <w:r>
          <w:rPr>
            <w:rFonts w:ascii="Times New Roman" w:hAnsi="Times New Roman" w:cs="Times New Roman"/>
            <w:sz w:val="22"/>
          </w:rPr>
          <w:t xml:space="preserve">spatial resolution and data frequency (Jacob et al., 2016). </w:t>
        </w:r>
      </w:ins>
      <w:ins w:id="150" w:author="Daniel Jacob" w:date="2020-01-18T20:40:00Z">
        <w:r>
          <w:rPr>
            <w:rFonts w:ascii="Times New Roman" w:hAnsi="Times New Roman" w:cs="Times New Roman"/>
            <w:sz w:val="22"/>
          </w:rPr>
          <w:t xml:space="preserve"> </w:t>
        </w:r>
      </w:ins>
      <w:r w:rsidR="003733A7" w:rsidRPr="00123ED7">
        <w:rPr>
          <w:rFonts w:ascii="Times New Roman" w:hAnsi="Times New Roman" w:cs="Times New Roman"/>
          <w:sz w:val="22"/>
        </w:rPr>
        <w:t xml:space="preserve">The </w:t>
      </w:r>
      <w:ins w:id="151" w:author="Daniel Jacob" w:date="2020-01-18T20:42:00Z">
        <w:r>
          <w:rPr>
            <w:rFonts w:ascii="Times New Roman" w:hAnsi="Times New Roman" w:cs="Times New Roman"/>
            <w:sz w:val="22"/>
          </w:rPr>
          <w:t xml:space="preserve">newer </w:t>
        </w:r>
      </w:ins>
      <w:r w:rsidR="003733A7" w:rsidRPr="00123ED7">
        <w:rPr>
          <w:rFonts w:ascii="Times New Roman" w:hAnsi="Times New Roman" w:cs="Times New Roman"/>
          <w:sz w:val="22"/>
        </w:rPr>
        <w:t xml:space="preserve">Tropospheric Monitoring Instrument (TROPOMI) </w:t>
      </w:r>
      <w:del w:id="152" w:author="Daniel Jacob" w:date="2020-01-18T20:43:00Z">
        <w:r w:rsidR="003733A7" w:rsidRPr="00123ED7" w:rsidDel="0061477C">
          <w:rPr>
            <w:rFonts w:ascii="Times New Roman" w:hAnsi="Times New Roman" w:cs="Times New Roman"/>
            <w:sz w:val="22"/>
          </w:rPr>
          <w:delText xml:space="preserve">aboard the Sentinel-5 precursor </w:delText>
        </w:r>
      </w:del>
      <w:r w:rsidR="003733A7" w:rsidRPr="00123ED7">
        <w:rPr>
          <w:rFonts w:ascii="Times New Roman" w:hAnsi="Times New Roman" w:cs="Times New Roman"/>
          <w:sz w:val="22"/>
        </w:rPr>
        <w:t>launched in October 2017 now provides daily, global retrievals of total column methane concentrations at 7 x 7 km</w:t>
      </w:r>
      <w:r w:rsidR="003733A7" w:rsidRPr="00123ED7">
        <w:rPr>
          <w:rFonts w:ascii="Times New Roman" w:hAnsi="Times New Roman" w:cs="Times New Roman"/>
          <w:sz w:val="22"/>
          <w:vertAlign w:val="superscript"/>
        </w:rPr>
        <w:t>2</w:t>
      </w:r>
      <w:r w:rsidR="003733A7" w:rsidRPr="00123ED7">
        <w:rPr>
          <w:rFonts w:ascii="Times New Roman" w:hAnsi="Times New Roman" w:cs="Times New Roman"/>
          <w:sz w:val="22"/>
        </w:rPr>
        <w:t xml:space="preserve"> nadir pixel resolution</w:t>
      </w:r>
      <w:ins w:id="153" w:author="Daniel Jacob" w:date="2020-01-18T20:47:00Z">
        <w:r w:rsidR="001F1F9D">
          <w:rPr>
            <w:rFonts w:ascii="Times New Roman" w:hAnsi="Times New Roman" w:cs="Times New Roman"/>
            <w:sz w:val="22"/>
          </w:rPr>
          <w:t>, increasing coverage by orders of magnitude relative to the older instruments</w:t>
        </w:r>
      </w:ins>
      <w:r w:rsidR="003733A7" w:rsidRPr="00123ED7">
        <w:rPr>
          <w:rFonts w:ascii="Times New Roman" w:hAnsi="Times New Roman" w:cs="Times New Roman"/>
          <w:sz w:val="22"/>
        </w:rPr>
        <w:t>.</w:t>
      </w:r>
      <w:ins w:id="154" w:author="Daniel Jacob" w:date="2020-01-18T20:47:00Z">
        <w:r w:rsidR="001F1F9D">
          <w:rPr>
            <w:rFonts w:ascii="Times New Roman" w:hAnsi="Times New Roman" w:cs="Times New Roman"/>
            <w:sz w:val="22"/>
          </w:rPr>
          <w:t xml:space="preserve"> Howeve</w:t>
        </w:r>
      </w:ins>
      <w:ins w:id="155" w:author="Daniel Jacob" w:date="2020-01-18T20:48:00Z">
        <w:r w:rsidR="001F1F9D">
          <w:rPr>
            <w:rFonts w:ascii="Times New Roman" w:hAnsi="Times New Roman" w:cs="Times New Roman"/>
            <w:sz w:val="22"/>
          </w:rPr>
          <w:t xml:space="preserve">r, TROPOMI has only </w:t>
        </w:r>
      </w:ins>
      <w:r w:rsidR="003733A7" w:rsidRPr="00123ED7">
        <w:rPr>
          <w:rFonts w:ascii="Times New Roman" w:hAnsi="Times New Roman" w:cs="Times New Roman"/>
          <w:sz w:val="22"/>
        </w:rPr>
        <w:t xml:space="preserve"> </w:t>
      </w:r>
      <w:del w:id="156" w:author="Daniel Jacob" w:date="2020-01-18T20:48:00Z">
        <w:r w:rsidR="0028527F" w:rsidDel="001F1F9D">
          <w:rPr>
            <w:rFonts w:ascii="Times New Roman" w:hAnsi="Times New Roman" w:cs="Times New Roman"/>
            <w:sz w:val="22"/>
          </w:rPr>
          <w:delText xml:space="preserve">Even at </w:delText>
        </w:r>
      </w:del>
      <w:r w:rsidR="0028527F">
        <w:rPr>
          <w:rFonts w:ascii="Times New Roman" w:hAnsi="Times New Roman" w:cs="Times New Roman"/>
          <w:sz w:val="22"/>
        </w:rPr>
        <w:t xml:space="preserve">a ~3% retrieval </w:t>
      </w:r>
      <w:ins w:id="157" w:author="Daniel Jacob" w:date="2020-01-18T20:48:00Z">
        <w:r w:rsidR="001F1F9D">
          <w:rPr>
            <w:rFonts w:ascii="Times New Roman" w:hAnsi="Times New Roman" w:cs="Times New Roman"/>
            <w:sz w:val="22"/>
          </w:rPr>
          <w:t xml:space="preserve">success </w:t>
        </w:r>
      </w:ins>
      <w:r w:rsidR="0028527F">
        <w:rPr>
          <w:rFonts w:ascii="Times New Roman" w:hAnsi="Times New Roman" w:cs="Times New Roman"/>
          <w:sz w:val="22"/>
        </w:rPr>
        <w:t>rate</w:t>
      </w:r>
      <w:ins w:id="158" w:author="Daniel Jacob" w:date="2020-01-18T20:48:00Z">
        <w:r w:rsidR="001F1F9D">
          <w:rPr>
            <w:rFonts w:ascii="Times New Roman" w:hAnsi="Times New Roman" w:cs="Times New Roman"/>
            <w:sz w:val="22"/>
          </w:rPr>
          <w:t xml:space="preserve"> limited by clouds, inhomogeneous surfaces, </w:t>
        </w:r>
      </w:ins>
      <w:ins w:id="159" w:author="Daniel Jacob" w:date="2020-01-18T20:50:00Z">
        <w:r w:rsidR="001F1F9D">
          <w:rPr>
            <w:rFonts w:ascii="Times New Roman" w:hAnsi="Times New Roman" w:cs="Times New Roman"/>
            <w:sz w:val="22"/>
          </w:rPr>
          <w:t xml:space="preserve">high aerosol loadings, </w:t>
        </w:r>
      </w:ins>
      <w:ins w:id="160" w:author="Daniel Jacob" w:date="2020-01-18T20:48:00Z">
        <w:r w:rsidR="001F1F9D">
          <w:rPr>
            <w:rFonts w:ascii="Times New Roman" w:hAnsi="Times New Roman" w:cs="Times New Roman"/>
            <w:sz w:val="22"/>
          </w:rPr>
          <w:t xml:space="preserve">and other complications. </w:t>
        </w:r>
      </w:ins>
      <w:proofErr w:type="gramStart"/>
      <w:ins w:id="161" w:author="Daniel Jacob" w:date="2020-01-18T20:49:00Z">
        <w:r w:rsidR="001F1F9D">
          <w:rPr>
            <w:rFonts w:ascii="Times New Roman" w:hAnsi="Times New Roman" w:cs="Times New Roman"/>
            <w:sz w:val="22"/>
          </w:rPr>
          <w:t>Thus</w:t>
        </w:r>
        <w:proofErr w:type="gramEnd"/>
        <w:r w:rsidR="001F1F9D">
          <w:rPr>
            <w:rFonts w:ascii="Times New Roman" w:hAnsi="Times New Roman" w:cs="Times New Roman"/>
            <w:sz w:val="22"/>
          </w:rPr>
          <w:t xml:space="preserve"> the actual information content of the TROPOMI observations </w:t>
        </w:r>
      </w:ins>
      <w:ins w:id="162" w:author="Daniel Jacob" w:date="2020-01-18T20:50:00Z">
        <w:r w:rsidR="001F1F9D">
          <w:rPr>
            <w:rFonts w:ascii="Times New Roman" w:hAnsi="Times New Roman" w:cs="Times New Roman"/>
            <w:sz w:val="22"/>
          </w:rPr>
          <w:t xml:space="preserve">for inferring emissions </w:t>
        </w:r>
      </w:ins>
      <w:ins w:id="163" w:author="Daniel Jacob" w:date="2020-01-18T20:49:00Z">
        <w:r w:rsidR="001F1F9D">
          <w:rPr>
            <w:rFonts w:ascii="Times New Roman" w:hAnsi="Times New Roman" w:cs="Times New Roman"/>
            <w:sz w:val="22"/>
          </w:rPr>
          <w:t xml:space="preserve">is not </w:t>
        </w:r>
      </w:ins>
      <w:ins w:id="164" w:author="Daniel Jacob" w:date="2020-01-18T20:50:00Z">
        <w:r w:rsidR="001F1F9D">
          <w:rPr>
            <w:rFonts w:ascii="Times New Roman" w:hAnsi="Times New Roman" w:cs="Times New Roman"/>
            <w:sz w:val="22"/>
          </w:rPr>
          <w:t xml:space="preserve">immediately </w:t>
        </w:r>
      </w:ins>
      <w:ins w:id="165" w:author="Daniel Jacob" w:date="2020-01-18T20:49:00Z">
        <w:r w:rsidR="001F1F9D">
          <w:rPr>
            <w:rFonts w:ascii="Times New Roman" w:hAnsi="Times New Roman" w:cs="Times New Roman"/>
            <w:sz w:val="22"/>
          </w:rPr>
          <w:t>clear.</w:t>
        </w:r>
      </w:ins>
      <w:ins w:id="166" w:author="Daniel Jacob" w:date="2020-01-18T20:51:00Z">
        <w:r w:rsidR="001F1F9D">
          <w:rPr>
            <w:rFonts w:ascii="Times New Roman" w:hAnsi="Times New Roman" w:cs="Times New Roman"/>
            <w:sz w:val="22"/>
          </w:rPr>
          <w:t xml:space="preserve"> An adjoint approach to </w:t>
        </w:r>
      </w:ins>
      <w:ins w:id="167" w:author="Daniel Jacob" w:date="2020-01-18T20:52:00Z">
        <w:r w:rsidR="001F1F9D">
          <w:rPr>
            <w:rFonts w:ascii="Times New Roman" w:hAnsi="Times New Roman" w:cs="Times New Roman"/>
            <w:sz w:val="22"/>
          </w:rPr>
          <w:t>inverting the TROPOMI data would provide no insight into this information content</w:t>
        </w:r>
      </w:ins>
      <w:ins w:id="168" w:author="Daniel Jacob" w:date="2020-01-18T20:53:00Z">
        <w:r w:rsidR="001F1F9D">
          <w:rPr>
            <w:rFonts w:ascii="Times New Roman" w:hAnsi="Times New Roman" w:cs="Times New Roman"/>
            <w:sz w:val="22"/>
          </w:rPr>
          <w:t xml:space="preserve"> and may thus produce misleading results. An analytic approach is preferable but runs against the cost </w:t>
        </w:r>
      </w:ins>
      <w:ins w:id="169" w:author="Daniel Jacob" w:date="2020-01-18T20:54:00Z">
        <w:r w:rsidR="001F1F9D">
          <w:rPr>
            <w:rFonts w:ascii="Times New Roman" w:hAnsi="Times New Roman" w:cs="Times New Roman"/>
            <w:sz w:val="22"/>
          </w:rPr>
          <w:t>of constructing the Jacobian matrix.</w:t>
        </w:r>
      </w:ins>
    </w:p>
    <w:p w14:paraId="0A926C6D" w14:textId="5CEFBEE7" w:rsidR="003733A7" w:rsidDel="001F1F9D" w:rsidRDefault="0028527F" w:rsidP="00864E39">
      <w:pPr>
        <w:rPr>
          <w:del w:id="170" w:author="Daniel Jacob" w:date="2020-01-18T20:54:00Z"/>
          <w:rFonts w:ascii="Times New Roman" w:hAnsi="Times New Roman" w:cs="Times New Roman"/>
          <w:sz w:val="22"/>
        </w:rPr>
      </w:pPr>
      <w:del w:id="171" w:author="Daniel Jacob" w:date="2020-01-18T20:54:00Z">
        <w:r w:rsidDel="001F1F9D">
          <w:rPr>
            <w:rFonts w:ascii="Times New Roman" w:hAnsi="Times New Roman" w:cs="Times New Roman"/>
            <w:sz w:val="22"/>
          </w:rPr>
          <w:delText xml:space="preserve">, </w:delText>
        </w:r>
        <w:r w:rsidR="007E4DCC" w:rsidDel="001F1F9D">
          <w:rPr>
            <w:rFonts w:ascii="Times New Roman" w:hAnsi="Times New Roman" w:cs="Times New Roman"/>
            <w:sz w:val="22"/>
          </w:rPr>
          <w:delText xml:space="preserve">TROPOMI produces orders of magnitude more observations </w:delText>
        </w:r>
        <w:r w:rsidDel="001F1F9D">
          <w:rPr>
            <w:rFonts w:ascii="Times New Roman" w:hAnsi="Times New Roman" w:cs="Times New Roman"/>
            <w:sz w:val="22"/>
          </w:rPr>
          <w:delText>at higher density than the other satellite providing global retrievals of column methane concentrations, GOSAT. Maasakkers et al. (2019) conducted a</w:delText>
        </w:r>
        <w:r w:rsidR="00BE1F17" w:rsidDel="001F1F9D">
          <w:rPr>
            <w:rFonts w:ascii="Times New Roman" w:hAnsi="Times New Roman" w:cs="Times New Roman"/>
            <w:sz w:val="22"/>
          </w:rPr>
          <w:delText xml:space="preserve"> global</w:delText>
        </w:r>
        <w:r w:rsidDel="001F1F9D">
          <w:rPr>
            <w:rFonts w:ascii="Times New Roman" w:hAnsi="Times New Roman" w:cs="Times New Roman"/>
            <w:sz w:val="22"/>
          </w:rPr>
          <w:delText xml:space="preserve"> inversion of ~1.2 x 10</w:delText>
        </w:r>
        <w:r w:rsidDel="001F1F9D">
          <w:rPr>
            <w:rFonts w:ascii="Times New Roman" w:hAnsi="Times New Roman" w:cs="Times New Roman"/>
            <w:sz w:val="22"/>
            <w:vertAlign w:val="superscript"/>
          </w:rPr>
          <w:delText>6</w:delText>
        </w:r>
        <w:r w:rsidDel="001F1F9D">
          <w:rPr>
            <w:rFonts w:ascii="Times New Roman" w:hAnsi="Times New Roman" w:cs="Times New Roman"/>
            <w:sz w:val="22"/>
          </w:rPr>
          <w:delText xml:space="preserve"> GOSAT retrievals </w:delText>
        </w:r>
        <w:r w:rsidR="00CC2B63" w:rsidDel="001F1F9D">
          <w:rPr>
            <w:rFonts w:ascii="Times New Roman" w:hAnsi="Times New Roman" w:cs="Times New Roman"/>
            <w:sz w:val="22"/>
          </w:rPr>
          <w:delText>over a six-year period</w:delText>
        </w:r>
        <w:r w:rsidDel="001F1F9D">
          <w:rPr>
            <w:rFonts w:ascii="Times New Roman" w:hAnsi="Times New Roman" w:cs="Times New Roman"/>
            <w:sz w:val="22"/>
          </w:rPr>
          <w:delText xml:space="preserve">. </w:delText>
        </w:r>
        <w:r w:rsidR="00064929" w:rsidDel="001F1F9D">
          <w:rPr>
            <w:rFonts w:ascii="Times New Roman" w:hAnsi="Times New Roman" w:cs="Times New Roman"/>
            <w:sz w:val="22"/>
          </w:rPr>
          <w:delText>TROPOMI returned almost 6.4 x 10</w:delText>
        </w:r>
        <w:r w:rsidR="00064929" w:rsidDel="001F1F9D">
          <w:rPr>
            <w:rFonts w:ascii="Times New Roman" w:hAnsi="Times New Roman" w:cs="Times New Roman"/>
            <w:sz w:val="22"/>
            <w:vertAlign w:val="superscript"/>
          </w:rPr>
          <w:delText>6</w:delText>
        </w:r>
        <w:r w:rsidR="00064929" w:rsidDel="001F1F9D">
          <w:rPr>
            <w:rFonts w:ascii="Times New Roman" w:hAnsi="Times New Roman" w:cs="Times New Roman"/>
            <w:sz w:val="22"/>
          </w:rPr>
          <w:delText xml:space="preserve"> successful retrievals in August 2018. </w:delText>
        </w:r>
        <w:r w:rsidDel="001F1F9D">
          <w:rPr>
            <w:rFonts w:ascii="Times New Roman" w:hAnsi="Times New Roman" w:cs="Times New Roman"/>
            <w:sz w:val="22"/>
          </w:rPr>
          <w:delText xml:space="preserve">TROPOMI also provides denser </w:delText>
        </w:r>
        <w:r w:rsidR="00D332E5" w:rsidDel="001F1F9D">
          <w:rPr>
            <w:rFonts w:ascii="Times New Roman" w:hAnsi="Times New Roman" w:cs="Times New Roman"/>
            <w:sz w:val="22"/>
          </w:rPr>
          <w:delText>observations</w:delText>
        </w:r>
        <w:r w:rsidDel="001F1F9D">
          <w:rPr>
            <w:rFonts w:ascii="Times New Roman" w:hAnsi="Times New Roman" w:cs="Times New Roman"/>
            <w:sz w:val="22"/>
          </w:rPr>
          <w:delText xml:space="preserve"> in areas where retrievals are successful. </w:delText>
        </w:r>
        <w:r w:rsidR="00BE1F17" w:rsidRPr="00123ED7" w:rsidDel="001F1F9D">
          <w:rPr>
            <w:rFonts w:ascii="Times New Roman" w:hAnsi="Times New Roman" w:cs="Times New Roman"/>
            <w:sz w:val="22"/>
          </w:rPr>
          <w:delText>TROPOMI is one of many existing and planned earth-observing satellites that retrieve concentrations of methane and other atmospheric trace gases at high spatial and temporal resolution.</w:delText>
        </w:r>
        <w:r w:rsidR="00BE1F17" w:rsidDel="001F1F9D">
          <w:rPr>
            <w:rFonts w:ascii="Times New Roman" w:hAnsi="Times New Roman" w:cs="Times New Roman"/>
            <w:sz w:val="22"/>
          </w:rPr>
          <w:delText xml:space="preserve"> </w:delText>
        </w:r>
        <w:r w:rsidR="00064929" w:rsidDel="001F1F9D">
          <w:rPr>
            <w:rFonts w:ascii="Times New Roman" w:hAnsi="Times New Roman" w:cs="Times New Roman"/>
            <w:sz w:val="22"/>
          </w:rPr>
          <w:delText>Th</w:delText>
        </w:r>
        <w:r w:rsidR="00D332E5" w:rsidDel="001F1F9D">
          <w:rPr>
            <w:rFonts w:ascii="Times New Roman" w:hAnsi="Times New Roman" w:cs="Times New Roman"/>
            <w:sz w:val="22"/>
          </w:rPr>
          <w:delText>e</w:delText>
        </w:r>
        <w:r w:rsidR="00064929" w:rsidDel="001F1F9D">
          <w:rPr>
            <w:rFonts w:ascii="Times New Roman" w:hAnsi="Times New Roman" w:cs="Times New Roman"/>
            <w:sz w:val="22"/>
          </w:rPr>
          <w:delText xml:space="preserve"> significant increase in </w:delText>
        </w:r>
        <w:r w:rsidR="00BE1F17" w:rsidDel="001F1F9D">
          <w:rPr>
            <w:rFonts w:ascii="Times New Roman" w:hAnsi="Times New Roman" w:cs="Times New Roman"/>
            <w:sz w:val="22"/>
          </w:rPr>
          <w:delText xml:space="preserve">current and planned </w:delText>
        </w:r>
        <w:r w:rsidR="00064929" w:rsidDel="001F1F9D">
          <w:rPr>
            <w:rFonts w:ascii="Times New Roman" w:hAnsi="Times New Roman" w:cs="Times New Roman"/>
            <w:sz w:val="22"/>
          </w:rPr>
          <w:delText xml:space="preserve">observing capacity supports an increase in the resolution at which inversions optimize emissions. However, </w:delText>
        </w:r>
        <w:r w:rsidR="00BE1F17" w:rsidDel="001F1F9D">
          <w:rPr>
            <w:rFonts w:ascii="Times New Roman" w:hAnsi="Times New Roman" w:cs="Times New Roman"/>
            <w:sz w:val="22"/>
          </w:rPr>
          <w:delText>satellites</w:delText>
        </w:r>
        <w:r w:rsidR="00064929" w:rsidDel="001F1F9D">
          <w:rPr>
            <w:rFonts w:ascii="Times New Roman" w:hAnsi="Times New Roman" w:cs="Times New Roman"/>
            <w:sz w:val="22"/>
          </w:rPr>
          <w:delText xml:space="preserve"> </w:delText>
        </w:r>
        <w:r w:rsidR="00BE1F17" w:rsidDel="001F1F9D">
          <w:rPr>
            <w:rFonts w:ascii="Times New Roman" w:hAnsi="Times New Roman" w:cs="Times New Roman"/>
            <w:sz w:val="22"/>
          </w:rPr>
          <w:delText>do</w:delText>
        </w:r>
        <w:r w:rsidR="00064929" w:rsidDel="001F1F9D">
          <w:rPr>
            <w:rFonts w:ascii="Times New Roman" w:hAnsi="Times New Roman" w:cs="Times New Roman"/>
            <w:sz w:val="22"/>
          </w:rPr>
          <w:delText xml:space="preserve"> not observe all grid cells equally. </w:delText>
        </w:r>
        <w:r w:rsidR="00BE1F17" w:rsidDel="001F1F9D">
          <w:rPr>
            <w:rFonts w:ascii="Times New Roman" w:hAnsi="Times New Roman" w:cs="Times New Roman"/>
            <w:sz w:val="22"/>
          </w:rPr>
          <w:delText>TROPOMI</w:delText>
        </w:r>
        <w:r w:rsidR="00064929" w:rsidDel="001F1F9D">
          <w:rPr>
            <w:rFonts w:ascii="Times New Roman" w:hAnsi="Times New Roman" w:cs="Times New Roman"/>
            <w:sz w:val="22"/>
          </w:rPr>
          <w:delText>’s ~3% retrieval rate reflects its</w:delText>
        </w:r>
        <w:r w:rsidR="00BE1F17" w:rsidDel="001F1F9D">
          <w:rPr>
            <w:rFonts w:ascii="Times New Roman" w:hAnsi="Times New Roman" w:cs="Times New Roman"/>
            <w:sz w:val="22"/>
          </w:rPr>
          <w:delText xml:space="preserve"> inability</w:delText>
        </w:r>
        <w:r w:rsidR="00064929" w:rsidDel="001F1F9D">
          <w:rPr>
            <w:rFonts w:ascii="Times New Roman" w:hAnsi="Times New Roman" w:cs="Times New Roman"/>
            <w:sz w:val="22"/>
          </w:rPr>
          <w:delText xml:space="preserve"> to observe in areas with high cloud coverage, high aerosol loading, and high albedo.</w:delText>
        </w:r>
        <w:r w:rsidR="00BE1F17" w:rsidDel="001F1F9D">
          <w:rPr>
            <w:rFonts w:ascii="Times New Roman" w:hAnsi="Times New Roman" w:cs="Times New Roman"/>
            <w:sz w:val="22"/>
          </w:rPr>
          <w:delText xml:space="preserve"> As a result, t</w:delText>
        </w:r>
        <w:r w:rsidR="00064929" w:rsidDel="001F1F9D">
          <w:rPr>
            <w:rFonts w:ascii="Times New Roman" w:hAnsi="Times New Roman" w:cs="Times New Roman"/>
            <w:sz w:val="22"/>
          </w:rPr>
          <w:delText xml:space="preserve">he information content of the observations may not support a dramatic increase in resolution everywhere. </w:delText>
        </w:r>
        <w:r w:rsidR="00D332E5" w:rsidDel="001F1F9D">
          <w:rPr>
            <w:rFonts w:ascii="Times New Roman" w:hAnsi="Times New Roman" w:cs="Times New Roman"/>
            <w:sz w:val="22"/>
          </w:rPr>
          <w:delText>Defining</w:delText>
        </w:r>
        <w:r w:rsidR="00064929" w:rsidDel="001F1F9D">
          <w:rPr>
            <w:rFonts w:ascii="Times New Roman" w:hAnsi="Times New Roman" w:cs="Times New Roman"/>
            <w:sz w:val="22"/>
          </w:rPr>
          <w:delText xml:space="preserve"> the information content of the inverse solution along with the optimal emission</w:delText>
        </w:r>
        <w:r w:rsidR="00CC2B63" w:rsidDel="001F1F9D">
          <w:rPr>
            <w:rFonts w:ascii="Times New Roman" w:hAnsi="Times New Roman" w:cs="Times New Roman"/>
            <w:sz w:val="22"/>
          </w:rPr>
          <w:delText>s</w:delText>
        </w:r>
        <w:r w:rsidR="00064929" w:rsidDel="001F1F9D">
          <w:rPr>
            <w:rFonts w:ascii="Times New Roman" w:hAnsi="Times New Roman" w:cs="Times New Roman"/>
            <w:sz w:val="22"/>
          </w:rPr>
          <w:delText xml:space="preserve"> requir</w:delText>
        </w:r>
        <w:r w:rsidR="00CC2B63" w:rsidDel="001F1F9D">
          <w:rPr>
            <w:rFonts w:ascii="Times New Roman" w:hAnsi="Times New Roman" w:cs="Times New Roman"/>
            <w:sz w:val="22"/>
          </w:rPr>
          <w:delText xml:space="preserve">es </w:delText>
        </w:r>
        <w:r w:rsidR="00064929" w:rsidDel="001F1F9D">
          <w:rPr>
            <w:rFonts w:ascii="Times New Roman" w:hAnsi="Times New Roman" w:cs="Times New Roman"/>
            <w:sz w:val="22"/>
          </w:rPr>
          <w:delText>analytic solution of the inversion.</w:delText>
        </w:r>
      </w:del>
    </w:p>
    <w:p w14:paraId="33AE2903" w14:textId="77777777" w:rsidR="003733A7" w:rsidRDefault="003733A7" w:rsidP="00864E39">
      <w:pPr>
        <w:rPr>
          <w:rFonts w:ascii="Times New Roman" w:hAnsi="Times New Roman" w:cs="Times New Roman"/>
          <w:sz w:val="22"/>
        </w:rPr>
      </w:pPr>
    </w:p>
    <w:p w14:paraId="690044AF" w14:textId="0228804E" w:rsidR="007E23F8" w:rsidRPr="0003411C" w:rsidRDefault="00A842F4" w:rsidP="00864E39">
      <w:pPr>
        <w:rPr>
          <w:rFonts w:ascii="Times New Roman" w:hAnsi="Times New Roman" w:cs="Times New Roman"/>
          <w:sz w:val="22"/>
        </w:rPr>
      </w:pPr>
      <w:commentRangeStart w:id="172"/>
      <w:r>
        <w:rPr>
          <w:rFonts w:ascii="Times New Roman" w:hAnsi="Times New Roman" w:cs="Times New Roman"/>
          <w:sz w:val="22"/>
        </w:rPr>
        <w:t>I</w:t>
      </w:r>
      <w:r w:rsidR="00114987">
        <w:rPr>
          <w:rFonts w:ascii="Times New Roman" w:hAnsi="Times New Roman" w:cs="Times New Roman"/>
          <w:sz w:val="22"/>
        </w:rPr>
        <w:t>n</w:t>
      </w:r>
      <w:r w:rsidR="00001159">
        <w:rPr>
          <w:rFonts w:ascii="Times New Roman" w:hAnsi="Times New Roman" w:cs="Times New Roman"/>
          <w:sz w:val="22"/>
        </w:rPr>
        <w:t xml:space="preserve">verse models </w:t>
      </w:r>
      <w:r w:rsidR="00114987">
        <w:rPr>
          <w:rFonts w:ascii="Times New Roman" w:hAnsi="Times New Roman" w:cs="Times New Roman"/>
          <w:sz w:val="22"/>
        </w:rPr>
        <w:t>describe</w:t>
      </w:r>
      <w:r w:rsidR="00001159">
        <w:rPr>
          <w:rFonts w:ascii="Times New Roman" w:hAnsi="Times New Roman" w:cs="Times New Roman"/>
          <w:sz w:val="22"/>
        </w:rPr>
        <w:t xml:space="preserve"> the dependence of emissions on</w:t>
      </w:r>
      <w:r>
        <w:rPr>
          <w:rFonts w:ascii="Times New Roman" w:hAnsi="Times New Roman" w:cs="Times New Roman"/>
          <w:sz w:val="22"/>
        </w:rPr>
        <w:t xml:space="preserve"> atmospheric</w:t>
      </w:r>
      <w:r w:rsidR="00001159">
        <w:rPr>
          <w:rFonts w:ascii="Times New Roman" w:hAnsi="Times New Roman" w:cs="Times New Roman"/>
          <w:sz w:val="22"/>
        </w:rPr>
        <w:t xml:space="preserve"> </w:t>
      </w:r>
      <w:r w:rsidR="00114987">
        <w:rPr>
          <w:rFonts w:ascii="Times New Roman" w:hAnsi="Times New Roman" w:cs="Times New Roman"/>
          <w:sz w:val="22"/>
        </w:rPr>
        <w:t>concentrations</w:t>
      </w:r>
      <w:r>
        <w:rPr>
          <w:rFonts w:ascii="Times New Roman" w:hAnsi="Times New Roman" w:cs="Times New Roman"/>
          <w:sz w:val="22"/>
        </w:rPr>
        <w:t xml:space="preserve">, inverting a forward model that simulates </w:t>
      </w:r>
      <w:commentRangeEnd w:id="172"/>
      <w:r w:rsidR="001F1F9D">
        <w:rPr>
          <w:rStyle w:val="CommentReference"/>
        </w:rPr>
        <w:commentReference w:id="172"/>
      </w:r>
      <w:r>
        <w:rPr>
          <w:rFonts w:ascii="Times New Roman" w:hAnsi="Times New Roman" w:cs="Times New Roman"/>
          <w:sz w:val="22"/>
        </w:rPr>
        <w:t xml:space="preserve">atmospheric concentrations </w:t>
      </w:r>
      <w:r w:rsidR="007E23F8">
        <w:rPr>
          <w:rFonts w:ascii="Times New Roman" w:hAnsi="Times New Roman" w:cs="Times New Roman"/>
          <w:sz w:val="22"/>
        </w:rPr>
        <w:t>given input</w:t>
      </w:r>
      <w:r>
        <w:rPr>
          <w:rFonts w:ascii="Times New Roman" w:hAnsi="Times New Roman" w:cs="Times New Roman"/>
          <w:sz w:val="22"/>
        </w:rPr>
        <w:t xml:space="preserve"> emissions</w:t>
      </w:r>
      <w:r w:rsidR="007E23F8">
        <w:rPr>
          <w:rFonts w:ascii="Times New Roman" w:hAnsi="Times New Roman" w:cs="Times New Roman"/>
          <w:sz w:val="22"/>
        </w:rPr>
        <w:t xml:space="preserve"> fields</w:t>
      </w:r>
      <w:r w:rsidR="00001159">
        <w:rPr>
          <w:rFonts w:ascii="Times New Roman" w:hAnsi="Times New Roman" w:cs="Times New Roman"/>
          <w:sz w:val="22"/>
        </w:rPr>
        <w:t xml:space="preserve">. </w:t>
      </w:r>
      <w:r w:rsidR="00114987">
        <w:rPr>
          <w:rFonts w:ascii="Times New Roman" w:hAnsi="Times New Roman" w:cs="Times New Roman"/>
          <w:sz w:val="22"/>
        </w:rPr>
        <w:t>Significant errors in both the observations and model require th</w:t>
      </w:r>
      <w:r>
        <w:rPr>
          <w:rFonts w:ascii="Times New Roman" w:hAnsi="Times New Roman" w:cs="Times New Roman"/>
          <w:sz w:val="22"/>
        </w:rPr>
        <w:t xml:space="preserve">at the </w:t>
      </w:r>
      <w:r w:rsidRPr="006C0D22">
        <w:rPr>
          <w:rFonts w:ascii="Times New Roman" w:hAnsi="Times New Roman" w:cs="Times New Roman"/>
          <w:sz w:val="22"/>
        </w:rPr>
        <w:t xml:space="preserve">inverse solution be a statistical optimization of the emissions given the observations. In a Bayesian inversion, errors in the model and observations </w:t>
      </w:r>
      <w:r w:rsidR="003C7615">
        <w:rPr>
          <w:rFonts w:ascii="Times New Roman" w:hAnsi="Times New Roman" w:cs="Times New Roman"/>
          <w:sz w:val="22"/>
        </w:rPr>
        <w:t xml:space="preserve">and in the prior </w:t>
      </w:r>
      <w:r w:rsidRPr="006C0D22">
        <w:rPr>
          <w:rFonts w:ascii="Times New Roman" w:hAnsi="Times New Roman" w:cs="Times New Roman"/>
          <w:sz w:val="22"/>
        </w:rPr>
        <w:t>are assumed to be normally distributed</w:t>
      </w:r>
      <w:r w:rsidR="007E23F8" w:rsidRPr="006C0D22">
        <w:rPr>
          <w:rFonts w:ascii="Times New Roman" w:hAnsi="Times New Roman" w:cs="Times New Roman"/>
          <w:sz w:val="22"/>
        </w:rPr>
        <w:t xml:space="preserve"> and are summarized by the observational</w:t>
      </w:r>
      <w:r w:rsidR="003C7615">
        <w:rPr>
          <w:rFonts w:ascii="Times New Roman" w:hAnsi="Times New Roman" w:cs="Times New Roman"/>
          <w:sz w:val="22"/>
        </w:rPr>
        <w:t xml:space="preserve"> and prior</w:t>
      </w:r>
      <w:r w:rsidR="007E23F8" w:rsidRPr="006C0D22">
        <w:rPr>
          <w:rFonts w:ascii="Times New Roman" w:hAnsi="Times New Roman" w:cs="Times New Roman"/>
          <w:sz w:val="22"/>
        </w:rPr>
        <w:t xml:space="preserve"> error covariance matri</w:t>
      </w:r>
      <w:r w:rsidR="003C7615">
        <w:rPr>
          <w:rFonts w:ascii="Times New Roman" w:hAnsi="Times New Roman" w:cs="Times New Roman"/>
          <w:sz w:val="22"/>
        </w:rPr>
        <w:t>ces</w:t>
      </w:r>
      <w:r w:rsidR="007E23F8" w:rsidRPr="006C0D22">
        <w:rPr>
          <w:rFonts w:ascii="Times New Roman" w:hAnsi="Times New Roman" w:cs="Times New Roman"/>
          <w:sz w:val="22"/>
        </w:rPr>
        <w:t xml:space="preserve"> </w:t>
      </w:r>
      <w:r w:rsidR="007E23F8" w:rsidRPr="006C0D22">
        <w:rPr>
          <w:rFonts w:ascii="Times New Roman" w:hAnsi="Times New Roman" w:cs="Times New Roman"/>
          <w:b/>
          <w:sz w:val="22"/>
        </w:rPr>
        <w:t>S</w:t>
      </w:r>
      <w:r w:rsidR="007E23F8" w:rsidRPr="006C0D22">
        <w:rPr>
          <w:rFonts w:ascii="Times New Roman" w:hAnsi="Times New Roman" w:cs="Times New Roman"/>
          <w:b/>
          <w:sz w:val="22"/>
          <w:vertAlign w:val="subscript"/>
        </w:rPr>
        <w:t>O</w:t>
      </w:r>
      <w:r w:rsidR="003C7615">
        <w:rPr>
          <w:rFonts w:ascii="Times New Roman" w:hAnsi="Times New Roman" w:cs="Times New Roman"/>
          <w:sz w:val="22"/>
        </w:rPr>
        <w:t xml:space="preserve"> and </w:t>
      </w:r>
      <w:r w:rsidR="003C7615">
        <w:rPr>
          <w:rFonts w:ascii="Times New Roman" w:hAnsi="Times New Roman" w:cs="Times New Roman"/>
          <w:b/>
          <w:sz w:val="22"/>
        </w:rPr>
        <w:t>S</w:t>
      </w:r>
      <w:r w:rsidR="003C7615">
        <w:rPr>
          <w:rFonts w:ascii="Times New Roman" w:hAnsi="Times New Roman" w:cs="Times New Roman"/>
          <w:b/>
          <w:sz w:val="22"/>
          <w:vertAlign w:val="subscript"/>
        </w:rPr>
        <w:t>A</w:t>
      </w:r>
      <w:r w:rsidR="003C7615">
        <w:rPr>
          <w:rFonts w:ascii="Times New Roman" w:hAnsi="Times New Roman" w:cs="Times New Roman"/>
          <w:sz w:val="22"/>
        </w:rPr>
        <w:t xml:space="preserve">, respectively. Bayes’ theorem allows the explicit formation of a cost function </w:t>
      </w:r>
      <w:r w:rsidR="003C7615">
        <w:rPr>
          <w:rFonts w:ascii="Times New Roman" w:hAnsi="Times New Roman" w:cs="Times New Roman"/>
          <w:b/>
          <w:sz w:val="22"/>
        </w:rPr>
        <w:t>J</w:t>
      </w:r>
      <w:r w:rsidR="003C7615">
        <w:rPr>
          <w:rFonts w:ascii="Times New Roman" w:hAnsi="Times New Roman" w:cs="Times New Roman"/>
          <w:sz w:val="22"/>
        </w:rPr>
        <w:t>(</w:t>
      </w:r>
      <w:r w:rsidR="003C7615" w:rsidRPr="003C7615">
        <w:rPr>
          <w:rFonts w:ascii="Times New Roman" w:hAnsi="Times New Roman" w:cs="Times New Roman"/>
          <w:b/>
          <w:sz w:val="22"/>
        </w:rPr>
        <w:t>x</w:t>
      </w:r>
      <w:r w:rsidR="003C7615">
        <w:rPr>
          <w:rFonts w:ascii="Times New Roman" w:hAnsi="Times New Roman" w:cs="Times New Roman"/>
          <w:sz w:val="22"/>
        </w:rPr>
        <w:t xml:space="preserve">) that, when minimized over all </w:t>
      </w:r>
      <w:r w:rsidR="003C7615">
        <w:rPr>
          <w:rFonts w:ascii="Times New Roman" w:hAnsi="Times New Roman" w:cs="Times New Roman"/>
          <w:b/>
          <w:sz w:val="22"/>
        </w:rPr>
        <w:t>x</w:t>
      </w:r>
      <w:r w:rsidR="003C7615">
        <w:rPr>
          <w:rFonts w:ascii="Times New Roman" w:hAnsi="Times New Roman" w:cs="Times New Roman"/>
          <w:sz w:val="22"/>
        </w:rPr>
        <w:t>, maximizes the probability of the emissions given the observations</w:t>
      </w:r>
      <w:r w:rsidR="007A4AD3">
        <w:rPr>
          <w:rFonts w:ascii="Times New Roman" w:hAnsi="Times New Roman" w:cs="Times New Roman"/>
          <w:sz w:val="22"/>
        </w:rPr>
        <w:t xml:space="preserve">. </w:t>
      </w:r>
      <w:r w:rsidR="00CC2B63">
        <w:rPr>
          <w:rFonts w:ascii="Times New Roman" w:hAnsi="Times New Roman" w:cs="Times New Roman"/>
          <w:sz w:val="22"/>
        </w:rPr>
        <w:t>T</w:t>
      </w:r>
      <w:r w:rsidR="00E10A72">
        <w:rPr>
          <w:rFonts w:ascii="Times New Roman" w:hAnsi="Times New Roman" w:cs="Times New Roman"/>
          <w:sz w:val="22"/>
        </w:rPr>
        <w:t xml:space="preserve">he cost function can be minimized in one of two ways. An adjoint model can be used to iteratively update an initial estimate for the emissions (i.e. the prior) until convergence. </w:t>
      </w:r>
      <w:r w:rsidR="00E10A72" w:rsidRPr="00E10A72">
        <w:rPr>
          <w:rFonts w:ascii="Times New Roman" w:hAnsi="Times New Roman" w:cs="Times New Roman"/>
          <w:sz w:val="22"/>
        </w:rPr>
        <w:t>Or</w:t>
      </w:r>
      <w:r w:rsidR="00E10A72">
        <w:rPr>
          <w:rFonts w:ascii="Times New Roman" w:hAnsi="Times New Roman" w:cs="Times New Roman"/>
          <w:sz w:val="22"/>
        </w:rPr>
        <w:t>,</w:t>
      </w:r>
      <w:r w:rsidR="00CC2B63">
        <w:rPr>
          <w:rFonts w:ascii="Times New Roman" w:hAnsi="Times New Roman" w:cs="Times New Roman"/>
          <w:sz w:val="22"/>
        </w:rPr>
        <w:t xml:space="preserve"> when the forward model is linear, </w:t>
      </w:r>
      <w:r w:rsidR="00E10A72">
        <w:rPr>
          <w:rFonts w:ascii="Times New Roman" w:hAnsi="Times New Roman" w:cs="Times New Roman"/>
          <w:sz w:val="22"/>
        </w:rPr>
        <w:t>the</w:t>
      </w:r>
      <w:r w:rsidR="0003411C">
        <w:rPr>
          <w:rFonts w:ascii="Times New Roman" w:hAnsi="Times New Roman" w:cs="Times New Roman"/>
          <w:sz w:val="22"/>
        </w:rPr>
        <w:t xml:space="preserve"> emissions that minimize the</w:t>
      </w:r>
      <w:r w:rsidR="00E10A72">
        <w:rPr>
          <w:rFonts w:ascii="Times New Roman" w:hAnsi="Times New Roman" w:cs="Times New Roman"/>
          <w:sz w:val="22"/>
        </w:rPr>
        <w:t xml:space="preserve"> cost function can be found by analytic solution of </w:t>
      </w:r>
      <m:oMath>
        <m:r>
          <m:rPr>
            <m:sty m:val="p"/>
          </m:rPr>
          <w:rPr>
            <w:rFonts w:ascii="Cambria Math" w:hAnsi="Cambria Math" w:cs="Times New Roman"/>
            <w:sz w:val="22"/>
          </w:rPr>
          <m:t>∇</m:t>
        </m:r>
        <m:r>
          <m:rPr>
            <m:sty m:val="b"/>
          </m:rPr>
          <w:rPr>
            <w:rFonts w:ascii="Cambria Math" w:hAnsi="Cambria Math" w:cs="Times New Roman"/>
            <w:sz w:val="22"/>
          </w:rPr>
          <m:t>J</m:t>
        </m:r>
        <m:d>
          <m:dPr>
            <m:ctrlPr>
              <w:rPr>
                <w:rFonts w:ascii="Cambria Math" w:hAnsi="Cambria Math" w:cs="Times New Roman"/>
                <w:sz w:val="22"/>
              </w:rPr>
            </m:ctrlPr>
          </m:dPr>
          <m:e>
            <m:r>
              <m:rPr>
                <m:sty m:val="b"/>
              </m:rPr>
              <w:rPr>
                <w:rFonts w:ascii="Cambria Math" w:hAnsi="Cambria Math" w:cs="Times New Roman"/>
                <w:sz w:val="22"/>
              </w:rPr>
              <m:t>x</m:t>
            </m:r>
          </m:e>
        </m:d>
        <m:r>
          <w:rPr>
            <w:rFonts w:ascii="Cambria Math" w:eastAsiaTheme="minorEastAsia" w:hAnsi="Cambria Math" w:cs="Times New Roman"/>
            <w:sz w:val="22"/>
          </w:rPr>
          <m:t>=0</m:t>
        </m:r>
      </m:oMath>
      <w:r w:rsidR="00E10A72">
        <w:rPr>
          <w:rFonts w:ascii="Times New Roman" w:hAnsi="Times New Roman" w:cs="Times New Roman"/>
          <w:sz w:val="22"/>
        </w:rPr>
        <w:t>. The analytic solution yields</w:t>
      </w:r>
      <w:r w:rsidR="0003411C">
        <w:rPr>
          <w:rFonts w:ascii="Times New Roman" w:hAnsi="Times New Roman" w:cs="Times New Roman"/>
          <w:sz w:val="22"/>
        </w:rPr>
        <w:t xml:space="preserve"> the posterior emissions</w:t>
      </w:r>
      <w:r w:rsidR="00E10A72">
        <w:rPr>
          <w:rFonts w:ascii="Times New Roman" w:hAnsi="Times New Roman" w:cs="Times New Roman"/>
          <w:sz w:val="22"/>
        </w:rPr>
        <w:t xml:space="preserve"> </w:t>
      </w:r>
      <m:oMath>
        <m:acc>
          <m:accPr>
            <m:ctrlPr>
              <w:rPr>
                <w:rFonts w:ascii="Cambria Math" w:hAnsi="Cambria Math" w:cs="Times New Roman"/>
                <w:i/>
                <w:sz w:val="22"/>
              </w:rPr>
            </m:ctrlPr>
          </m:accPr>
          <m:e>
            <m:r>
              <m:rPr>
                <m:sty m:val="b"/>
              </m:rPr>
              <w:rPr>
                <w:rFonts w:ascii="Cambria Math" w:hAnsi="Cambria Math" w:cs="Times New Roman"/>
                <w:sz w:val="22"/>
              </w:rPr>
              <m:t>x</m:t>
            </m:r>
            <m:ctrlPr>
              <w:rPr>
                <w:rFonts w:ascii="Cambria Math" w:hAnsi="Cambria Math" w:cs="Times New Roman"/>
                <w:b/>
                <w:i/>
                <w:sz w:val="22"/>
              </w:rPr>
            </m:ctrlPr>
          </m:e>
        </m:acc>
      </m:oMath>
      <w:r w:rsidR="00E10A72">
        <w:rPr>
          <w:rFonts w:ascii="Times New Roman" w:eastAsiaTheme="minorEastAsia" w:hAnsi="Times New Roman" w:cs="Times New Roman"/>
          <w:sz w:val="22"/>
        </w:rPr>
        <w:t xml:space="preserve"> </w:t>
      </w:r>
      <w:r w:rsidR="0003411C">
        <w:rPr>
          <w:rFonts w:ascii="Times New Roman" w:eastAsiaTheme="minorEastAsia" w:hAnsi="Times New Roman" w:cs="Times New Roman"/>
          <w:sz w:val="22"/>
        </w:rPr>
        <w:t xml:space="preserve">as well as the associated error </w:t>
      </w:r>
      <m:oMath>
        <m:acc>
          <m:accPr>
            <m:ctrlPr>
              <w:rPr>
                <w:rFonts w:ascii="Cambria Math" w:hAnsi="Cambria Math" w:cs="Times New Roman"/>
                <w:i/>
                <w:sz w:val="22"/>
              </w:rPr>
            </m:ctrlPr>
          </m:accPr>
          <m:e>
            <m:r>
              <m:rPr>
                <m:sty m:val="b"/>
              </m:rPr>
              <w:rPr>
                <w:rFonts w:ascii="Cambria Math" w:hAnsi="Cambria Math" w:cs="Times New Roman"/>
                <w:sz w:val="22"/>
              </w:rPr>
              <m:t>S</m:t>
            </m:r>
            <m:ctrlPr>
              <w:rPr>
                <w:rFonts w:ascii="Cambria Math" w:hAnsi="Cambria Math" w:cs="Times New Roman"/>
                <w:b/>
                <w:i/>
                <w:sz w:val="22"/>
              </w:rPr>
            </m:ctrlPr>
          </m:e>
        </m:acc>
      </m:oMath>
      <w:r w:rsidR="0003411C">
        <w:rPr>
          <w:rFonts w:ascii="Times New Roman" w:eastAsiaTheme="minorEastAsia" w:hAnsi="Times New Roman" w:cs="Times New Roman"/>
          <w:sz w:val="22"/>
        </w:rPr>
        <w:t xml:space="preserve"> and the information content of posterior solution, given by the averaging kernel </w:t>
      </w:r>
      <w:r w:rsidR="0003411C">
        <w:rPr>
          <w:rFonts w:ascii="Times New Roman" w:eastAsiaTheme="minorEastAsia" w:hAnsi="Times New Roman" w:cs="Times New Roman"/>
          <w:b/>
          <w:sz w:val="22"/>
        </w:rPr>
        <w:t>A</w:t>
      </w:r>
      <w:r w:rsidR="0003411C">
        <w:rPr>
          <w:rFonts w:ascii="Times New Roman" w:eastAsiaTheme="minorEastAsia" w:hAnsi="Times New Roman" w:cs="Times New Roman"/>
          <w:sz w:val="22"/>
        </w:rPr>
        <w:t>.</w:t>
      </w:r>
    </w:p>
    <w:p w14:paraId="398EB59A" w14:textId="3DF8CF6A" w:rsidR="00001159" w:rsidRDefault="00001159" w:rsidP="00864E39">
      <w:pPr>
        <w:rPr>
          <w:rFonts w:ascii="Times New Roman" w:hAnsi="Times New Roman" w:cs="Times New Roman"/>
          <w:sz w:val="22"/>
        </w:rPr>
      </w:pPr>
    </w:p>
    <w:p w14:paraId="177366B6" w14:textId="5F68034B" w:rsidR="001D2635" w:rsidRDefault="001D2635" w:rsidP="001D2635">
      <w:pPr>
        <w:rPr>
          <w:rFonts w:ascii="Times New Roman" w:hAnsi="Times New Roman" w:cs="Times New Roman"/>
          <w:sz w:val="22"/>
        </w:rPr>
      </w:pPr>
      <w:commentRangeStart w:id="173"/>
      <w:r>
        <w:rPr>
          <w:rFonts w:ascii="Times New Roman" w:hAnsi="Times New Roman" w:cs="Times New Roman"/>
          <w:sz w:val="22"/>
        </w:rPr>
        <w:lastRenderedPageBreak/>
        <w:t xml:space="preserve">Variational </w:t>
      </w:r>
      <w:r w:rsidR="0003411C">
        <w:rPr>
          <w:rFonts w:ascii="Times New Roman" w:hAnsi="Times New Roman" w:cs="Times New Roman"/>
          <w:sz w:val="22"/>
        </w:rPr>
        <w:t>ap</w:t>
      </w:r>
      <w:commentRangeEnd w:id="173"/>
      <w:r w:rsidR="004A0E62">
        <w:rPr>
          <w:rStyle w:val="CommentReference"/>
        </w:rPr>
        <w:commentReference w:id="173"/>
      </w:r>
      <w:r w:rsidR="0003411C">
        <w:rPr>
          <w:rFonts w:ascii="Times New Roman" w:hAnsi="Times New Roman" w:cs="Times New Roman"/>
          <w:sz w:val="22"/>
        </w:rPr>
        <w:t xml:space="preserve">proaches to minimizing the cost function </w:t>
      </w:r>
      <w:r w:rsidR="007E4BAB">
        <w:rPr>
          <w:rFonts w:ascii="Times New Roman" w:hAnsi="Times New Roman" w:cs="Times New Roman"/>
          <w:sz w:val="22"/>
        </w:rPr>
        <w:t xml:space="preserve">can be applied to linear and non-linear systems alike, and the computational cost is not limited by the dimension of the emissions vector </w:t>
      </w:r>
      <w:r w:rsidR="007E4BAB">
        <w:rPr>
          <w:rFonts w:ascii="Times New Roman" w:hAnsi="Times New Roman" w:cs="Times New Roman"/>
          <w:b/>
          <w:sz w:val="22"/>
        </w:rPr>
        <w:t>x</w:t>
      </w:r>
      <w:r w:rsidR="007E4BAB">
        <w:rPr>
          <w:rFonts w:ascii="Times New Roman" w:hAnsi="Times New Roman" w:cs="Times New Roman"/>
          <w:sz w:val="22"/>
        </w:rPr>
        <w:t xml:space="preserve">, i.e. by the number of grid boxes. </w:t>
      </w:r>
      <w:r>
        <w:rPr>
          <w:rFonts w:ascii="Times New Roman" w:hAnsi="Times New Roman" w:cs="Times New Roman"/>
          <w:sz w:val="22"/>
        </w:rPr>
        <w:t xml:space="preserve">However, variational approaches have a number of disadvantages. First, in high-dimensional systems, the cost function </w:t>
      </w:r>
      <w:r>
        <w:rPr>
          <w:rFonts w:ascii="Times New Roman" w:hAnsi="Times New Roman" w:cs="Times New Roman"/>
          <w:b/>
          <w:sz w:val="22"/>
        </w:rPr>
        <w:t>J</w:t>
      </w:r>
      <w:r>
        <w:rPr>
          <w:rFonts w:ascii="Times New Roman" w:hAnsi="Times New Roman" w:cs="Times New Roman"/>
          <w:sz w:val="22"/>
        </w:rPr>
        <w:t xml:space="preserve"> is often shallow, and the variational approach may converge before the true minimum is reached. Second, variational approaches do not characterize the error or information content of the posterior solution. While ensemble approaches can approximate error, these estimates are only as good as the number of ensemble members. Third, each inverse solution requires an independent application of the adjoint model. The additional computational cost of sensitivity tests therefore mitigates the initial computational benefit. Finally, variational approaches require the continued development of adjoint models, which often lag behind state-of-the-science forward models. </w:t>
      </w:r>
      <w:r w:rsidR="00CC2B63">
        <w:rPr>
          <w:rFonts w:ascii="Times New Roman" w:hAnsi="Times New Roman" w:cs="Times New Roman"/>
          <w:sz w:val="22"/>
        </w:rPr>
        <w:t>E</w:t>
      </w:r>
      <w:r>
        <w:rPr>
          <w:rFonts w:ascii="Times New Roman" w:hAnsi="Times New Roman" w:cs="Times New Roman"/>
          <w:sz w:val="22"/>
        </w:rPr>
        <w:t>fficient automatic differentiation may reduce the lag.</w:t>
      </w:r>
    </w:p>
    <w:p w14:paraId="0D39F306" w14:textId="66482203" w:rsidR="0003411C" w:rsidRPr="001D2635" w:rsidRDefault="0003411C" w:rsidP="00864E39">
      <w:pPr>
        <w:rPr>
          <w:rFonts w:ascii="Times New Roman" w:hAnsi="Times New Roman" w:cs="Times New Roman"/>
          <w:sz w:val="22"/>
        </w:rPr>
      </w:pPr>
    </w:p>
    <w:p w14:paraId="574A9FA9" w14:textId="450714FF" w:rsidR="004770B4" w:rsidRDefault="001D2635" w:rsidP="00864E39">
      <w:pPr>
        <w:rPr>
          <w:rFonts w:ascii="Times New Roman" w:hAnsi="Times New Roman" w:cs="Times New Roman"/>
          <w:sz w:val="22"/>
        </w:rPr>
      </w:pPr>
      <w:commentRangeStart w:id="174"/>
      <w:r>
        <w:rPr>
          <w:rFonts w:ascii="Times New Roman" w:hAnsi="Times New Roman" w:cs="Times New Roman"/>
          <w:sz w:val="22"/>
        </w:rPr>
        <w:t>Analytic solutions to inversions find the true minimum of the cost function, fully characterize the error and infor</w:t>
      </w:r>
      <w:commentRangeEnd w:id="174"/>
      <w:r w:rsidR="004A0E62">
        <w:rPr>
          <w:rStyle w:val="CommentReference"/>
        </w:rPr>
        <w:commentReference w:id="174"/>
      </w:r>
      <w:r>
        <w:rPr>
          <w:rFonts w:ascii="Times New Roman" w:hAnsi="Times New Roman" w:cs="Times New Roman"/>
          <w:sz w:val="22"/>
        </w:rPr>
        <w:t>mation content of the posterior solution, support numerous sensitivity tests at only small additional computational cost, and do not require use of the adjoint model. However, analytic solutions exist only in linear or approximately linear systems</w:t>
      </w:r>
      <w:r w:rsidR="0067161A">
        <w:rPr>
          <w:rFonts w:ascii="Times New Roman" w:hAnsi="Times New Roman" w:cs="Times New Roman"/>
          <w:sz w:val="22"/>
        </w:rPr>
        <w:t xml:space="preserve"> and the computational cost is, as a result, limited by the resolution at which emissions are optimized. The computational cost is dominated by the cost of characterizing the linear relationship between observations and emissions, given by the Jacobian </w:t>
      </w:r>
      <w:r w:rsidR="0067161A">
        <w:rPr>
          <w:rFonts w:ascii="Times New Roman" w:hAnsi="Times New Roman" w:cs="Times New Roman"/>
          <w:b/>
          <w:sz w:val="22"/>
        </w:rPr>
        <w:t>K</w:t>
      </w:r>
      <w:r w:rsidR="0067161A">
        <w:rPr>
          <w:rFonts w:ascii="Times New Roman" w:hAnsi="Times New Roman" w:cs="Times New Roman"/>
          <w:sz w:val="22"/>
        </w:rPr>
        <w:t xml:space="preserve">. The Jacobian is generated using a finite difference scheme </w:t>
      </w:r>
      <w:r w:rsidR="0097729D">
        <w:rPr>
          <w:rFonts w:ascii="Times New Roman" w:hAnsi="Times New Roman" w:cs="Times New Roman"/>
          <w:sz w:val="22"/>
        </w:rPr>
        <w:t>to find</w:t>
      </w:r>
      <w:r w:rsidR="0067161A">
        <w:rPr>
          <w:rFonts w:ascii="Times New Roman" w:hAnsi="Times New Roman" w:cs="Times New Roman"/>
          <w:sz w:val="22"/>
        </w:rPr>
        <w:t xml:space="preserve"> the model response to a perturbation of every optimized grid-cell. Constructing the Jacobian therefore requires </w:t>
      </w:r>
      <w:r w:rsidR="0067161A">
        <w:rPr>
          <w:rFonts w:ascii="Times New Roman" w:hAnsi="Times New Roman" w:cs="Times New Roman"/>
          <w:i/>
          <w:sz w:val="22"/>
        </w:rPr>
        <w:t>n</w:t>
      </w:r>
      <w:r w:rsidR="0067161A">
        <w:rPr>
          <w:rFonts w:ascii="Times New Roman" w:hAnsi="Times New Roman" w:cs="Times New Roman"/>
          <w:sz w:val="22"/>
        </w:rPr>
        <w:t xml:space="preserve"> + 1 forward model runs. As the resolution of an inversion increases, the number of forward </w:t>
      </w:r>
      <w:proofErr w:type="gramStart"/>
      <w:r w:rsidR="0067161A">
        <w:rPr>
          <w:rFonts w:ascii="Times New Roman" w:hAnsi="Times New Roman" w:cs="Times New Roman"/>
          <w:sz w:val="22"/>
        </w:rPr>
        <w:t>model</w:t>
      </w:r>
      <w:proofErr w:type="gramEnd"/>
      <w:r w:rsidR="0067161A">
        <w:rPr>
          <w:rFonts w:ascii="Times New Roman" w:hAnsi="Times New Roman" w:cs="Times New Roman"/>
          <w:sz w:val="22"/>
        </w:rPr>
        <w:t xml:space="preserve"> runs increases exponentially and the cost of a single model run increases</w:t>
      </w:r>
      <w:r w:rsidR="0053318B">
        <w:rPr>
          <w:rFonts w:ascii="Times New Roman" w:hAnsi="Times New Roman" w:cs="Times New Roman"/>
          <w:sz w:val="22"/>
        </w:rPr>
        <w:t>.</w:t>
      </w:r>
      <w:r w:rsidR="004770B4">
        <w:rPr>
          <w:rFonts w:ascii="Times New Roman" w:hAnsi="Times New Roman" w:cs="Times New Roman"/>
          <w:sz w:val="22"/>
        </w:rPr>
        <w:t xml:space="preserve"> </w:t>
      </w:r>
      <w:r w:rsidR="0053318B">
        <w:rPr>
          <w:rFonts w:ascii="Times New Roman" w:hAnsi="Times New Roman" w:cs="Times New Roman"/>
          <w:sz w:val="22"/>
        </w:rPr>
        <w:t>Even with highly parallelized forward model runs and significant computational resources, constructing a Jacobian at such a high resolution is challenging.</w:t>
      </w:r>
    </w:p>
    <w:p w14:paraId="02B1C8FC" w14:textId="4EE86EA3" w:rsidR="0053318B" w:rsidRDefault="0053318B" w:rsidP="0053318B">
      <w:pPr>
        <w:rPr>
          <w:rFonts w:ascii="Times New Roman" w:hAnsi="Times New Roman" w:cs="Times New Roman"/>
          <w:sz w:val="22"/>
        </w:rPr>
      </w:pPr>
    </w:p>
    <w:p w14:paraId="21C9CF0E" w14:textId="097E7478" w:rsidR="003D2597" w:rsidRPr="003D2597" w:rsidRDefault="00141848" w:rsidP="0053318B">
      <w:pPr>
        <w:rPr>
          <w:rFonts w:ascii="Times New Roman" w:hAnsi="Times New Roman" w:cs="Times New Roman"/>
          <w:sz w:val="22"/>
        </w:rPr>
      </w:pPr>
      <w:r>
        <w:rPr>
          <w:rFonts w:ascii="Times New Roman" w:hAnsi="Times New Roman" w:cs="Times New Roman"/>
          <w:sz w:val="22"/>
        </w:rPr>
        <w:t xml:space="preserve">Past attempts to reduce the computational cost of high-resolution analytic inversions fall into two general categories: dimension reduction and rank reduction. In the first case, the dimension of the inverse problem is reduced by aggregating grid cells. </w:t>
      </w:r>
      <w:proofErr w:type="spellStart"/>
      <w:r w:rsidR="00CF548C">
        <w:rPr>
          <w:rFonts w:ascii="Times New Roman" w:hAnsi="Times New Roman" w:cs="Times New Roman"/>
          <w:sz w:val="22"/>
        </w:rPr>
        <w:t>Bocquet</w:t>
      </w:r>
      <w:proofErr w:type="spellEnd"/>
      <w:r w:rsidR="00CF548C">
        <w:rPr>
          <w:rFonts w:ascii="Times New Roman" w:hAnsi="Times New Roman" w:cs="Times New Roman"/>
          <w:sz w:val="22"/>
        </w:rPr>
        <w:t xml:space="preserve"> et al. (2011) </w:t>
      </w:r>
      <w:r w:rsidR="0097729D">
        <w:rPr>
          <w:rFonts w:ascii="Times New Roman" w:hAnsi="Times New Roman" w:cs="Times New Roman"/>
          <w:sz w:val="22"/>
        </w:rPr>
        <w:t xml:space="preserve">defined a method to find the optimal reduced-dimension grid over a dictionary of all allowed reduced-dimension grids. The resulting grid was optimal only within the class of allowed grids and required the storage of inverse variables for all listed grids, </w:t>
      </w:r>
      <w:commentRangeStart w:id="175"/>
      <w:r w:rsidR="0097729D">
        <w:rPr>
          <w:rFonts w:ascii="Times New Roman" w:hAnsi="Times New Roman" w:cs="Times New Roman"/>
          <w:sz w:val="22"/>
        </w:rPr>
        <w:t xml:space="preserve">incurring significant memory use and mitigating the computational benefit of grid aggregation. </w:t>
      </w:r>
      <w:commentRangeEnd w:id="175"/>
      <w:r w:rsidR="004A0E62">
        <w:rPr>
          <w:rStyle w:val="CommentReference"/>
        </w:rPr>
        <w:commentReference w:id="175"/>
      </w:r>
      <w:r w:rsidR="0097729D">
        <w:rPr>
          <w:rFonts w:ascii="Times New Roman" w:hAnsi="Times New Roman" w:cs="Times New Roman"/>
          <w:sz w:val="22"/>
        </w:rPr>
        <w:t xml:space="preserve">Turner </w:t>
      </w:r>
      <w:r w:rsidR="003D2597">
        <w:rPr>
          <w:rFonts w:ascii="Times New Roman" w:hAnsi="Times New Roman" w:cs="Times New Roman"/>
          <w:sz w:val="22"/>
        </w:rPr>
        <w:t>and Jacob</w:t>
      </w:r>
      <w:r w:rsidR="0097729D">
        <w:rPr>
          <w:rFonts w:ascii="Times New Roman" w:hAnsi="Times New Roman" w:cs="Times New Roman"/>
          <w:sz w:val="22"/>
        </w:rPr>
        <w:t xml:space="preserve"> (2015) reduced the dimension of an analytic inversion by creating a</w:t>
      </w:r>
      <w:r w:rsidR="003D2597">
        <w:rPr>
          <w:rFonts w:ascii="Times New Roman" w:hAnsi="Times New Roman" w:cs="Times New Roman"/>
          <w:sz w:val="22"/>
        </w:rPr>
        <w:t xml:space="preserve"> </w:t>
      </w:r>
      <w:r w:rsidR="003D2597">
        <w:rPr>
          <w:rFonts w:ascii="Times New Roman" w:hAnsi="Times New Roman" w:cs="Times New Roman"/>
          <w:i/>
          <w:sz w:val="22"/>
        </w:rPr>
        <w:t>k</w:t>
      </w:r>
      <w:r w:rsidR="003D2597">
        <w:rPr>
          <w:rFonts w:ascii="Times New Roman" w:hAnsi="Times New Roman" w:cs="Times New Roman"/>
          <w:sz w:val="22"/>
        </w:rPr>
        <w:t xml:space="preserve">-member </w:t>
      </w:r>
      <w:r w:rsidR="0097729D" w:rsidRPr="003D2597">
        <w:rPr>
          <w:rFonts w:ascii="Times New Roman" w:hAnsi="Times New Roman" w:cs="Times New Roman"/>
          <w:sz w:val="22"/>
        </w:rPr>
        <w:t>Gaussian</w:t>
      </w:r>
      <w:r w:rsidR="0097729D">
        <w:rPr>
          <w:rFonts w:ascii="Times New Roman" w:hAnsi="Times New Roman" w:cs="Times New Roman"/>
          <w:sz w:val="22"/>
        </w:rPr>
        <w:t xml:space="preserve"> mixture model</w:t>
      </w:r>
      <w:r w:rsidR="003D2597">
        <w:rPr>
          <w:rFonts w:ascii="Times New Roman" w:hAnsi="Times New Roman" w:cs="Times New Roman"/>
          <w:sz w:val="22"/>
        </w:rPr>
        <w:t xml:space="preserve">. While the choice of </w:t>
      </w:r>
      <w:r w:rsidR="003D2597">
        <w:rPr>
          <w:rFonts w:ascii="Times New Roman" w:hAnsi="Times New Roman" w:cs="Times New Roman"/>
          <w:i/>
          <w:sz w:val="22"/>
        </w:rPr>
        <w:t>k</w:t>
      </w:r>
      <w:r w:rsidR="003D2597">
        <w:rPr>
          <w:rFonts w:ascii="Times New Roman" w:hAnsi="Times New Roman" w:cs="Times New Roman"/>
          <w:sz w:val="22"/>
        </w:rPr>
        <w:t xml:space="preserve"> minimized the sum of aggregation and smoothing error to find the optimal dimension, the Gaussians were defined using the sub-optimally on the basis of the subjectively-determined similarity of grid cells to each other. </w:t>
      </w:r>
      <w:r w:rsidR="00605262">
        <w:rPr>
          <w:rFonts w:ascii="Times New Roman" w:hAnsi="Times New Roman" w:cs="Times New Roman"/>
          <w:sz w:val="22"/>
        </w:rPr>
        <w:t xml:space="preserve">The method also relies on prior emissions estimates to allocate the reduced-dimension solution to the original grid. </w:t>
      </w:r>
      <w:r w:rsidR="003D2597">
        <w:rPr>
          <w:rFonts w:ascii="Times New Roman" w:hAnsi="Times New Roman" w:cs="Times New Roman"/>
          <w:sz w:val="22"/>
        </w:rPr>
        <w:t xml:space="preserve">Reduced rank approaches defined first by </w:t>
      </w:r>
      <w:proofErr w:type="spellStart"/>
      <w:r w:rsidR="003D2597">
        <w:rPr>
          <w:rFonts w:ascii="Times New Roman" w:hAnsi="Times New Roman" w:cs="Times New Roman"/>
          <w:sz w:val="22"/>
        </w:rPr>
        <w:t>Spantini</w:t>
      </w:r>
      <w:proofErr w:type="spellEnd"/>
      <w:r w:rsidR="003D2597">
        <w:rPr>
          <w:rFonts w:ascii="Times New Roman" w:hAnsi="Times New Roman" w:cs="Times New Roman"/>
          <w:sz w:val="22"/>
        </w:rPr>
        <w:t xml:space="preserve"> et al. (2015) and elaborated on by </w:t>
      </w:r>
      <w:proofErr w:type="spellStart"/>
      <w:r w:rsidR="003D2597">
        <w:rPr>
          <w:rFonts w:ascii="Times New Roman" w:hAnsi="Times New Roman" w:cs="Times New Roman"/>
          <w:sz w:val="22"/>
        </w:rPr>
        <w:t>Bousserez</w:t>
      </w:r>
      <w:proofErr w:type="spellEnd"/>
      <w:r w:rsidR="003D2597">
        <w:rPr>
          <w:rFonts w:ascii="Times New Roman" w:hAnsi="Times New Roman" w:cs="Times New Roman"/>
          <w:sz w:val="22"/>
        </w:rPr>
        <w:t xml:space="preserve"> and </w:t>
      </w:r>
      <w:proofErr w:type="spellStart"/>
      <w:r w:rsidR="003D2597">
        <w:rPr>
          <w:rFonts w:ascii="Times New Roman" w:hAnsi="Times New Roman" w:cs="Times New Roman"/>
          <w:sz w:val="22"/>
        </w:rPr>
        <w:t>Henze</w:t>
      </w:r>
      <w:proofErr w:type="spellEnd"/>
      <w:r w:rsidR="003D2597">
        <w:rPr>
          <w:rFonts w:ascii="Times New Roman" w:hAnsi="Times New Roman" w:cs="Times New Roman"/>
          <w:sz w:val="22"/>
        </w:rPr>
        <w:t xml:space="preserve"> (2018) take advantage of the variability of information content in an inverse system to solve the inversion only in the directions with most information content. The resulting low-rank approximations for the posterior </w:t>
      </w:r>
      <w:commentRangeStart w:id="176"/>
      <w:r w:rsidR="003D2597">
        <w:rPr>
          <w:rFonts w:ascii="Times New Roman" w:hAnsi="Times New Roman" w:cs="Times New Roman"/>
          <w:sz w:val="22"/>
        </w:rPr>
        <w:t xml:space="preserve">solution decrease the computational cost of inverting dense </w:t>
      </w:r>
      <w:r w:rsidR="003D2597">
        <w:rPr>
          <w:rFonts w:ascii="Times New Roman" w:hAnsi="Times New Roman" w:cs="Times New Roman"/>
          <w:i/>
          <w:sz w:val="22"/>
        </w:rPr>
        <w:t>n</w:t>
      </w:r>
      <w:r w:rsidR="003D2597">
        <w:rPr>
          <w:rFonts w:ascii="Times New Roman" w:hAnsi="Times New Roman" w:cs="Times New Roman"/>
          <w:sz w:val="22"/>
        </w:rPr>
        <w:t xml:space="preserve"> x </w:t>
      </w:r>
      <w:r w:rsidR="003D2597">
        <w:rPr>
          <w:rFonts w:ascii="Times New Roman" w:hAnsi="Times New Roman" w:cs="Times New Roman"/>
          <w:i/>
          <w:sz w:val="22"/>
        </w:rPr>
        <w:t>n</w:t>
      </w:r>
      <w:r w:rsidR="003D2597">
        <w:rPr>
          <w:rFonts w:ascii="Times New Roman" w:hAnsi="Times New Roman" w:cs="Times New Roman"/>
          <w:sz w:val="22"/>
        </w:rPr>
        <w:t xml:space="preserve"> matrices but not the cost of constructing the Jacobian. </w:t>
      </w:r>
      <w:commentRangeEnd w:id="176"/>
      <w:r w:rsidR="004A0E62">
        <w:rPr>
          <w:rStyle w:val="CommentReference"/>
        </w:rPr>
        <w:commentReference w:id="176"/>
      </w:r>
      <w:proofErr w:type="spellStart"/>
      <w:r w:rsidR="003D2597">
        <w:rPr>
          <w:rFonts w:ascii="Times New Roman" w:hAnsi="Times New Roman" w:cs="Times New Roman"/>
          <w:sz w:val="22"/>
        </w:rPr>
        <w:t>Bousserez</w:t>
      </w:r>
      <w:proofErr w:type="spellEnd"/>
      <w:r w:rsidR="003D2597">
        <w:rPr>
          <w:rFonts w:ascii="Times New Roman" w:hAnsi="Times New Roman" w:cs="Times New Roman"/>
          <w:sz w:val="22"/>
        </w:rPr>
        <w:t xml:space="preserve"> and </w:t>
      </w:r>
      <w:proofErr w:type="spellStart"/>
      <w:r w:rsidR="003D2597">
        <w:rPr>
          <w:rFonts w:ascii="Times New Roman" w:hAnsi="Times New Roman" w:cs="Times New Roman"/>
          <w:sz w:val="22"/>
        </w:rPr>
        <w:t>Henze</w:t>
      </w:r>
      <w:proofErr w:type="spellEnd"/>
      <w:r w:rsidR="003D2597">
        <w:rPr>
          <w:rFonts w:ascii="Times New Roman" w:hAnsi="Times New Roman" w:cs="Times New Roman"/>
          <w:sz w:val="22"/>
        </w:rPr>
        <w:t xml:space="preserve"> (2018) </w:t>
      </w:r>
      <w:commentRangeStart w:id="177"/>
      <w:r w:rsidR="003D2597">
        <w:rPr>
          <w:rFonts w:ascii="Times New Roman" w:hAnsi="Times New Roman" w:cs="Times New Roman"/>
          <w:sz w:val="22"/>
        </w:rPr>
        <w:t>define also a random matrix approach for</w:t>
      </w:r>
      <w:r w:rsidR="007A4AD3">
        <w:rPr>
          <w:rFonts w:ascii="Times New Roman" w:hAnsi="Times New Roman" w:cs="Times New Roman"/>
          <w:sz w:val="22"/>
        </w:rPr>
        <w:t xml:space="preserve"> constructing the rank-reducing projection</w:t>
      </w:r>
      <w:r w:rsidR="003D2597">
        <w:rPr>
          <w:rFonts w:ascii="Times New Roman" w:hAnsi="Times New Roman" w:cs="Times New Roman"/>
          <w:sz w:val="22"/>
        </w:rPr>
        <w:t xml:space="preserve">. </w:t>
      </w:r>
      <w:commentRangeEnd w:id="177"/>
      <w:r w:rsidR="004A0E62">
        <w:rPr>
          <w:rStyle w:val="CommentReference"/>
        </w:rPr>
        <w:commentReference w:id="177"/>
      </w:r>
      <w:r w:rsidR="003D2597">
        <w:rPr>
          <w:rFonts w:ascii="Times New Roman" w:hAnsi="Times New Roman" w:cs="Times New Roman"/>
          <w:sz w:val="22"/>
        </w:rPr>
        <w:t>This approach</w:t>
      </w:r>
      <w:r w:rsidR="007A4AD3">
        <w:rPr>
          <w:rFonts w:ascii="Times New Roman" w:hAnsi="Times New Roman" w:cs="Times New Roman"/>
          <w:sz w:val="22"/>
        </w:rPr>
        <w:t xml:space="preserve"> </w:t>
      </w:r>
      <w:r w:rsidR="003D2597">
        <w:rPr>
          <w:rFonts w:ascii="Times New Roman" w:hAnsi="Times New Roman" w:cs="Times New Roman"/>
          <w:sz w:val="22"/>
        </w:rPr>
        <w:t>employ</w:t>
      </w:r>
      <w:r w:rsidR="007A4AD3">
        <w:rPr>
          <w:rFonts w:ascii="Times New Roman" w:hAnsi="Times New Roman" w:cs="Times New Roman"/>
          <w:sz w:val="22"/>
        </w:rPr>
        <w:t>s</w:t>
      </w:r>
      <w:r w:rsidR="003D2597">
        <w:rPr>
          <w:rFonts w:ascii="Times New Roman" w:hAnsi="Times New Roman" w:cs="Times New Roman"/>
          <w:sz w:val="22"/>
        </w:rPr>
        <w:t xml:space="preserve"> both the forward model and the adjoint</w:t>
      </w:r>
      <w:r w:rsidR="007A4AD3">
        <w:rPr>
          <w:rFonts w:ascii="Times New Roman" w:hAnsi="Times New Roman" w:cs="Times New Roman"/>
          <w:sz w:val="22"/>
        </w:rPr>
        <w:t xml:space="preserve">, increasing the computational cost and </w:t>
      </w:r>
      <w:r w:rsidR="003D2597">
        <w:rPr>
          <w:rFonts w:ascii="Times New Roman" w:hAnsi="Times New Roman" w:cs="Times New Roman"/>
          <w:sz w:val="22"/>
        </w:rPr>
        <w:t>requir</w:t>
      </w:r>
      <w:r w:rsidR="007A4AD3">
        <w:rPr>
          <w:rFonts w:ascii="Times New Roman" w:hAnsi="Times New Roman" w:cs="Times New Roman"/>
          <w:sz w:val="22"/>
        </w:rPr>
        <w:t>ing</w:t>
      </w:r>
      <w:r w:rsidR="003D2597">
        <w:rPr>
          <w:rFonts w:ascii="Times New Roman" w:hAnsi="Times New Roman" w:cs="Times New Roman"/>
          <w:sz w:val="22"/>
        </w:rPr>
        <w:t xml:space="preserve"> continued development of the adjoint.</w:t>
      </w:r>
    </w:p>
    <w:p w14:paraId="394BCE52" w14:textId="77777777" w:rsidR="003D2597" w:rsidRDefault="003D2597" w:rsidP="0053318B">
      <w:pPr>
        <w:rPr>
          <w:rFonts w:ascii="Times New Roman" w:hAnsi="Times New Roman" w:cs="Times New Roman"/>
          <w:sz w:val="22"/>
        </w:rPr>
      </w:pPr>
    </w:p>
    <w:p w14:paraId="331D6721" w14:textId="1079F620" w:rsidR="003D2597" w:rsidRPr="007A4AD3" w:rsidRDefault="003D2597" w:rsidP="003D2597">
      <w:pPr>
        <w:rPr>
          <w:rFonts w:ascii="Times New Roman" w:hAnsi="Times New Roman" w:cs="Times New Roman"/>
          <w:sz w:val="22"/>
        </w:rPr>
      </w:pPr>
      <w:r>
        <w:rPr>
          <w:rFonts w:ascii="Times New Roman" w:hAnsi="Times New Roman" w:cs="Times New Roman"/>
          <w:sz w:val="22"/>
        </w:rPr>
        <w:t xml:space="preserve">Here we define a method for constructing a </w:t>
      </w:r>
      <w:r w:rsidR="007A4AD3">
        <w:rPr>
          <w:rFonts w:ascii="Times New Roman" w:hAnsi="Times New Roman" w:cs="Times New Roman"/>
          <w:sz w:val="22"/>
        </w:rPr>
        <w:t xml:space="preserve">rank </w:t>
      </w:r>
      <w:r w:rsidR="007A4AD3">
        <w:rPr>
          <w:rFonts w:ascii="Times New Roman" w:hAnsi="Times New Roman" w:cs="Times New Roman"/>
          <w:i/>
          <w:sz w:val="22"/>
        </w:rPr>
        <w:t>k</w:t>
      </w:r>
      <w:r>
        <w:rPr>
          <w:rFonts w:ascii="Times New Roman" w:hAnsi="Times New Roman" w:cs="Times New Roman"/>
          <w:sz w:val="22"/>
        </w:rPr>
        <w:t xml:space="preserve"> Jacobian </w:t>
      </w:r>
      <w:r w:rsidR="007A4AD3">
        <w:rPr>
          <w:rFonts w:ascii="Times New Roman" w:hAnsi="Times New Roman" w:cs="Times New Roman"/>
          <w:sz w:val="22"/>
        </w:rPr>
        <w:t xml:space="preserve">that uses only </w:t>
      </w:r>
      <w:r w:rsidR="009A10E6">
        <w:rPr>
          <w:rFonts w:ascii="Times New Roman" w:hAnsi="Times New Roman" w:cs="Times New Roman"/>
          <w:sz w:val="22"/>
        </w:rPr>
        <w:t>~</w:t>
      </w:r>
      <w:r w:rsidR="007A4AD3">
        <w:rPr>
          <w:rFonts w:ascii="Times New Roman" w:hAnsi="Times New Roman" w:cs="Times New Roman"/>
          <w:i/>
          <w:sz w:val="22"/>
        </w:rPr>
        <w:t>k</w:t>
      </w:r>
      <w:r w:rsidR="007A4AD3">
        <w:rPr>
          <w:rFonts w:ascii="Times New Roman" w:hAnsi="Times New Roman" w:cs="Times New Roman"/>
          <w:sz w:val="22"/>
        </w:rPr>
        <w:t xml:space="preserve"> forward model runs and entirely avoids the use of the adjoint. </w:t>
      </w:r>
      <w:r w:rsidR="00605262">
        <w:rPr>
          <w:rFonts w:ascii="Times New Roman" w:hAnsi="Times New Roman" w:cs="Times New Roman"/>
          <w:sz w:val="22"/>
        </w:rPr>
        <w:t>The method</w:t>
      </w:r>
      <w:r w:rsidR="003A45C5">
        <w:rPr>
          <w:rFonts w:ascii="Times New Roman" w:hAnsi="Times New Roman" w:cs="Times New Roman"/>
          <w:sz w:val="22"/>
        </w:rPr>
        <w:t xml:space="preserve"> </w:t>
      </w:r>
      <w:r w:rsidR="009A10E6">
        <w:rPr>
          <w:rFonts w:ascii="Times New Roman" w:hAnsi="Times New Roman" w:cs="Times New Roman"/>
          <w:sz w:val="22"/>
        </w:rPr>
        <w:t xml:space="preserve">converges to an approximation of the Jacobian that is most </w:t>
      </w:r>
      <w:r w:rsidR="003A45C5">
        <w:rPr>
          <w:rFonts w:ascii="Times New Roman" w:hAnsi="Times New Roman" w:cs="Times New Roman"/>
          <w:sz w:val="22"/>
        </w:rPr>
        <w:t>accurate in areas with high information content</w:t>
      </w:r>
      <w:r w:rsidR="009A10E6">
        <w:rPr>
          <w:rFonts w:ascii="Times New Roman" w:hAnsi="Times New Roman" w:cs="Times New Roman"/>
          <w:sz w:val="22"/>
        </w:rPr>
        <w:t xml:space="preserve">. We define </w:t>
      </w:r>
      <w:proofErr w:type="spellStart"/>
      <w:proofErr w:type="gramStart"/>
      <w:r w:rsidR="009A10E6">
        <w:rPr>
          <w:rFonts w:ascii="Times New Roman" w:hAnsi="Times New Roman" w:cs="Times New Roman"/>
          <w:sz w:val="22"/>
        </w:rPr>
        <w:t>an</w:t>
      </w:r>
      <w:proofErr w:type="spellEnd"/>
      <w:r w:rsidR="009A10E6">
        <w:rPr>
          <w:rFonts w:ascii="Times New Roman" w:hAnsi="Times New Roman" w:cs="Times New Roman"/>
          <w:sz w:val="22"/>
        </w:rPr>
        <w:t xml:space="preserve"> a</w:t>
      </w:r>
      <w:proofErr w:type="gramEnd"/>
      <w:r w:rsidR="009A10E6">
        <w:rPr>
          <w:rFonts w:ascii="Times New Roman" w:hAnsi="Times New Roman" w:cs="Times New Roman"/>
          <w:sz w:val="22"/>
        </w:rPr>
        <w:t xml:space="preserve"> posteriori filter that sets the Jacobian to zero in areas without sufficient information content. The resulting posterior solution optimizes emissions only in those areas with high information content and defaults to the prior estimate elsewhere.</w:t>
      </w:r>
      <w:r w:rsidR="00605262">
        <w:rPr>
          <w:rFonts w:ascii="Times New Roman" w:hAnsi="Times New Roman" w:cs="Times New Roman"/>
          <w:sz w:val="22"/>
        </w:rPr>
        <w:t xml:space="preserve"> Section 2 describes a method by w</w:t>
      </w:r>
      <w:r w:rsidR="00605262" w:rsidRPr="00605262">
        <w:rPr>
          <w:rFonts w:ascii="Times New Roman" w:hAnsi="Times New Roman" w:cs="Times New Roman"/>
          <w:sz w:val="22"/>
        </w:rPr>
        <w:t>e</w:t>
      </w:r>
      <w:r w:rsidR="00605262">
        <w:rPr>
          <w:rFonts w:ascii="Times New Roman" w:hAnsi="Times New Roman" w:cs="Times New Roman"/>
          <w:sz w:val="22"/>
        </w:rPr>
        <w:t xml:space="preserve"> iteratively update a low-cost initial estimate of the Jacobian matrix by applying a finite difference scheme to the</w:t>
      </w:r>
      <w:r w:rsidR="00605262" w:rsidRPr="00123ED7">
        <w:rPr>
          <w:rFonts w:ascii="Times New Roman" w:hAnsi="Times New Roman" w:cs="Times New Roman"/>
          <w:sz w:val="22"/>
        </w:rPr>
        <w:t xml:space="preserve"> dominant patterns of information content </w:t>
      </w:r>
      <w:r w:rsidR="00605262">
        <w:rPr>
          <w:rFonts w:ascii="Times New Roman" w:hAnsi="Times New Roman" w:cs="Times New Roman"/>
          <w:sz w:val="22"/>
        </w:rPr>
        <w:t xml:space="preserve">in the system. Section </w:t>
      </w:r>
      <w:r w:rsidR="00605262">
        <w:rPr>
          <w:rFonts w:ascii="Times New Roman" w:hAnsi="Times New Roman" w:cs="Times New Roman"/>
          <w:sz w:val="22"/>
        </w:rPr>
        <w:lastRenderedPageBreak/>
        <w:t xml:space="preserve">3 applies the method to an inversion of </w:t>
      </w:r>
      <w:r w:rsidR="00FC19B5">
        <w:rPr>
          <w:rFonts w:ascii="Times New Roman" w:hAnsi="Times New Roman" w:cs="Times New Roman"/>
          <w:sz w:val="22"/>
        </w:rPr>
        <w:t xml:space="preserve">atmospheric </w:t>
      </w:r>
      <w:r w:rsidR="00605262">
        <w:rPr>
          <w:rFonts w:ascii="Times New Roman" w:hAnsi="Times New Roman" w:cs="Times New Roman"/>
          <w:sz w:val="22"/>
        </w:rPr>
        <w:t>methane</w:t>
      </w:r>
      <w:r w:rsidR="00FC19B5">
        <w:rPr>
          <w:rFonts w:ascii="Times New Roman" w:hAnsi="Times New Roman" w:cs="Times New Roman"/>
          <w:sz w:val="22"/>
        </w:rPr>
        <w:t xml:space="preserve"> column</w:t>
      </w:r>
      <w:r w:rsidR="00605262">
        <w:rPr>
          <w:rFonts w:ascii="Times New Roman" w:hAnsi="Times New Roman" w:cs="Times New Roman"/>
          <w:sz w:val="22"/>
        </w:rPr>
        <w:t xml:space="preserve"> retrievals from </w:t>
      </w:r>
      <w:r w:rsidR="00FC19B5">
        <w:rPr>
          <w:rFonts w:ascii="Times New Roman" w:hAnsi="Times New Roman" w:cs="Times New Roman"/>
          <w:sz w:val="22"/>
        </w:rPr>
        <w:t xml:space="preserve">GOSAT </w:t>
      </w:r>
      <w:r w:rsidR="00605262">
        <w:rPr>
          <w:rFonts w:ascii="Times New Roman" w:hAnsi="Times New Roman" w:cs="Times New Roman"/>
          <w:sz w:val="22"/>
        </w:rPr>
        <w:t xml:space="preserve">for July </w:t>
      </w:r>
      <w:r w:rsidR="00FC19B5">
        <w:rPr>
          <w:rFonts w:ascii="Times New Roman" w:hAnsi="Times New Roman" w:cs="Times New Roman"/>
          <w:sz w:val="22"/>
        </w:rPr>
        <w:t xml:space="preserve">2009 </w:t>
      </w:r>
      <w:r w:rsidR="00605262">
        <w:rPr>
          <w:rFonts w:ascii="Times New Roman" w:hAnsi="Times New Roman" w:cs="Times New Roman"/>
          <w:sz w:val="22"/>
        </w:rPr>
        <w:t>over the North American domain at</w:t>
      </w:r>
      <w:r w:rsidR="00FC19B5">
        <w:rPr>
          <w:rFonts w:ascii="Times New Roman" w:hAnsi="Times New Roman" w:cs="Times New Roman"/>
          <w:sz w:val="22"/>
        </w:rPr>
        <w:t xml:space="preserve"> 1º x 1.25º </w:t>
      </w:r>
      <w:r w:rsidR="00605262">
        <w:rPr>
          <w:rFonts w:ascii="Times New Roman" w:hAnsi="Times New Roman" w:cs="Times New Roman"/>
          <w:sz w:val="22"/>
        </w:rPr>
        <w:t>resolution.</w:t>
      </w:r>
    </w:p>
    <w:p w14:paraId="3A7B9BCB" w14:textId="6681A384" w:rsidR="00BD4632" w:rsidRDefault="00BD4632" w:rsidP="00BD4632">
      <w:pPr>
        <w:rPr>
          <w:rFonts w:ascii="Times New Roman" w:hAnsi="Times New Roman" w:cs="Times New Roman"/>
          <w:sz w:val="22"/>
        </w:rPr>
      </w:pPr>
    </w:p>
    <w:p w14:paraId="4CA8CBBF" w14:textId="4937E9D4" w:rsidR="00605262" w:rsidRPr="00123ED7" w:rsidRDefault="00605262" w:rsidP="00605262">
      <w:pPr>
        <w:rPr>
          <w:rFonts w:ascii="Times New Roman" w:hAnsi="Times New Roman" w:cs="Times New Roman"/>
          <w:sz w:val="22"/>
        </w:rPr>
      </w:pPr>
      <w:commentRangeStart w:id="178"/>
      <w:r>
        <w:rPr>
          <w:rFonts w:ascii="Times New Roman" w:hAnsi="Times New Roman" w:cs="Times New Roman"/>
          <w:b/>
          <w:sz w:val="22"/>
        </w:rPr>
        <w:t>Section 2: Methods</w:t>
      </w:r>
      <w:commentRangeEnd w:id="178"/>
      <w:r w:rsidR="00F85C27">
        <w:rPr>
          <w:rStyle w:val="CommentReference"/>
        </w:rPr>
        <w:commentReference w:id="178"/>
      </w:r>
    </w:p>
    <w:p w14:paraId="166AE456" w14:textId="465FA37A" w:rsidR="00605262" w:rsidRDefault="00605262" w:rsidP="00BD4632">
      <w:pPr>
        <w:rPr>
          <w:rFonts w:ascii="Times New Roman" w:hAnsi="Times New Roman" w:cs="Times New Roman"/>
          <w:sz w:val="22"/>
        </w:rPr>
      </w:pPr>
    </w:p>
    <w:p w14:paraId="5E0F5E7A" w14:textId="6803E2A1" w:rsidR="00A44FCE" w:rsidRDefault="00A44FCE" w:rsidP="00BD4632">
      <w:pPr>
        <w:rPr>
          <w:rFonts w:ascii="Times New Roman" w:hAnsi="Times New Roman" w:cs="Times New Roman"/>
          <w:sz w:val="22"/>
        </w:rPr>
      </w:pPr>
      <w:r>
        <w:rPr>
          <w:rFonts w:ascii="Times New Roman" w:hAnsi="Times New Roman" w:cs="Times New Roman"/>
          <w:sz w:val="22"/>
        </w:rPr>
        <w:t xml:space="preserve">Inverse models </w:t>
      </w:r>
      <w:r w:rsidR="00AE1F5E">
        <w:rPr>
          <w:rFonts w:ascii="Times New Roman" w:hAnsi="Times New Roman" w:cs="Times New Roman"/>
          <w:sz w:val="22"/>
        </w:rPr>
        <w:t xml:space="preserve">define the dependence of </w:t>
      </w:r>
      <w:r w:rsidR="0085365F">
        <w:rPr>
          <w:rFonts w:ascii="Times New Roman" w:hAnsi="Times New Roman" w:cs="Times New Roman"/>
          <w:sz w:val="22"/>
        </w:rPr>
        <w:t>state variables, such as emissions,</w:t>
      </w:r>
      <w:r w:rsidR="00AE1F5E">
        <w:rPr>
          <w:rFonts w:ascii="Times New Roman" w:hAnsi="Times New Roman" w:cs="Times New Roman"/>
          <w:sz w:val="22"/>
        </w:rPr>
        <w:t xml:space="preserve"> on observations. </w:t>
      </w:r>
      <w:r w:rsidR="0085365F">
        <w:rPr>
          <w:rFonts w:ascii="Times New Roman" w:hAnsi="Times New Roman" w:cs="Times New Roman"/>
          <w:sz w:val="22"/>
        </w:rPr>
        <w:t>Inversions</w:t>
      </w:r>
      <w:r w:rsidR="00AE1F5E">
        <w:rPr>
          <w:rFonts w:ascii="Times New Roman" w:hAnsi="Times New Roman" w:cs="Times New Roman"/>
          <w:sz w:val="22"/>
        </w:rPr>
        <w:t xml:space="preserve"> account for errors in the observations, model, and prior emissions estimates by solving</w:t>
      </w:r>
      <w:r>
        <w:rPr>
          <w:rFonts w:ascii="Times New Roman" w:hAnsi="Times New Roman" w:cs="Times New Roman"/>
          <w:sz w:val="22"/>
        </w:rPr>
        <w:t xml:space="preserve"> for the most likely set of </w:t>
      </w:r>
      <w:r w:rsidR="0085365F" w:rsidRPr="0085365F">
        <w:rPr>
          <w:rFonts w:ascii="Times New Roman" w:hAnsi="Times New Roman" w:cs="Times New Roman"/>
          <w:i/>
          <w:sz w:val="22"/>
        </w:rPr>
        <w:t>n</w:t>
      </w:r>
      <w:r w:rsidR="0085365F">
        <w:rPr>
          <w:rFonts w:ascii="Times New Roman" w:hAnsi="Times New Roman" w:cs="Times New Roman"/>
          <w:sz w:val="22"/>
        </w:rPr>
        <w:t xml:space="preserve"> </w:t>
      </w:r>
      <w:r w:rsidR="0085365F" w:rsidRPr="0085365F">
        <w:rPr>
          <w:rFonts w:ascii="Times New Roman" w:hAnsi="Times New Roman" w:cs="Times New Roman"/>
          <w:sz w:val="22"/>
        </w:rPr>
        <w:t>state</w:t>
      </w:r>
      <w:r w:rsidR="0085365F">
        <w:rPr>
          <w:rFonts w:ascii="Times New Roman" w:hAnsi="Times New Roman" w:cs="Times New Roman"/>
          <w:sz w:val="22"/>
        </w:rPr>
        <w:t xml:space="preserve"> variables</w:t>
      </w:r>
      <w:r>
        <w:rPr>
          <w:rFonts w:ascii="Times New Roman" w:hAnsi="Times New Roman" w:cs="Times New Roman"/>
          <w:sz w:val="22"/>
        </w:rPr>
        <w:t xml:space="preserve"> </w:t>
      </w:r>
      <m:oMath>
        <m:acc>
          <m:accPr>
            <m:ctrlPr>
              <w:rPr>
                <w:rFonts w:ascii="Cambria Math" w:hAnsi="Cambria Math" w:cs="Times New Roman"/>
                <w:i/>
                <w:sz w:val="22"/>
              </w:rPr>
            </m:ctrlPr>
          </m:accPr>
          <m:e>
            <m:r>
              <m:rPr>
                <m:sty m:val="b"/>
              </m:rPr>
              <w:rPr>
                <w:rFonts w:ascii="Cambria Math" w:hAnsi="Cambria Math" w:cs="Times New Roman"/>
                <w:sz w:val="22"/>
              </w:rPr>
              <m:t>x</m:t>
            </m:r>
          </m:e>
        </m:acc>
      </m:oMath>
      <w:r w:rsidR="007B0387">
        <w:rPr>
          <w:rFonts w:ascii="Times New Roman" w:hAnsi="Times New Roman" w:cs="Times New Roman"/>
          <w:b/>
          <w:sz w:val="22"/>
        </w:rPr>
        <w:t xml:space="preserve"> </w:t>
      </w:r>
      <w:r>
        <w:rPr>
          <w:rFonts w:ascii="Times New Roman" w:hAnsi="Times New Roman" w:cs="Times New Roman"/>
          <w:sz w:val="22"/>
        </w:rPr>
        <w:t xml:space="preserve">given </w:t>
      </w:r>
      <w:r w:rsidR="0085365F" w:rsidRPr="0085365F">
        <w:rPr>
          <w:rFonts w:ascii="Times New Roman" w:hAnsi="Times New Roman" w:cs="Times New Roman"/>
          <w:i/>
          <w:sz w:val="22"/>
        </w:rPr>
        <w:t>m</w:t>
      </w:r>
      <w:r w:rsidR="0085365F">
        <w:rPr>
          <w:rFonts w:ascii="Times New Roman" w:hAnsi="Times New Roman" w:cs="Times New Roman"/>
          <w:sz w:val="22"/>
        </w:rPr>
        <w:t xml:space="preserve"> </w:t>
      </w:r>
      <w:r w:rsidRPr="0085365F">
        <w:rPr>
          <w:rFonts w:ascii="Times New Roman" w:hAnsi="Times New Roman" w:cs="Times New Roman"/>
          <w:sz w:val="22"/>
        </w:rPr>
        <w:t>atmospheric</w:t>
      </w:r>
      <w:r>
        <w:rPr>
          <w:rFonts w:ascii="Times New Roman" w:hAnsi="Times New Roman" w:cs="Times New Roman"/>
          <w:sz w:val="22"/>
        </w:rPr>
        <w:t xml:space="preserve"> observations</w:t>
      </w:r>
      <w:r w:rsidR="007B0387">
        <w:rPr>
          <w:rFonts w:ascii="Times New Roman" w:hAnsi="Times New Roman" w:cs="Times New Roman"/>
          <w:sz w:val="22"/>
        </w:rPr>
        <w:t xml:space="preserve"> </w:t>
      </w:r>
      <w:r w:rsidR="007B0387">
        <w:rPr>
          <w:rFonts w:ascii="Times New Roman" w:hAnsi="Times New Roman" w:cs="Times New Roman"/>
          <w:b/>
          <w:sz w:val="22"/>
        </w:rPr>
        <w:t>y</w:t>
      </w:r>
      <w:r>
        <w:rPr>
          <w:rFonts w:ascii="Times New Roman" w:hAnsi="Times New Roman" w:cs="Times New Roman"/>
          <w:sz w:val="22"/>
        </w:rPr>
        <w:t>.</w:t>
      </w:r>
      <w:r w:rsidRPr="006C0D22">
        <w:rPr>
          <w:rFonts w:ascii="Times New Roman" w:hAnsi="Times New Roman" w:cs="Times New Roman"/>
          <w:sz w:val="22"/>
        </w:rPr>
        <w:t xml:space="preserve"> In a Bayesian inversion, errors in the model and observations </w:t>
      </w:r>
      <w:r>
        <w:rPr>
          <w:rFonts w:ascii="Times New Roman" w:hAnsi="Times New Roman" w:cs="Times New Roman"/>
          <w:sz w:val="22"/>
        </w:rPr>
        <w:t xml:space="preserve">and in the prior </w:t>
      </w:r>
      <w:commentRangeStart w:id="179"/>
      <w:r w:rsidR="00AE1F5E">
        <w:rPr>
          <w:rFonts w:ascii="Times New Roman" w:hAnsi="Times New Roman" w:cs="Times New Roman"/>
          <w:sz w:val="22"/>
        </w:rPr>
        <w:t xml:space="preserve">estimates </w:t>
      </w:r>
      <w:r w:rsidRPr="006C0D22">
        <w:rPr>
          <w:rFonts w:ascii="Times New Roman" w:hAnsi="Times New Roman" w:cs="Times New Roman"/>
          <w:sz w:val="22"/>
        </w:rPr>
        <w:t xml:space="preserve">are assumed to be normally distributed </w:t>
      </w:r>
      <w:commentRangeEnd w:id="179"/>
      <w:r w:rsidR="00F85C27">
        <w:rPr>
          <w:rStyle w:val="CommentReference"/>
        </w:rPr>
        <w:commentReference w:id="179"/>
      </w:r>
      <w:r w:rsidRPr="006C0D22">
        <w:rPr>
          <w:rFonts w:ascii="Times New Roman" w:hAnsi="Times New Roman" w:cs="Times New Roman"/>
          <w:sz w:val="22"/>
        </w:rPr>
        <w:t>and are summarized by the observational</w:t>
      </w:r>
      <w:r>
        <w:rPr>
          <w:rFonts w:ascii="Times New Roman" w:hAnsi="Times New Roman" w:cs="Times New Roman"/>
          <w:sz w:val="22"/>
        </w:rPr>
        <w:t xml:space="preserve"> and prior</w:t>
      </w:r>
      <w:r w:rsidRPr="006C0D22">
        <w:rPr>
          <w:rFonts w:ascii="Times New Roman" w:hAnsi="Times New Roman" w:cs="Times New Roman"/>
          <w:sz w:val="22"/>
        </w:rPr>
        <w:t xml:space="preserve"> error covariance matri</w:t>
      </w:r>
      <w:r>
        <w:rPr>
          <w:rFonts w:ascii="Times New Roman" w:hAnsi="Times New Roman" w:cs="Times New Roman"/>
          <w:sz w:val="22"/>
        </w:rPr>
        <w:t>ces</w:t>
      </w:r>
      <w:r w:rsidRPr="006C0D22">
        <w:rPr>
          <w:rFonts w:ascii="Times New Roman" w:hAnsi="Times New Roman" w:cs="Times New Roman"/>
          <w:sz w:val="22"/>
        </w:rPr>
        <w:t xml:space="preserve"> </w:t>
      </w:r>
      <w:r w:rsidRPr="006C0D22">
        <w:rPr>
          <w:rFonts w:ascii="Times New Roman" w:hAnsi="Times New Roman" w:cs="Times New Roman"/>
          <w:b/>
          <w:sz w:val="22"/>
        </w:rPr>
        <w:t>S</w:t>
      </w:r>
      <w:r w:rsidRPr="006C0D22">
        <w:rPr>
          <w:rFonts w:ascii="Times New Roman" w:hAnsi="Times New Roman" w:cs="Times New Roman"/>
          <w:b/>
          <w:sz w:val="22"/>
          <w:vertAlign w:val="subscript"/>
        </w:rPr>
        <w:t>O</w:t>
      </w:r>
      <w:r>
        <w:rPr>
          <w:rFonts w:ascii="Times New Roman" w:hAnsi="Times New Roman" w:cs="Times New Roman"/>
          <w:sz w:val="22"/>
        </w:rPr>
        <w:t xml:space="preserve"> and </w:t>
      </w:r>
      <w:r>
        <w:rPr>
          <w:rFonts w:ascii="Times New Roman" w:hAnsi="Times New Roman" w:cs="Times New Roman"/>
          <w:b/>
          <w:sz w:val="22"/>
        </w:rPr>
        <w:t>S</w:t>
      </w:r>
      <w:r>
        <w:rPr>
          <w:rFonts w:ascii="Times New Roman" w:hAnsi="Times New Roman" w:cs="Times New Roman"/>
          <w:b/>
          <w:sz w:val="22"/>
          <w:vertAlign w:val="subscript"/>
        </w:rPr>
        <w:t>A</w:t>
      </w:r>
      <w:r>
        <w:rPr>
          <w:rFonts w:ascii="Times New Roman" w:hAnsi="Times New Roman" w:cs="Times New Roman"/>
          <w:sz w:val="22"/>
        </w:rPr>
        <w:t xml:space="preserve">, respectively. </w:t>
      </w:r>
      <w:commentRangeStart w:id="180"/>
      <w:r>
        <w:rPr>
          <w:rFonts w:ascii="Times New Roman" w:hAnsi="Times New Roman" w:cs="Times New Roman"/>
          <w:sz w:val="22"/>
        </w:rPr>
        <w:t xml:space="preserve">Bayes’ theorem allows the explicit formation of a cost function </w:t>
      </w:r>
      <w:r>
        <w:rPr>
          <w:rFonts w:ascii="Times New Roman" w:hAnsi="Times New Roman" w:cs="Times New Roman"/>
          <w:b/>
          <w:sz w:val="22"/>
        </w:rPr>
        <w:t>J</w:t>
      </w:r>
      <w:r>
        <w:rPr>
          <w:rFonts w:ascii="Times New Roman" w:hAnsi="Times New Roman" w:cs="Times New Roman"/>
          <w:sz w:val="22"/>
        </w:rPr>
        <w:t>(</w:t>
      </w:r>
      <w:r w:rsidRPr="003C7615">
        <w:rPr>
          <w:rFonts w:ascii="Times New Roman" w:hAnsi="Times New Roman" w:cs="Times New Roman"/>
          <w:b/>
          <w:sz w:val="22"/>
        </w:rPr>
        <w:t>x</w:t>
      </w:r>
      <w:r>
        <w:rPr>
          <w:rFonts w:ascii="Times New Roman" w:hAnsi="Times New Roman" w:cs="Times New Roman"/>
          <w:sz w:val="22"/>
        </w:rPr>
        <w:t xml:space="preserve">) that, when minimized over all </w:t>
      </w:r>
      <w:r>
        <w:rPr>
          <w:rFonts w:ascii="Times New Roman" w:hAnsi="Times New Roman" w:cs="Times New Roman"/>
          <w:b/>
          <w:sz w:val="22"/>
        </w:rPr>
        <w:t>x</w:t>
      </w:r>
      <w:r>
        <w:rPr>
          <w:rFonts w:ascii="Times New Roman" w:hAnsi="Times New Roman" w:cs="Times New Roman"/>
          <w:sz w:val="22"/>
        </w:rPr>
        <w:t xml:space="preserve">, maximizes the probability of the </w:t>
      </w:r>
      <w:r w:rsidR="0085365F">
        <w:rPr>
          <w:rFonts w:ascii="Times New Roman" w:hAnsi="Times New Roman" w:cs="Times New Roman"/>
          <w:sz w:val="22"/>
        </w:rPr>
        <w:t>state variables</w:t>
      </w:r>
      <w:r>
        <w:rPr>
          <w:rFonts w:ascii="Times New Roman" w:hAnsi="Times New Roman" w:cs="Times New Roman"/>
          <w:sz w:val="22"/>
        </w:rPr>
        <w:t xml:space="preserve"> given the observations:</w:t>
      </w:r>
      <w:commentRangeEnd w:id="180"/>
      <w:r w:rsidR="00F85C27">
        <w:rPr>
          <w:rStyle w:val="CommentReference"/>
        </w:rPr>
        <w:commentReference w:id="180"/>
      </w:r>
    </w:p>
    <w:p w14:paraId="27B460EE" w14:textId="77777777" w:rsidR="007A4AD3" w:rsidRDefault="007A4AD3" w:rsidP="007A4AD3">
      <w:pPr>
        <w:rPr>
          <w:rFonts w:ascii="Times New Roman" w:hAnsi="Times New Roman" w:cs="Times New Roman"/>
          <w:sz w:val="22"/>
        </w:rPr>
      </w:pPr>
    </w:p>
    <w:p w14:paraId="4DF758E9" w14:textId="29B831D8" w:rsidR="007A4AD3" w:rsidRPr="003C7615" w:rsidRDefault="007A4AD3" w:rsidP="007A4AD3">
      <w:pPr>
        <w:ind w:left="720"/>
        <w:rPr>
          <w:rFonts w:ascii="Times New Roman" w:hAnsi="Times New Roman" w:cs="Times New Roman"/>
          <w:sz w:val="22"/>
        </w:rPr>
      </w:pPr>
      <m:oMathPara>
        <m:oMath>
          <m:r>
            <m:rPr>
              <m:sty m:val="b"/>
            </m:rPr>
            <w:rPr>
              <w:rFonts w:ascii="Cambria Math" w:hAnsi="Cambria Math" w:cs="Times New Roman"/>
              <w:sz w:val="22"/>
            </w:rPr>
            <m:t>J</m:t>
          </m:r>
          <m:d>
            <m:dPr>
              <m:ctrlPr>
                <w:rPr>
                  <w:rFonts w:ascii="Cambria Math" w:hAnsi="Cambria Math" w:cs="Times New Roman"/>
                  <w:sz w:val="22"/>
                </w:rPr>
              </m:ctrlPr>
            </m:dPr>
            <m:e>
              <m:r>
                <m:rPr>
                  <m:sty m:val="b"/>
                </m:rPr>
                <w:rPr>
                  <w:rFonts w:ascii="Cambria Math" w:hAnsi="Cambria Math" w:cs="Times New Roman"/>
                  <w:sz w:val="22"/>
                </w:rPr>
                <m:t>x</m:t>
              </m:r>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sz w:val="22"/>
                    </w:rPr>
                  </m:ctrlPr>
                </m:dPr>
                <m:e>
                  <m:r>
                    <m:rPr>
                      <m:sty m:val="b"/>
                    </m:rPr>
                    <w:rPr>
                      <w:rFonts w:ascii="Cambria Math" w:hAnsi="Cambria Math" w:cs="Times New Roman"/>
                      <w:sz w:val="22"/>
                    </w:rPr>
                    <m:t>x</m:t>
                  </m:r>
                  <m:r>
                    <m:rPr>
                      <m:sty m:val="p"/>
                    </m:rPr>
                    <w:rPr>
                      <w:rFonts w:ascii="Cambria Math" w:hAnsi="Cambria Math" w:cs="Times New Roman"/>
                      <w:sz w:val="22"/>
                    </w:rPr>
                    <m:t>-</m:t>
                  </m:r>
                  <m:sSub>
                    <m:sSubPr>
                      <m:ctrlPr>
                        <w:rPr>
                          <w:rFonts w:ascii="Cambria Math" w:hAnsi="Cambria Math" w:cs="Times New Roman"/>
                          <w:b/>
                          <w:sz w:val="22"/>
                        </w:rPr>
                      </m:ctrlPr>
                    </m:sSubPr>
                    <m:e>
                      <m:r>
                        <m:rPr>
                          <m:sty m:val="b"/>
                        </m:rPr>
                        <w:rPr>
                          <w:rFonts w:ascii="Cambria Math" w:hAnsi="Cambria Math" w:cs="Times New Roman"/>
                          <w:sz w:val="22"/>
                        </w:rPr>
                        <m:t>x</m:t>
                      </m:r>
                      <m:ctrlPr>
                        <w:rPr>
                          <w:rFonts w:ascii="Cambria Math" w:hAnsi="Cambria Math" w:cs="Times New Roman"/>
                          <w:sz w:val="22"/>
                        </w:rPr>
                      </m:ctrlPr>
                    </m:e>
                    <m:sub>
                      <m:r>
                        <m:rPr>
                          <m:sty m:val="p"/>
                        </m:rPr>
                        <w:rPr>
                          <w:rFonts w:ascii="Cambria Math" w:hAnsi="Cambria Math" w:cs="Times New Roman"/>
                          <w:sz w:val="22"/>
                        </w:rPr>
                        <m:t>A</m:t>
                      </m:r>
                    </m:sub>
                  </m:sSub>
                  <m:ctrlPr>
                    <w:rPr>
                      <w:rFonts w:ascii="Cambria Math" w:hAnsi="Cambria Math" w:cs="Times New Roman"/>
                      <w:i/>
                      <w:sz w:val="22"/>
                    </w:rPr>
                  </m:ctrlPr>
                </m:e>
              </m:d>
            </m:e>
            <m:sup>
              <m:r>
                <m:rPr>
                  <m:sty m:val="p"/>
                </m:rPr>
                <w:rPr>
                  <w:rFonts w:ascii="Cambria Math" w:hAnsi="Cambria Math" w:cs="Times New Roman"/>
                  <w:sz w:val="22"/>
                </w:rPr>
                <m:t>T</m:t>
              </m:r>
            </m:sup>
          </m:sSup>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b/>
                  <w:sz w:val="22"/>
                </w:rPr>
              </m:ctrlPr>
            </m:sub>
            <m:sup>
              <m:r>
                <w:rPr>
                  <w:rFonts w:ascii="Cambria Math" w:eastAsiaTheme="minorEastAsia" w:hAnsi="Cambria Math" w:cs="Times New Roman"/>
                  <w:sz w:val="22"/>
                </w:rPr>
                <m:t>-1</m:t>
              </m:r>
            </m:sup>
          </m:sSubSup>
          <m:d>
            <m:dPr>
              <m:ctrlPr>
                <w:rPr>
                  <w:rFonts w:ascii="Cambria Math" w:eastAsiaTheme="minorEastAsia" w:hAnsi="Cambria Math" w:cs="Times New Roman"/>
                  <w:i/>
                  <w:sz w:val="22"/>
                </w:rPr>
              </m:ctrlPr>
            </m:dPr>
            <m:e>
              <m:r>
                <m:rPr>
                  <m:sty m:val="b"/>
                </m:rPr>
                <w:rPr>
                  <w:rFonts w:ascii="Cambria Math" w:eastAsiaTheme="minorEastAsia" w:hAnsi="Cambria Math" w:cs="Times New Roman"/>
                  <w:sz w:val="22"/>
                </w:rPr>
                <m:t>x</m:t>
              </m:r>
              <m:r>
                <m:rPr>
                  <m:sty m:val="p"/>
                </m:rPr>
                <w:rPr>
                  <w:rFonts w:ascii="Cambria Math" w:eastAsiaTheme="minorEastAsia" w:hAnsi="Cambria Math" w:cs="Times New Roman"/>
                  <w:sz w:val="22"/>
                </w:rPr>
                <m:t>-</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x</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sub>
              </m:sSub>
            </m:e>
          </m:d>
          <m:r>
            <w:rPr>
              <w:rFonts w:ascii="Cambria Math" w:eastAsiaTheme="minorEastAsia" w:hAnsi="Cambria Math" w:cs="Times New Roman"/>
              <w:sz w:val="22"/>
            </w:rPr>
            <m:t xml:space="preserve">+ </m:t>
          </m:r>
          <m:sSup>
            <m:sSupPr>
              <m:ctrlPr>
                <w:rPr>
                  <w:rFonts w:ascii="Cambria Math" w:hAnsi="Cambria Math" w:cs="Times New Roman"/>
                  <w:i/>
                  <w:sz w:val="22"/>
                </w:rPr>
              </m:ctrlPr>
            </m:sSupPr>
            <m:e>
              <m:d>
                <m:dPr>
                  <m:ctrlPr>
                    <w:rPr>
                      <w:rFonts w:ascii="Cambria Math" w:hAnsi="Cambria Math" w:cs="Times New Roman"/>
                      <w:sz w:val="22"/>
                    </w:rPr>
                  </m:ctrlPr>
                </m:dPr>
                <m:e>
                  <m:r>
                    <m:rPr>
                      <m:sty m:val="b"/>
                    </m:rPr>
                    <w:rPr>
                      <w:rFonts w:ascii="Cambria Math" w:hAnsi="Cambria Math" w:cs="Times New Roman"/>
                      <w:sz w:val="22"/>
                    </w:rPr>
                    <m:t>y</m:t>
                  </m:r>
                  <m:r>
                    <m:rPr>
                      <m:sty m:val="p"/>
                    </m:rPr>
                    <w:rPr>
                      <w:rFonts w:ascii="Cambria Math" w:hAnsi="Cambria Math" w:cs="Times New Roman"/>
                      <w:sz w:val="22"/>
                    </w:rPr>
                    <m:t>-</m:t>
                  </m:r>
                  <m:r>
                    <m:rPr>
                      <m:sty m:val="b"/>
                    </m:rPr>
                    <w:rPr>
                      <w:rFonts w:ascii="Cambria Math" w:hAnsi="Cambria Math" w:cs="Times New Roman"/>
                      <w:sz w:val="22"/>
                    </w:rPr>
                    <m:t>F</m:t>
                  </m:r>
                  <m:r>
                    <m:rPr>
                      <m:sty m:val="p"/>
                    </m:rPr>
                    <w:rPr>
                      <w:rFonts w:ascii="Cambria Math" w:hAnsi="Cambria Math" w:cs="Times New Roman"/>
                      <w:sz w:val="22"/>
                    </w:rPr>
                    <m:t>(</m:t>
                  </m:r>
                  <m:r>
                    <m:rPr>
                      <m:sty m:val="b"/>
                    </m:rPr>
                    <w:rPr>
                      <w:rFonts w:ascii="Cambria Math" w:hAnsi="Cambria Math" w:cs="Times New Roman"/>
                      <w:sz w:val="22"/>
                    </w:rPr>
                    <m:t>x</m:t>
                  </m:r>
                  <m:r>
                    <m:rPr>
                      <m:sty m:val="p"/>
                    </m:rPr>
                    <w:rPr>
                      <w:rFonts w:ascii="Cambria Math" w:hAnsi="Cambria Math" w:cs="Times New Roman"/>
                      <w:sz w:val="22"/>
                    </w:rPr>
                    <m:t>)</m:t>
                  </m:r>
                  <m:ctrlPr>
                    <w:rPr>
                      <w:rFonts w:ascii="Cambria Math" w:hAnsi="Cambria Math" w:cs="Times New Roman"/>
                      <w:i/>
                      <w:sz w:val="22"/>
                    </w:rPr>
                  </m:ctrlPr>
                </m:e>
              </m:d>
            </m:e>
            <m:sup>
              <m:r>
                <m:rPr>
                  <m:sty m:val="p"/>
                </m:rPr>
                <w:rPr>
                  <w:rFonts w:ascii="Cambria Math" w:hAnsi="Cambria Math" w:cs="Times New Roman"/>
                  <w:sz w:val="22"/>
                </w:rPr>
                <m:t>T</m:t>
              </m:r>
            </m:sup>
          </m:sSup>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b"/>
                </m:rPr>
                <w:rPr>
                  <w:rFonts w:ascii="Cambria Math" w:eastAsiaTheme="minorEastAsia" w:hAnsi="Cambria Math" w:cs="Times New Roman"/>
                  <w:sz w:val="22"/>
                </w:rPr>
                <m:t>O</m:t>
              </m:r>
              <m:ctrlPr>
                <w:rPr>
                  <w:rFonts w:ascii="Cambria Math" w:eastAsiaTheme="minorEastAsia" w:hAnsi="Cambria Math" w:cs="Times New Roman"/>
                  <w:b/>
                  <w:sz w:val="22"/>
                </w:rPr>
              </m:ctrlPr>
            </m:sub>
            <m:sup>
              <m:r>
                <w:rPr>
                  <w:rFonts w:ascii="Cambria Math" w:eastAsiaTheme="minorEastAsia" w:hAnsi="Cambria Math" w:cs="Times New Roman"/>
                  <w:sz w:val="22"/>
                </w:rPr>
                <m:t>-1</m:t>
              </m:r>
            </m:sup>
          </m:sSubSup>
          <m:d>
            <m:dPr>
              <m:ctrlPr>
                <w:rPr>
                  <w:rFonts w:ascii="Cambria Math" w:eastAsiaTheme="minorEastAsia" w:hAnsi="Cambria Math" w:cs="Times New Roman"/>
                  <w:i/>
                  <w:sz w:val="22"/>
                </w:rPr>
              </m:ctrlPr>
            </m:dPr>
            <m:e>
              <m:r>
                <m:rPr>
                  <m:sty m:val="b"/>
                </m:rPr>
                <w:rPr>
                  <w:rFonts w:ascii="Cambria Math" w:eastAsiaTheme="minorEastAsia" w:hAnsi="Cambria Math" w:cs="Times New Roman"/>
                  <w:sz w:val="22"/>
                </w:rPr>
                <m:t>y</m:t>
              </m:r>
              <m:r>
                <m:rPr>
                  <m:sty m:val="p"/>
                </m:rPr>
                <w:rPr>
                  <w:rFonts w:ascii="Cambria Math" w:eastAsiaTheme="minorEastAsia" w:hAnsi="Cambria Math" w:cs="Times New Roman"/>
                  <w:sz w:val="22"/>
                </w:rPr>
                <m:t>-</m:t>
              </m:r>
              <m:r>
                <m:rPr>
                  <m:sty m:val="b"/>
                </m:rPr>
                <w:rPr>
                  <w:rFonts w:ascii="Cambria Math" w:eastAsiaTheme="minorEastAsia" w:hAnsi="Cambria Math" w:cs="Times New Roman"/>
                  <w:sz w:val="22"/>
                </w:rPr>
                <m:t>F</m:t>
              </m:r>
              <m:r>
                <m:rPr>
                  <m:sty m:val="p"/>
                </m:rPr>
                <w:rPr>
                  <w:rFonts w:ascii="Cambria Math" w:eastAsiaTheme="minorEastAsia" w:hAnsi="Cambria Math" w:cs="Times New Roman"/>
                  <w:sz w:val="22"/>
                </w:rPr>
                <m:t>(</m:t>
              </m:r>
              <m:r>
                <m:rPr>
                  <m:sty m:val="b"/>
                </m:rPr>
                <w:rPr>
                  <w:rFonts w:ascii="Cambria Math" w:eastAsiaTheme="minorEastAsia" w:hAnsi="Cambria Math" w:cs="Times New Roman"/>
                  <w:sz w:val="22"/>
                </w:rPr>
                <m:t>x</m:t>
              </m:r>
              <m:r>
                <m:rPr>
                  <m:sty m:val="p"/>
                </m:rPr>
                <w:rPr>
                  <w:rFonts w:ascii="Cambria Math" w:eastAsiaTheme="minorEastAsia" w:hAnsi="Cambria Math" w:cs="Times New Roman"/>
                  <w:sz w:val="22"/>
                </w:rPr>
                <m:t>)</m:t>
              </m:r>
            </m:e>
          </m:d>
          <m:r>
            <w:rPr>
              <w:rFonts w:ascii="Cambria Math" w:eastAsiaTheme="minorEastAsia" w:hAnsi="Cambria Math" w:cs="Times New Roman"/>
              <w:sz w:val="22"/>
            </w:rPr>
            <m:t xml:space="preserve"> </m:t>
          </m:r>
        </m:oMath>
      </m:oMathPara>
    </w:p>
    <w:p w14:paraId="251AC34E" w14:textId="77777777" w:rsidR="007A4AD3" w:rsidRDefault="007A4AD3" w:rsidP="007A4AD3">
      <w:pPr>
        <w:rPr>
          <w:rFonts w:ascii="Times New Roman" w:hAnsi="Times New Roman" w:cs="Times New Roman"/>
          <w:sz w:val="22"/>
        </w:rPr>
      </w:pPr>
    </w:p>
    <w:p w14:paraId="6F3B36CB" w14:textId="018FFA70" w:rsidR="00532CF6" w:rsidRPr="007B0387" w:rsidRDefault="007A4AD3" w:rsidP="007A4AD3">
      <w:pPr>
        <w:rPr>
          <w:rFonts w:ascii="Times New Roman" w:hAnsi="Times New Roman" w:cs="Times New Roman"/>
          <w:sz w:val="22"/>
        </w:rPr>
      </w:pPr>
      <w:r>
        <w:rPr>
          <w:rFonts w:ascii="Times New Roman" w:hAnsi="Times New Roman" w:cs="Times New Roman"/>
          <w:sz w:val="22"/>
        </w:rPr>
        <w:t xml:space="preserve">where </w:t>
      </w:r>
      <w:proofErr w:type="spellStart"/>
      <w:r>
        <w:rPr>
          <w:rFonts w:ascii="Times New Roman" w:hAnsi="Times New Roman" w:cs="Times New Roman"/>
          <w:b/>
          <w:sz w:val="22"/>
        </w:rPr>
        <w:t>x</w:t>
      </w:r>
      <w:r>
        <w:rPr>
          <w:rFonts w:ascii="Times New Roman" w:hAnsi="Times New Roman" w:cs="Times New Roman"/>
          <w:b/>
          <w:sz w:val="22"/>
          <w:vertAlign w:val="subscript"/>
        </w:rPr>
        <w:t>A</w:t>
      </w:r>
      <w:proofErr w:type="spellEnd"/>
      <w:r>
        <w:rPr>
          <w:rFonts w:ascii="Times New Roman" w:hAnsi="Times New Roman" w:cs="Times New Roman"/>
          <w:sz w:val="22"/>
        </w:rPr>
        <w:t xml:space="preserve"> is a vector of prior </w:t>
      </w:r>
      <w:r w:rsidR="0085365F">
        <w:rPr>
          <w:rFonts w:ascii="Times New Roman" w:hAnsi="Times New Roman" w:cs="Times New Roman"/>
          <w:sz w:val="22"/>
        </w:rPr>
        <w:t>state variable estimates</w:t>
      </w:r>
      <w:r>
        <w:rPr>
          <w:rFonts w:ascii="Times New Roman" w:hAnsi="Times New Roman" w:cs="Times New Roman"/>
          <w:sz w:val="22"/>
        </w:rPr>
        <w:t xml:space="preserve"> that is introduced to regularize the under-constrained problem.</w:t>
      </w:r>
      <w:r w:rsidR="00257A83">
        <w:rPr>
          <w:rFonts w:ascii="Times New Roman" w:hAnsi="Times New Roman" w:cs="Times New Roman"/>
          <w:sz w:val="22"/>
        </w:rPr>
        <w:t xml:space="preserve"> If the forward model is linear</w:t>
      </w:r>
      <w:r w:rsidR="00532CF6">
        <w:rPr>
          <w:rFonts w:ascii="Times New Roman" w:hAnsi="Times New Roman" w:cs="Times New Roman"/>
          <w:sz w:val="22"/>
        </w:rPr>
        <w:t xml:space="preserve"> so that </w:t>
      </w:r>
      <w:r w:rsidR="00532CF6">
        <w:rPr>
          <w:rFonts w:ascii="Times New Roman" w:hAnsi="Times New Roman" w:cs="Times New Roman"/>
          <w:b/>
          <w:sz w:val="22"/>
        </w:rPr>
        <w:t>F</w:t>
      </w:r>
      <w:r w:rsidR="00532CF6">
        <w:rPr>
          <w:rFonts w:ascii="Times New Roman" w:hAnsi="Times New Roman" w:cs="Times New Roman"/>
          <w:sz w:val="22"/>
        </w:rPr>
        <w:t>(</w:t>
      </w:r>
      <w:r w:rsidR="00532CF6">
        <w:rPr>
          <w:rFonts w:ascii="Times New Roman" w:hAnsi="Times New Roman" w:cs="Times New Roman"/>
          <w:b/>
          <w:sz w:val="22"/>
        </w:rPr>
        <w:t>x</w:t>
      </w:r>
      <w:r w:rsidR="00532CF6">
        <w:rPr>
          <w:rFonts w:ascii="Times New Roman" w:hAnsi="Times New Roman" w:cs="Times New Roman"/>
          <w:sz w:val="22"/>
        </w:rPr>
        <w:t xml:space="preserve">) = </w:t>
      </w:r>
      <w:proofErr w:type="spellStart"/>
      <w:r w:rsidR="00532CF6">
        <w:rPr>
          <w:rFonts w:ascii="Times New Roman" w:hAnsi="Times New Roman" w:cs="Times New Roman"/>
          <w:b/>
          <w:sz w:val="22"/>
        </w:rPr>
        <w:t>Kx</w:t>
      </w:r>
      <w:proofErr w:type="spellEnd"/>
      <w:r w:rsidR="00532CF6">
        <w:rPr>
          <w:rFonts w:ascii="Times New Roman" w:hAnsi="Times New Roman" w:cs="Times New Roman"/>
          <w:sz w:val="22"/>
        </w:rPr>
        <w:t xml:space="preserve"> + </w:t>
      </w:r>
      <w:r w:rsidR="00532CF6">
        <w:rPr>
          <w:rFonts w:ascii="Times New Roman" w:hAnsi="Times New Roman" w:cs="Times New Roman"/>
          <w:b/>
          <w:sz w:val="22"/>
        </w:rPr>
        <w:t>c</w:t>
      </w:r>
      <w:r w:rsidR="00532CF6">
        <w:rPr>
          <w:rFonts w:ascii="Times New Roman" w:hAnsi="Times New Roman" w:cs="Times New Roman"/>
          <w:sz w:val="22"/>
        </w:rPr>
        <w:t xml:space="preserve">, where </w:t>
      </w:r>
      <w:r w:rsidR="00532CF6" w:rsidRPr="00532CF6">
        <w:rPr>
          <w:rFonts w:ascii="Times New Roman" w:hAnsi="Times New Roman" w:cs="Times New Roman"/>
          <w:b/>
          <w:sz w:val="22"/>
        </w:rPr>
        <w:t>K</w:t>
      </w:r>
      <w:r w:rsidR="00532CF6">
        <w:rPr>
          <w:rFonts w:ascii="Times New Roman" w:hAnsi="Times New Roman" w:cs="Times New Roman"/>
          <w:sz w:val="22"/>
        </w:rPr>
        <w:t xml:space="preserve"> = </w:t>
      </w:r>
      <w:proofErr w:type="spellStart"/>
      <w:r w:rsidR="00146111">
        <w:rPr>
          <w:rFonts w:ascii="Times New Roman" w:hAnsi="Times New Roman" w:cs="Times New Roman"/>
          <w:sz w:val="22"/>
        </w:rPr>
        <w:t>d</w:t>
      </w:r>
      <w:r w:rsidR="00532CF6" w:rsidRPr="00532CF6">
        <w:rPr>
          <w:rFonts w:ascii="Times New Roman" w:hAnsi="Times New Roman" w:cs="Times New Roman"/>
          <w:b/>
          <w:sz w:val="22"/>
        </w:rPr>
        <w:t>y</w:t>
      </w:r>
      <w:proofErr w:type="spellEnd"/>
      <w:r w:rsidR="00532CF6">
        <w:rPr>
          <w:rFonts w:ascii="Times New Roman" w:hAnsi="Times New Roman" w:cs="Times New Roman"/>
          <w:sz w:val="22"/>
        </w:rPr>
        <w:t>/</w:t>
      </w:r>
      <w:r w:rsidR="00146111">
        <w:rPr>
          <w:rFonts w:ascii="Times New Roman" w:hAnsi="Times New Roman" w:cs="Times New Roman"/>
          <w:sz w:val="22"/>
        </w:rPr>
        <w:t>d</w:t>
      </w:r>
      <w:r w:rsidR="00532CF6">
        <w:rPr>
          <w:rFonts w:ascii="Times New Roman" w:hAnsi="Times New Roman" w:cs="Times New Roman"/>
          <w:b/>
          <w:sz w:val="22"/>
        </w:rPr>
        <w:t>x</w:t>
      </w:r>
      <w:r w:rsidR="00532CF6">
        <w:rPr>
          <w:rFonts w:ascii="Times New Roman" w:hAnsi="Times New Roman" w:cs="Times New Roman"/>
          <w:sz w:val="22"/>
        </w:rPr>
        <w:t xml:space="preserve"> is the Jacobian matrix, an analytic solution to the cost function minimum exists that yields the </w:t>
      </w:r>
      <w:commentRangeStart w:id="181"/>
      <w:r w:rsidR="00532CF6">
        <w:rPr>
          <w:rFonts w:ascii="Times New Roman" w:hAnsi="Times New Roman" w:cs="Times New Roman"/>
          <w:sz w:val="22"/>
        </w:rPr>
        <w:t xml:space="preserve">posterior </w:t>
      </w:r>
      <w:r w:rsidR="0085365F">
        <w:rPr>
          <w:rFonts w:ascii="Times New Roman" w:hAnsi="Times New Roman" w:cs="Times New Roman"/>
          <w:sz w:val="22"/>
        </w:rPr>
        <w:t>mean</w:t>
      </w:r>
      <w:commentRangeEnd w:id="181"/>
      <w:r w:rsidR="00F85C27">
        <w:rPr>
          <w:rStyle w:val="CommentReference"/>
        </w:rPr>
        <w:commentReference w:id="181"/>
      </w:r>
      <w:r w:rsidR="00532CF6">
        <w:rPr>
          <w:rFonts w:ascii="Times New Roman" w:hAnsi="Times New Roman" w:cs="Times New Roman"/>
          <w:sz w:val="22"/>
        </w:rPr>
        <w:t xml:space="preserve"> </w:t>
      </w:r>
      <m:oMath>
        <m:acc>
          <m:accPr>
            <m:ctrlPr>
              <w:rPr>
                <w:rFonts w:ascii="Cambria Math" w:hAnsi="Cambria Math" w:cs="Times New Roman"/>
                <w:i/>
                <w:sz w:val="22"/>
              </w:rPr>
            </m:ctrlPr>
          </m:accPr>
          <m:e>
            <m:r>
              <m:rPr>
                <m:sty m:val="b"/>
              </m:rPr>
              <w:rPr>
                <w:rFonts w:ascii="Cambria Math" w:hAnsi="Cambria Math" w:cs="Times New Roman"/>
                <w:sz w:val="22"/>
              </w:rPr>
              <m:t>x</m:t>
            </m:r>
          </m:e>
        </m:acc>
      </m:oMath>
      <w:r w:rsidR="00455178">
        <w:rPr>
          <w:rFonts w:ascii="Times New Roman" w:hAnsi="Times New Roman" w:cs="Times New Roman"/>
          <w:sz w:val="22"/>
        </w:rPr>
        <w:t xml:space="preserve"> and </w:t>
      </w:r>
      <w:r w:rsidR="00532CF6">
        <w:rPr>
          <w:rFonts w:ascii="Times New Roman" w:hAnsi="Times New Roman" w:cs="Times New Roman"/>
          <w:sz w:val="22"/>
        </w:rPr>
        <w:t xml:space="preserve">error </w:t>
      </w:r>
      <m:oMath>
        <m:acc>
          <m:accPr>
            <m:ctrlPr>
              <w:rPr>
                <w:rFonts w:ascii="Cambria Math" w:hAnsi="Cambria Math" w:cs="Times New Roman"/>
                <w:i/>
                <w:sz w:val="22"/>
              </w:rPr>
            </m:ctrlPr>
          </m:accPr>
          <m:e>
            <m:r>
              <m:rPr>
                <m:sty m:val="b"/>
              </m:rPr>
              <w:rPr>
                <w:rFonts w:ascii="Cambria Math" w:hAnsi="Cambria Math" w:cs="Times New Roman"/>
                <w:sz w:val="22"/>
              </w:rPr>
              <m:t>S</m:t>
            </m:r>
          </m:e>
        </m:acc>
      </m:oMath>
      <w:r w:rsidR="00532CF6">
        <w:rPr>
          <w:rFonts w:ascii="Times New Roman" w:hAnsi="Times New Roman" w:cs="Times New Roman"/>
          <w:sz w:val="22"/>
        </w:rPr>
        <w:t xml:space="preserve"> and </w:t>
      </w:r>
      <w:r w:rsidR="00455178">
        <w:rPr>
          <w:rFonts w:ascii="Times New Roman" w:hAnsi="Times New Roman" w:cs="Times New Roman"/>
          <w:sz w:val="22"/>
        </w:rPr>
        <w:t xml:space="preserve">the </w:t>
      </w:r>
      <w:r w:rsidR="00532CF6">
        <w:rPr>
          <w:rFonts w:ascii="Times New Roman" w:hAnsi="Times New Roman" w:cs="Times New Roman"/>
          <w:sz w:val="22"/>
        </w:rPr>
        <w:t>information content</w:t>
      </w:r>
      <w:r w:rsidR="0004227C">
        <w:rPr>
          <w:rFonts w:ascii="Times New Roman" w:hAnsi="Times New Roman" w:cs="Times New Roman"/>
          <w:sz w:val="22"/>
        </w:rPr>
        <w:t>. The information content is given by the averaging kernel</w:t>
      </w:r>
      <w:r w:rsidR="00532CF6">
        <w:rPr>
          <w:rFonts w:ascii="Times New Roman" w:hAnsi="Times New Roman" w:cs="Times New Roman"/>
          <w:sz w:val="22"/>
        </w:rPr>
        <w:t xml:space="preserve"> </w:t>
      </w:r>
      <w:r w:rsidR="00532CF6">
        <w:rPr>
          <w:rFonts w:ascii="Times New Roman" w:hAnsi="Times New Roman" w:cs="Times New Roman"/>
          <w:b/>
          <w:sz w:val="22"/>
        </w:rPr>
        <w:t>A</w:t>
      </w:r>
      <w:ins w:id="182" w:author="Daniel Jacob" w:date="2020-01-18T21:10:00Z">
        <w:r w:rsidR="00F85C27">
          <w:rPr>
            <w:rFonts w:ascii="Times New Roman" w:hAnsi="Times New Roman" w:cs="Times New Roman"/>
            <w:b/>
            <w:sz w:val="22"/>
          </w:rPr>
          <w:t xml:space="preserve"> = </w:t>
        </w:r>
      </w:ins>
      <w:ins w:id="183" w:author="Daniel Jacob" w:date="2020-01-18T21:10:00Z">
        <w:del w:id="184" w:author="Daniel Jacob" w:date="2020-01-18T21:10:00Z">
          <w:r w:rsidR="003A0275" w:rsidRPr="005A1120">
            <w:rPr>
              <w:rFonts w:ascii="Times New Roman" w:hAnsi="Times New Roman" w:cs="Times New Roman"/>
              <w:b/>
              <w:noProof/>
              <w:position w:val="-12"/>
              <w:sz w:val="22"/>
            </w:rPr>
            <w:object w:dxaOrig="480" w:dyaOrig="400" w14:anchorId="1EE754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75pt;height:19.8pt;mso-width-percent:0;mso-height-percent:0;mso-width-percent:0;mso-height-percent:0" o:ole="">
                <v:imagedata r:id="rId11" o:title=""/>
              </v:shape>
              <o:OLEObject Type="Embed" ProgID="Equation.DSMT4" ShapeID="_x0000_i1025" DrawAspect="Content" ObjectID="_1642402785" r:id="rId12"/>
            </w:object>
          </w:r>
        </w:del>
      </w:ins>
      <w:ins w:id="185" w:author="Daniel Jacob" w:date="2020-01-18T21:10:00Z">
        <w:r w:rsidR="00F85C27">
          <w:rPr>
            <w:rFonts w:ascii="Times New Roman" w:hAnsi="Times New Roman" w:cs="Times New Roman"/>
            <w:b/>
            <w:sz w:val="22"/>
          </w:rPr>
          <w:t xml:space="preserve"> </w:t>
        </w:r>
      </w:ins>
      <w:r w:rsidR="0004227C">
        <w:rPr>
          <w:rFonts w:ascii="Times New Roman" w:hAnsi="Times New Roman" w:cs="Times New Roman"/>
          <w:sz w:val="22"/>
        </w:rPr>
        <w:t xml:space="preserve">, which represents the sensitivity of the posterior </w:t>
      </w:r>
      <w:r w:rsidR="0085365F">
        <w:rPr>
          <w:rFonts w:ascii="Times New Roman" w:hAnsi="Times New Roman" w:cs="Times New Roman"/>
          <w:sz w:val="22"/>
        </w:rPr>
        <w:t>mean</w:t>
      </w:r>
      <w:r w:rsidR="0004227C">
        <w:rPr>
          <w:rFonts w:ascii="Times New Roman" w:hAnsi="Times New Roman" w:cs="Times New Roman"/>
          <w:sz w:val="22"/>
        </w:rPr>
        <w:t xml:space="preserve"> to the truth. The </w:t>
      </w:r>
      <w:ins w:id="186" w:author="Daniel Jacob" w:date="2020-01-18T21:11:00Z">
        <w:r w:rsidR="00F85C27">
          <w:rPr>
            <w:rFonts w:ascii="Times New Roman" w:hAnsi="Times New Roman" w:cs="Times New Roman"/>
            <w:sz w:val="22"/>
          </w:rPr>
          <w:t xml:space="preserve">trace of </w:t>
        </w:r>
        <w:r w:rsidR="00F85C27">
          <w:rPr>
            <w:rFonts w:ascii="Times New Roman" w:hAnsi="Times New Roman" w:cs="Times New Roman"/>
            <w:b/>
            <w:sz w:val="22"/>
          </w:rPr>
          <w:t xml:space="preserve">A </w:t>
        </w:r>
      </w:ins>
      <w:del w:id="187" w:author="Daniel Jacob" w:date="2020-01-18T21:12:00Z">
        <w:r w:rsidR="0004227C" w:rsidDel="00F85C27">
          <w:rPr>
            <w:rFonts w:ascii="Times New Roman" w:hAnsi="Times New Roman" w:cs="Times New Roman"/>
            <w:sz w:val="22"/>
          </w:rPr>
          <w:delText xml:space="preserve">sum of the diagonal elements </w:delText>
        </w:r>
      </w:del>
      <w:r w:rsidR="0004227C">
        <w:rPr>
          <w:rFonts w:ascii="Times New Roman" w:hAnsi="Times New Roman" w:cs="Times New Roman"/>
          <w:sz w:val="22"/>
        </w:rPr>
        <w:t>gives the degrees of freedom for signal (DOFS), the number of pieces of information an inversion can constrain.</w:t>
      </w:r>
      <w:r w:rsidR="00874B39">
        <w:rPr>
          <w:rFonts w:ascii="Times New Roman" w:hAnsi="Times New Roman" w:cs="Times New Roman"/>
          <w:sz w:val="22"/>
        </w:rPr>
        <w:t xml:space="preserve"> </w:t>
      </w:r>
      <w:r w:rsidR="007B0387">
        <w:rPr>
          <w:rFonts w:ascii="Times New Roman" w:hAnsi="Times New Roman" w:cs="Times New Roman"/>
          <w:sz w:val="22"/>
        </w:rPr>
        <w:t>Most inversions constrain</w:t>
      </w:r>
      <w:ins w:id="188" w:author="Daniel Jacob" w:date="2020-01-18T21:13:00Z">
        <w:r w:rsidR="00F85C27">
          <w:rPr>
            <w:rFonts w:ascii="Times New Roman" w:hAnsi="Times New Roman" w:cs="Times New Roman"/>
            <w:sz w:val="22"/>
          </w:rPr>
          <w:t xml:space="preserve"> much</w:t>
        </w:r>
      </w:ins>
      <w:r w:rsidR="007B0387">
        <w:rPr>
          <w:rFonts w:ascii="Times New Roman" w:hAnsi="Times New Roman" w:cs="Times New Roman"/>
          <w:sz w:val="22"/>
        </w:rPr>
        <w:t xml:space="preserve"> fewer pieces of information than the</w:t>
      </w:r>
      <w:ins w:id="189" w:author="Daniel Jacob" w:date="2020-01-18T21:13:00Z">
        <w:r w:rsidR="00F85C27">
          <w:rPr>
            <w:rFonts w:ascii="Times New Roman" w:hAnsi="Times New Roman" w:cs="Times New Roman"/>
            <w:sz w:val="22"/>
          </w:rPr>
          <w:t xml:space="preserve"> chosen</w:t>
        </w:r>
      </w:ins>
      <w:r w:rsidR="007B0387">
        <w:rPr>
          <w:rFonts w:ascii="Times New Roman" w:hAnsi="Times New Roman" w:cs="Times New Roman"/>
          <w:sz w:val="22"/>
        </w:rPr>
        <w:t xml:space="preserve"> number of </w:t>
      </w:r>
      <w:r w:rsidR="0085365F">
        <w:rPr>
          <w:rFonts w:ascii="Times New Roman" w:hAnsi="Times New Roman" w:cs="Times New Roman"/>
          <w:sz w:val="22"/>
        </w:rPr>
        <w:t>state variables</w:t>
      </w:r>
      <w:r w:rsidR="007B0387">
        <w:rPr>
          <w:rFonts w:ascii="Times New Roman" w:hAnsi="Times New Roman" w:cs="Times New Roman"/>
          <w:sz w:val="22"/>
        </w:rPr>
        <w:t xml:space="preserve">: DOFS &lt;&lt; </w:t>
      </w:r>
      <w:r w:rsidR="007B0387">
        <w:rPr>
          <w:rFonts w:ascii="Times New Roman" w:hAnsi="Times New Roman" w:cs="Times New Roman"/>
          <w:i/>
          <w:sz w:val="22"/>
        </w:rPr>
        <w:t>n</w:t>
      </w:r>
      <w:r w:rsidR="007B0387">
        <w:rPr>
          <w:rFonts w:ascii="Times New Roman" w:hAnsi="Times New Roman" w:cs="Times New Roman"/>
          <w:sz w:val="22"/>
        </w:rPr>
        <w:t>.</w:t>
      </w:r>
    </w:p>
    <w:p w14:paraId="3327A7F8" w14:textId="03F74878" w:rsidR="0054222A" w:rsidRDefault="0054222A" w:rsidP="007A4AD3">
      <w:pPr>
        <w:rPr>
          <w:rFonts w:ascii="Times New Roman" w:hAnsi="Times New Roman" w:cs="Times New Roman"/>
          <w:sz w:val="22"/>
        </w:rPr>
      </w:pPr>
    </w:p>
    <w:p w14:paraId="40A3D0A0" w14:textId="73FCAB7D" w:rsidR="0054222A" w:rsidRDefault="0054222A" w:rsidP="007A4AD3">
      <w:pPr>
        <w:rPr>
          <w:rFonts w:ascii="Times New Roman" w:hAnsi="Times New Roman" w:cs="Times New Roman"/>
          <w:sz w:val="22"/>
        </w:rPr>
      </w:pPr>
      <w:commentRangeStart w:id="190"/>
      <w:r>
        <w:rPr>
          <w:rFonts w:ascii="Times New Roman" w:hAnsi="Times New Roman" w:cs="Times New Roman"/>
          <w:sz w:val="22"/>
        </w:rPr>
        <w:t>The</w:t>
      </w:r>
      <w:commentRangeEnd w:id="190"/>
      <w:r w:rsidR="00F85C27">
        <w:rPr>
          <w:rStyle w:val="CommentReference"/>
        </w:rPr>
        <w:commentReference w:id="190"/>
      </w:r>
      <w:r>
        <w:rPr>
          <w:rFonts w:ascii="Times New Roman" w:hAnsi="Times New Roman" w:cs="Times New Roman"/>
          <w:sz w:val="22"/>
        </w:rPr>
        <w:t xml:space="preserve"> computational cost of an analytic inversion </w:t>
      </w:r>
      <w:r w:rsidR="007B0387">
        <w:rPr>
          <w:rFonts w:ascii="Times New Roman" w:hAnsi="Times New Roman" w:cs="Times New Roman"/>
          <w:sz w:val="22"/>
        </w:rPr>
        <w:t xml:space="preserve">where the number of observations </w:t>
      </w:r>
      <w:r w:rsidR="007B0387" w:rsidRPr="007B0387">
        <w:rPr>
          <w:rFonts w:ascii="Times New Roman" w:hAnsi="Times New Roman" w:cs="Times New Roman"/>
          <w:sz w:val="22"/>
        </w:rPr>
        <w:t>is</w:t>
      </w:r>
      <w:r w:rsidR="007B0387">
        <w:rPr>
          <w:rFonts w:ascii="Times New Roman" w:hAnsi="Times New Roman" w:cs="Times New Roman"/>
          <w:sz w:val="22"/>
        </w:rPr>
        <w:t xml:space="preserve"> much larger than the number of state vector elements</w:t>
      </w:r>
      <w:r w:rsidR="0085365F">
        <w:rPr>
          <w:rFonts w:ascii="Times New Roman" w:hAnsi="Times New Roman" w:cs="Times New Roman"/>
          <w:sz w:val="22"/>
        </w:rPr>
        <w:t xml:space="preserve">, </w:t>
      </w:r>
      <w:r w:rsidR="0085365F" w:rsidRPr="0085365F">
        <w:rPr>
          <w:rFonts w:ascii="Times New Roman" w:hAnsi="Times New Roman" w:cs="Times New Roman"/>
          <w:i/>
          <w:sz w:val="22"/>
        </w:rPr>
        <w:t>m</w:t>
      </w:r>
      <w:r w:rsidR="0085365F">
        <w:rPr>
          <w:rFonts w:ascii="Times New Roman" w:hAnsi="Times New Roman" w:cs="Times New Roman"/>
          <w:sz w:val="22"/>
        </w:rPr>
        <w:t xml:space="preserve"> &gt;&gt;</w:t>
      </w:r>
      <w:r w:rsidR="007B0387">
        <w:rPr>
          <w:rFonts w:ascii="Times New Roman" w:hAnsi="Times New Roman" w:cs="Times New Roman"/>
          <w:sz w:val="22"/>
        </w:rPr>
        <w:t xml:space="preserve"> </w:t>
      </w:r>
      <w:r w:rsidR="007B0387">
        <w:rPr>
          <w:rFonts w:ascii="Times New Roman" w:hAnsi="Times New Roman" w:cs="Times New Roman"/>
          <w:i/>
          <w:sz w:val="22"/>
        </w:rPr>
        <w:t>n</w:t>
      </w:r>
      <w:r w:rsidR="0085365F">
        <w:rPr>
          <w:rFonts w:ascii="Times New Roman" w:hAnsi="Times New Roman" w:cs="Times New Roman"/>
          <w:sz w:val="22"/>
        </w:rPr>
        <w:t>,</w:t>
      </w:r>
      <w:r w:rsidR="007B0387">
        <w:rPr>
          <w:rFonts w:ascii="Times New Roman" w:hAnsi="Times New Roman" w:cs="Times New Roman"/>
          <w:sz w:val="22"/>
        </w:rPr>
        <w:t xml:space="preserve"> </w:t>
      </w:r>
      <w:r>
        <w:rPr>
          <w:rFonts w:ascii="Times New Roman" w:hAnsi="Times New Roman" w:cs="Times New Roman"/>
          <w:sz w:val="22"/>
        </w:rPr>
        <w:t xml:space="preserve">is </w:t>
      </w:r>
      <w:commentRangeStart w:id="191"/>
      <w:del w:id="192" w:author="Daniel Jacob" w:date="2020-01-18T21:14:00Z">
        <w:r w:rsidDel="00F85C27">
          <w:rPr>
            <w:rFonts w:ascii="Times New Roman" w:hAnsi="Times New Roman" w:cs="Times New Roman"/>
            <w:sz w:val="22"/>
          </w:rPr>
          <w:delText xml:space="preserve">limited </w:delText>
        </w:r>
      </w:del>
      <w:ins w:id="193" w:author="Daniel Jacob" w:date="2020-01-18T21:14:00Z">
        <w:r w:rsidR="00F85C27">
          <w:rPr>
            <w:rFonts w:ascii="Times New Roman" w:hAnsi="Times New Roman" w:cs="Times New Roman"/>
            <w:sz w:val="22"/>
          </w:rPr>
          <w:t xml:space="preserve">determined </w:t>
        </w:r>
      </w:ins>
      <w:r>
        <w:rPr>
          <w:rFonts w:ascii="Times New Roman" w:hAnsi="Times New Roman" w:cs="Times New Roman"/>
          <w:sz w:val="22"/>
        </w:rPr>
        <w:t xml:space="preserve">by the cost of constructing the Jacobian matrix </w:t>
      </w:r>
      <w:r>
        <w:rPr>
          <w:rFonts w:ascii="Times New Roman" w:hAnsi="Times New Roman" w:cs="Times New Roman"/>
          <w:b/>
          <w:sz w:val="22"/>
        </w:rPr>
        <w:t>K</w:t>
      </w:r>
      <w:r>
        <w:rPr>
          <w:rFonts w:ascii="Times New Roman" w:hAnsi="Times New Roman" w:cs="Times New Roman"/>
          <w:sz w:val="22"/>
        </w:rPr>
        <w:t xml:space="preserve">. </w:t>
      </w:r>
      <w:commentRangeEnd w:id="191"/>
      <w:r w:rsidR="00F85C27">
        <w:rPr>
          <w:rStyle w:val="CommentReference"/>
        </w:rPr>
        <w:commentReference w:id="191"/>
      </w:r>
      <w:r w:rsidR="00455178">
        <w:rPr>
          <w:rFonts w:ascii="Times New Roman" w:hAnsi="Times New Roman" w:cs="Times New Roman"/>
          <w:sz w:val="22"/>
        </w:rPr>
        <w:t xml:space="preserve">The Jacobian is typically constructed column-wise by </w:t>
      </w:r>
      <w:del w:id="194" w:author="Daniel Jacob" w:date="2020-01-18T21:16:00Z">
        <w:r w:rsidR="00455178" w:rsidDel="00F85C27">
          <w:rPr>
            <w:rFonts w:ascii="Times New Roman" w:hAnsi="Times New Roman" w:cs="Times New Roman"/>
            <w:sz w:val="22"/>
          </w:rPr>
          <w:delText xml:space="preserve">finding </w:delText>
        </w:r>
      </w:del>
      <w:ins w:id="195" w:author="Daniel Jacob" w:date="2020-01-18T21:16:00Z">
        <w:r w:rsidR="00F85C27">
          <w:rPr>
            <w:rFonts w:ascii="Times New Roman" w:hAnsi="Times New Roman" w:cs="Times New Roman"/>
            <w:sz w:val="22"/>
          </w:rPr>
          <w:t xml:space="preserve">computing </w:t>
        </w:r>
      </w:ins>
      <w:r w:rsidR="00455178">
        <w:rPr>
          <w:rFonts w:ascii="Times New Roman" w:hAnsi="Times New Roman" w:cs="Times New Roman"/>
          <w:sz w:val="22"/>
        </w:rPr>
        <w:t xml:space="preserve">the model response to a perturbation of </w:t>
      </w:r>
      <w:r w:rsidR="0085365F">
        <w:rPr>
          <w:rFonts w:ascii="Times New Roman" w:hAnsi="Times New Roman" w:cs="Times New Roman"/>
          <w:sz w:val="22"/>
        </w:rPr>
        <w:t>each state variable</w:t>
      </w:r>
      <w:r w:rsidR="00455178">
        <w:rPr>
          <w:rFonts w:ascii="Times New Roman" w:hAnsi="Times New Roman" w:cs="Times New Roman"/>
          <w:sz w:val="22"/>
        </w:rPr>
        <w:t xml:space="preserve">, requiring </w:t>
      </w:r>
      <w:r w:rsidR="00455178">
        <w:rPr>
          <w:rFonts w:ascii="Times New Roman" w:hAnsi="Times New Roman" w:cs="Times New Roman"/>
          <w:i/>
          <w:sz w:val="22"/>
        </w:rPr>
        <w:t>n</w:t>
      </w:r>
      <w:r w:rsidR="00455178">
        <w:rPr>
          <w:rFonts w:ascii="Times New Roman" w:hAnsi="Times New Roman" w:cs="Times New Roman"/>
          <w:sz w:val="22"/>
        </w:rPr>
        <w:t xml:space="preserve"> + 1 forward model runs</w:t>
      </w:r>
      <w:r w:rsidR="0085365F">
        <w:rPr>
          <w:rFonts w:ascii="Times New Roman" w:hAnsi="Times New Roman" w:cs="Times New Roman"/>
          <w:sz w:val="22"/>
        </w:rPr>
        <w:t xml:space="preserve">. However, not all state variables are equally well constrained by inversion. The computational cost of constructing the Jacobian matrix can therefore be reduced by (1) decreasing the dimension of the state variable vector by aggregating together state variables or (2) decreasing the number of </w:t>
      </w:r>
      <w:proofErr w:type="gramStart"/>
      <w:r w:rsidR="0085365F">
        <w:rPr>
          <w:rFonts w:ascii="Times New Roman" w:hAnsi="Times New Roman" w:cs="Times New Roman"/>
          <w:sz w:val="22"/>
        </w:rPr>
        <w:t>model</w:t>
      </w:r>
      <w:proofErr w:type="gramEnd"/>
      <w:r w:rsidR="0085365F">
        <w:rPr>
          <w:rFonts w:ascii="Times New Roman" w:hAnsi="Times New Roman" w:cs="Times New Roman"/>
          <w:sz w:val="22"/>
        </w:rPr>
        <w:t xml:space="preserve"> runs needed to construct the Jacobian matrix at the original state variable resolutio</w:t>
      </w:r>
      <w:r w:rsidR="00F5766C">
        <w:rPr>
          <w:rFonts w:ascii="Times New Roman" w:hAnsi="Times New Roman" w:cs="Times New Roman"/>
          <w:sz w:val="22"/>
        </w:rPr>
        <w:t>n, creating a low-rank approximation of the Jacobian</w:t>
      </w:r>
      <w:r w:rsidR="0085365F">
        <w:rPr>
          <w:rFonts w:ascii="Times New Roman" w:hAnsi="Times New Roman" w:cs="Times New Roman"/>
          <w:sz w:val="22"/>
        </w:rPr>
        <w:t xml:space="preserve">. </w:t>
      </w:r>
      <w:r w:rsidR="00010C90">
        <w:rPr>
          <w:rFonts w:ascii="Times New Roman" w:hAnsi="Times New Roman" w:cs="Times New Roman"/>
          <w:sz w:val="22"/>
        </w:rPr>
        <w:t>In both cases,</w:t>
      </w:r>
      <w:r w:rsidR="00DA69B7">
        <w:rPr>
          <w:rFonts w:ascii="Times New Roman" w:hAnsi="Times New Roman" w:cs="Times New Roman"/>
          <w:sz w:val="22"/>
        </w:rPr>
        <w:t xml:space="preserve"> the decrease in dimension or rank should maximize the information content of the resulting inversion.</w:t>
      </w:r>
    </w:p>
    <w:p w14:paraId="258CA63F" w14:textId="4364FA00" w:rsidR="007A4AD3" w:rsidRDefault="007A4AD3" w:rsidP="007A4AD3">
      <w:pPr>
        <w:rPr>
          <w:rFonts w:ascii="Times New Roman" w:hAnsi="Times New Roman" w:cs="Times New Roman"/>
          <w:sz w:val="22"/>
        </w:rPr>
      </w:pPr>
    </w:p>
    <w:p w14:paraId="04418E7C" w14:textId="0B6C7434" w:rsidR="00D502BE" w:rsidRDefault="00DA69B7" w:rsidP="007A4AD3">
      <w:pPr>
        <w:rPr>
          <w:rFonts w:ascii="Times New Roman" w:hAnsi="Times New Roman" w:cs="Times New Roman"/>
          <w:sz w:val="22"/>
        </w:rPr>
      </w:pPr>
      <w:proofErr w:type="spellStart"/>
      <w:r>
        <w:rPr>
          <w:rFonts w:ascii="Times New Roman" w:hAnsi="Times New Roman" w:cs="Times New Roman"/>
          <w:sz w:val="22"/>
        </w:rPr>
        <w:t>Bousserez</w:t>
      </w:r>
      <w:proofErr w:type="spellEnd"/>
      <w:r>
        <w:rPr>
          <w:rFonts w:ascii="Times New Roman" w:hAnsi="Times New Roman" w:cs="Times New Roman"/>
          <w:sz w:val="22"/>
        </w:rPr>
        <w:t xml:space="preserve"> and </w:t>
      </w:r>
      <w:proofErr w:type="spellStart"/>
      <w:r>
        <w:rPr>
          <w:rFonts w:ascii="Times New Roman" w:hAnsi="Times New Roman" w:cs="Times New Roman"/>
          <w:sz w:val="22"/>
        </w:rPr>
        <w:t>Henze</w:t>
      </w:r>
      <w:proofErr w:type="spellEnd"/>
      <w:r>
        <w:rPr>
          <w:rFonts w:ascii="Times New Roman" w:hAnsi="Times New Roman" w:cs="Times New Roman"/>
          <w:sz w:val="22"/>
        </w:rPr>
        <w:t xml:space="preserve"> (2018) define </w:t>
      </w:r>
      <w:r w:rsidR="00EC0721">
        <w:rPr>
          <w:rFonts w:ascii="Times New Roman" w:hAnsi="Times New Roman" w:cs="Times New Roman"/>
          <w:sz w:val="22"/>
        </w:rPr>
        <w:t xml:space="preserve">a sequence of linear </w:t>
      </w:r>
      <w:commentRangeStart w:id="196"/>
      <w:r w:rsidR="00EC0721">
        <w:rPr>
          <w:rFonts w:ascii="Times New Roman" w:hAnsi="Times New Roman" w:cs="Times New Roman"/>
          <w:sz w:val="22"/>
        </w:rPr>
        <w:t xml:space="preserve">transformations that decrease and restore the dimension of the state space while maximizing the information content of the inversion. </w:t>
      </w:r>
      <w:commentRangeEnd w:id="196"/>
      <w:r w:rsidR="002B6D8B">
        <w:rPr>
          <w:rStyle w:val="CommentReference"/>
        </w:rPr>
        <w:commentReference w:id="196"/>
      </w:r>
      <w:r w:rsidR="00052DE8">
        <w:rPr>
          <w:rFonts w:ascii="Times New Roman" w:hAnsi="Times New Roman" w:cs="Times New Roman"/>
          <w:sz w:val="22"/>
        </w:rPr>
        <w:t xml:space="preserve">The transformations occur in the directions of maximum information content, </w:t>
      </w:r>
      <w:r w:rsidR="007C3443">
        <w:rPr>
          <w:rFonts w:ascii="Times New Roman" w:hAnsi="Times New Roman" w:cs="Times New Roman"/>
          <w:sz w:val="22"/>
        </w:rPr>
        <w:t xml:space="preserve">which are </w:t>
      </w:r>
      <w:r w:rsidR="000A2B02">
        <w:rPr>
          <w:rFonts w:ascii="Times New Roman" w:hAnsi="Times New Roman" w:cs="Times New Roman"/>
          <w:sz w:val="22"/>
        </w:rPr>
        <w:t xml:space="preserve">given by </w:t>
      </w:r>
      <w:r w:rsidR="007C3443">
        <w:rPr>
          <w:rFonts w:ascii="Times New Roman" w:hAnsi="Times New Roman" w:cs="Times New Roman"/>
          <w:sz w:val="22"/>
        </w:rPr>
        <w:t>the eigendecomposition</w:t>
      </w:r>
    </w:p>
    <w:p w14:paraId="0C1F229D" w14:textId="77777777" w:rsidR="00052DE8" w:rsidRDefault="00052DE8" w:rsidP="007A4AD3">
      <w:pPr>
        <w:rPr>
          <w:rFonts w:ascii="Times New Roman" w:hAnsi="Times New Roman" w:cs="Times New Roman"/>
          <w:sz w:val="22"/>
        </w:rPr>
      </w:pPr>
    </w:p>
    <w:p w14:paraId="6A9A8C43" w14:textId="45BFB7B9" w:rsidR="00130FC5" w:rsidRPr="00EC4735" w:rsidRDefault="00BA0F6A" w:rsidP="00EC4735">
      <w:pPr>
        <w:rPr>
          <w:rFonts w:ascii="Times New Roman" w:eastAsiaTheme="minorEastAsia" w:hAnsi="Times New Roman" w:cs="Times New Roman"/>
          <w:b/>
          <w:sz w:val="22"/>
        </w:rPr>
      </w:pPr>
      <m:oMathPara>
        <m:oMathParaPr>
          <m:jc m:val="center"/>
        </m:oMathParaPr>
        <m:oMath>
          <m:r>
            <m:rPr>
              <m:sty m:val="b"/>
            </m:rPr>
            <w:rPr>
              <w:rFonts w:ascii="Cambria Math" w:hAnsi="Cambria Math" w:cs="Times New Roman"/>
              <w:sz w:val="22"/>
            </w:rPr>
            <m:t>Q</m:t>
          </m:r>
          <m:r>
            <m:rPr>
              <m:sty m:val="p"/>
            </m:rPr>
            <w:rPr>
              <w:rFonts w:ascii="Cambria Math" w:eastAsiaTheme="minorEastAsia" w:hAnsi="Cambria Math" w:cs="Times New Roman"/>
              <w:sz w:val="22"/>
            </w:rPr>
            <m:t xml:space="preserve">= </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r>
                <w:rPr>
                  <w:rFonts w:ascii="Cambria Math" w:eastAsiaTheme="minorEastAsia" w:hAnsi="Cambria Math" w:cs="Times New Roman"/>
                  <w:sz w:val="22"/>
                </w:rPr>
                <m:t>-1/2</m:t>
              </m:r>
            </m:sup>
          </m:sSubSup>
          <m:r>
            <m:rPr>
              <m:sty m:val="b"/>
            </m:rPr>
            <w:rPr>
              <w:rFonts w:ascii="Cambria Math" w:eastAsiaTheme="minorEastAsia" w:hAnsi="Cambria Math" w:cs="Times New Roman"/>
              <w:sz w:val="22"/>
            </w:rPr>
            <m:t>A</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r>
                <w:rPr>
                  <w:rFonts w:ascii="Cambria Math" w:eastAsiaTheme="minorEastAsia" w:hAnsi="Cambria Math" w:cs="Times New Roman"/>
                  <w:sz w:val="22"/>
                </w:rPr>
                <m:t>1/2</m:t>
              </m:r>
            </m:sup>
          </m:sSubSup>
          <m:r>
            <w:rPr>
              <w:rFonts w:ascii="Cambria Math" w:eastAsiaTheme="minorEastAsia" w:hAnsi="Cambria Math" w:cs="Times New Roman"/>
              <w:sz w:val="22"/>
            </w:rPr>
            <m:t>=</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r>
                <w:rPr>
                  <w:rFonts w:ascii="Cambria Math" w:eastAsiaTheme="minorEastAsia" w:hAnsi="Cambria Math" w:cs="Times New Roman"/>
                  <w:sz w:val="22"/>
                </w:rPr>
                <m:t>1/2</m:t>
              </m:r>
            </m:sup>
          </m:sSubSup>
          <m:sSup>
            <m:sSupPr>
              <m:ctrlPr>
                <w:rPr>
                  <w:rFonts w:ascii="Cambria Math" w:eastAsiaTheme="minorEastAsia" w:hAnsi="Cambria Math" w:cs="Times New Roman"/>
                  <w:sz w:val="22"/>
                </w:rPr>
              </m:ctrlPr>
            </m:sSupPr>
            <m:e>
              <m:r>
                <m:rPr>
                  <m:sty m:val="b"/>
                </m:rPr>
                <w:rPr>
                  <w:rFonts w:ascii="Cambria Math" w:eastAsiaTheme="minorEastAsia" w:hAnsi="Cambria Math" w:cs="Times New Roman"/>
                  <w:sz w:val="22"/>
                </w:rPr>
                <m:t>K</m:t>
              </m:r>
              <m:ctrlPr>
                <w:rPr>
                  <w:rFonts w:ascii="Cambria Math" w:eastAsiaTheme="minorEastAsia" w:hAnsi="Cambria Math" w:cs="Times New Roman"/>
                  <w:b/>
                  <w:sz w:val="22"/>
                </w:rPr>
              </m:ctrlPr>
            </m:e>
            <m:sup>
              <m:r>
                <m:rPr>
                  <m:sty m:val="p"/>
                </m:rPr>
                <w:rPr>
                  <w:rFonts w:ascii="Cambria Math" w:eastAsiaTheme="minorEastAsia" w:hAnsi="Cambria Math" w:cs="Times New Roman"/>
                  <w:sz w:val="22"/>
                </w:rPr>
                <m:t>T</m:t>
              </m:r>
            </m:sup>
          </m:sSup>
          <m:sSup>
            <m:sSupPr>
              <m:ctrlPr>
                <w:rPr>
                  <w:rFonts w:ascii="Cambria Math" w:eastAsiaTheme="minorEastAsia" w:hAnsi="Cambria Math" w:cs="Times New Roman"/>
                  <w:i/>
                  <w:sz w:val="22"/>
                </w:rPr>
              </m:ctrlPr>
            </m:sSupPr>
            <m:e>
              <m:d>
                <m:dPr>
                  <m:ctrlPr>
                    <w:rPr>
                      <w:rFonts w:ascii="Cambria Math" w:eastAsiaTheme="minorEastAsia" w:hAnsi="Cambria Math" w:cs="Times New Roman"/>
                      <w:sz w:val="22"/>
                    </w:rPr>
                  </m:ctrlPr>
                </m:dPr>
                <m:e>
                  <m:r>
                    <m:rPr>
                      <m:sty m:val="b"/>
                    </m:rPr>
                    <w:rPr>
                      <w:rFonts w:ascii="Cambria Math" w:eastAsiaTheme="minorEastAsia" w:hAnsi="Cambria Math" w:cs="Times New Roman"/>
                      <w:sz w:val="22"/>
                    </w:rPr>
                    <m:t>K</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A</m:t>
                      </m:r>
                    </m:sub>
                  </m:sSub>
                  <m:sSup>
                    <m:sSupPr>
                      <m:ctrlPr>
                        <w:rPr>
                          <w:rFonts w:ascii="Cambria Math" w:eastAsiaTheme="minorEastAsia" w:hAnsi="Cambria Math" w:cs="Times New Roman"/>
                          <w:sz w:val="22"/>
                        </w:rPr>
                      </m:ctrlPr>
                    </m:sSupPr>
                    <m:e>
                      <m:r>
                        <m:rPr>
                          <m:sty m:val="b"/>
                        </m:rPr>
                        <w:rPr>
                          <w:rFonts w:ascii="Cambria Math" w:eastAsiaTheme="minorEastAsia" w:hAnsi="Cambria Math" w:cs="Times New Roman"/>
                          <w:sz w:val="22"/>
                        </w:rPr>
                        <m:t>K</m:t>
                      </m:r>
                      <m:ctrlPr>
                        <w:rPr>
                          <w:rFonts w:ascii="Cambria Math" w:eastAsiaTheme="minorEastAsia" w:hAnsi="Cambria Math" w:cs="Times New Roman"/>
                          <w:b/>
                          <w:sz w:val="22"/>
                        </w:rPr>
                      </m:ctrlPr>
                    </m:e>
                    <m:sup>
                      <m:r>
                        <m:rPr>
                          <m:sty m:val="p"/>
                        </m:rPr>
                        <w:rPr>
                          <w:rFonts w:ascii="Cambria Math" w:eastAsiaTheme="minorEastAsia" w:hAnsi="Cambria Math" w:cs="Times New Roman"/>
                          <w:sz w:val="22"/>
                        </w:rPr>
                        <m:t>T</m:t>
                      </m:r>
                    </m:sup>
                  </m:sSup>
                  <m:r>
                    <m:rPr>
                      <m:sty m:val="p"/>
                    </m:rPr>
                    <w:rPr>
                      <w:rFonts w:ascii="Cambria Math" w:eastAsiaTheme="minorEastAsia" w:hAnsi="Cambria Math" w:cs="Times New Roman"/>
                      <w:sz w:val="22"/>
                    </w:rPr>
                    <m:t>+</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O</m:t>
                      </m:r>
                    </m:sub>
                  </m:sSub>
                  <m:ctrlPr>
                    <w:rPr>
                      <w:rFonts w:ascii="Cambria Math" w:eastAsiaTheme="minorEastAsia" w:hAnsi="Cambria Math" w:cs="Times New Roman"/>
                      <w:i/>
                      <w:sz w:val="22"/>
                    </w:rPr>
                  </m:ctrlPr>
                </m:e>
              </m:d>
            </m:e>
            <m:sup>
              <m:r>
                <w:rPr>
                  <w:rFonts w:ascii="Cambria Math" w:eastAsiaTheme="minorEastAsia" w:hAnsi="Cambria Math" w:cs="Times New Roman"/>
                  <w:sz w:val="22"/>
                </w:rPr>
                <m:t>-1</m:t>
              </m:r>
            </m:sup>
          </m:sSup>
          <m:r>
            <m:rPr>
              <m:sty m:val="b"/>
            </m:rPr>
            <w:rPr>
              <w:rFonts w:ascii="Cambria Math" w:eastAsiaTheme="minorEastAsia" w:hAnsi="Cambria Math" w:cs="Times New Roman"/>
              <w:sz w:val="22"/>
            </w:rPr>
            <m:t>K</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r>
                <w:rPr>
                  <w:rFonts w:ascii="Cambria Math" w:eastAsiaTheme="minorEastAsia" w:hAnsi="Cambria Math" w:cs="Times New Roman"/>
                  <w:sz w:val="22"/>
                </w:rPr>
                <m:t>1/2</m:t>
              </m:r>
            </m:sup>
          </m:sSubSup>
          <m:r>
            <w:rPr>
              <w:rFonts w:ascii="Cambria Math" w:eastAsiaTheme="minorEastAsia" w:hAnsi="Cambria Math" w:cs="Times New Roman"/>
              <w:sz w:val="22"/>
            </w:rPr>
            <m:t xml:space="preserve"> =</m:t>
          </m:r>
          <m:sSup>
            <m:sSupPr>
              <m:ctrlPr>
                <w:rPr>
                  <w:rFonts w:ascii="Cambria Math" w:hAnsi="Cambria Math" w:cs="Times New Roman"/>
                  <w:sz w:val="22"/>
                </w:rPr>
              </m:ctrlPr>
            </m:sSupPr>
            <m:e>
              <m:r>
                <m:rPr>
                  <m:sty m:val="b"/>
                </m:rPr>
                <w:rPr>
                  <w:rFonts w:ascii="Cambria Math" w:eastAsiaTheme="minorEastAsia" w:hAnsi="Cambria Math" w:cs="Times New Roman"/>
                  <w:sz w:val="22"/>
                </w:rPr>
                <m:t>W</m:t>
              </m:r>
              <m:ctrlPr>
                <w:rPr>
                  <w:rFonts w:ascii="Cambria Math" w:eastAsiaTheme="minorEastAsia" w:hAnsi="Cambria Math" w:cs="Times New Roman"/>
                  <w:b/>
                  <w:sz w:val="22"/>
                </w:rPr>
              </m:ctrlPr>
            </m:e>
            <m:sup>
              <m:r>
                <m:rPr>
                  <m:sty m:val="p"/>
                </m:rPr>
                <w:rPr>
                  <w:rFonts w:ascii="Cambria Math" w:hAnsi="Cambria Math" w:cs="Times New Roman"/>
                  <w:sz w:val="22"/>
                </w:rPr>
                <m:t>T</m:t>
              </m:r>
            </m:sup>
          </m:sSup>
          <m:r>
            <m:rPr>
              <m:sty m:val="b"/>
            </m:rPr>
            <w:rPr>
              <w:rFonts w:ascii="Cambria Math" w:hAnsi="Cambria Math" w:cs="Times New Roman"/>
              <w:sz w:val="22"/>
            </w:rPr>
            <m:t>ΣW</m:t>
          </m:r>
        </m:oMath>
      </m:oMathPara>
    </w:p>
    <w:p w14:paraId="4801347D" w14:textId="77777777" w:rsidR="00D502BE" w:rsidRDefault="00D502BE" w:rsidP="007A4AD3">
      <w:pPr>
        <w:rPr>
          <w:rFonts w:ascii="Times New Roman" w:hAnsi="Times New Roman" w:cs="Times New Roman"/>
          <w:sz w:val="22"/>
        </w:rPr>
      </w:pPr>
    </w:p>
    <w:p w14:paraId="28D6D85C" w14:textId="70ADE167" w:rsidR="00EA00A7" w:rsidRDefault="00BA0F6A" w:rsidP="00EA00A7">
      <w:pPr>
        <w:rPr>
          <w:rFonts w:ascii="Times New Roman" w:eastAsiaTheme="minorEastAsia" w:hAnsi="Times New Roman" w:cs="Times New Roman"/>
          <w:sz w:val="22"/>
        </w:rPr>
      </w:pPr>
      <w:r>
        <w:rPr>
          <w:rFonts w:ascii="Times New Roman" w:hAnsi="Times New Roman" w:cs="Times New Roman"/>
          <w:sz w:val="22"/>
        </w:rPr>
        <w:t xml:space="preserve">where the columns of </w:t>
      </w:r>
      <w:r>
        <w:rPr>
          <w:rFonts w:ascii="Times New Roman" w:hAnsi="Times New Roman" w:cs="Times New Roman"/>
          <w:b/>
          <w:sz w:val="22"/>
        </w:rPr>
        <w:t>W</w:t>
      </w:r>
      <w:r>
        <w:rPr>
          <w:rFonts w:ascii="Times New Roman" w:hAnsi="Times New Roman" w:cs="Times New Roman"/>
          <w:sz w:val="22"/>
        </w:rPr>
        <w:t xml:space="preserve"> are the </w:t>
      </w:r>
      <w:commentRangeStart w:id="197"/>
      <w:r>
        <w:rPr>
          <w:rFonts w:ascii="Times New Roman" w:hAnsi="Times New Roman" w:cs="Times New Roman"/>
          <w:sz w:val="22"/>
        </w:rPr>
        <w:t xml:space="preserve">eigenvectors of </w:t>
      </w:r>
      <w:r>
        <w:rPr>
          <w:rFonts w:ascii="Times New Roman" w:hAnsi="Times New Roman" w:cs="Times New Roman"/>
          <w:b/>
          <w:sz w:val="22"/>
        </w:rPr>
        <w:t>Q</w:t>
      </w:r>
      <w:r>
        <w:rPr>
          <w:rFonts w:ascii="Times New Roman" w:hAnsi="Times New Roman" w:cs="Times New Roman"/>
          <w:sz w:val="22"/>
        </w:rPr>
        <w:t xml:space="preserve"> </w:t>
      </w:r>
      <w:commentRangeEnd w:id="197"/>
      <w:r w:rsidR="002B6D8B">
        <w:rPr>
          <w:rStyle w:val="CommentReference"/>
        </w:rPr>
        <w:commentReference w:id="197"/>
      </w:r>
      <w:r>
        <w:rPr>
          <w:rFonts w:ascii="Times New Roman" w:hAnsi="Times New Roman" w:cs="Times New Roman"/>
          <w:sz w:val="22"/>
        </w:rPr>
        <w:t>and the diagonal elements of</w:t>
      </w:r>
      <w:r w:rsidR="000A2B02" w:rsidRPr="00BA0F6A">
        <w:rPr>
          <w:rFonts w:ascii="Times New Roman" w:hAnsi="Times New Roman" w:cs="Times New Roman"/>
          <w:sz w:val="22"/>
        </w:rPr>
        <w:t xml:space="preserve"> </w:t>
      </w:r>
      <m:oMath>
        <m:r>
          <m:rPr>
            <m:sty m:val="b"/>
          </m:rPr>
          <w:rPr>
            <w:rFonts w:ascii="Cambria Math" w:hAnsi="Cambria Math" w:cs="Times New Roman"/>
            <w:sz w:val="22"/>
          </w:rPr>
          <m:t>Σ</m:t>
        </m:r>
      </m:oMath>
      <w:r>
        <w:rPr>
          <w:rFonts w:ascii="Times New Roman" w:eastAsiaTheme="minorEastAsia" w:hAnsi="Times New Roman" w:cs="Times New Roman"/>
          <w:sz w:val="22"/>
        </w:rPr>
        <w:t xml:space="preserve"> </w:t>
      </w:r>
      <w:r>
        <w:rPr>
          <w:rFonts w:ascii="Times New Roman" w:hAnsi="Times New Roman" w:cs="Times New Roman"/>
          <w:sz w:val="22"/>
        </w:rPr>
        <w:t xml:space="preserve">are the eigenvalues of </w:t>
      </w:r>
      <w:r w:rsidRPr="00BA0F6A">
        <w:rPr>
          <w:rFonts w:ascii="Times New Roman" w:hAnsi="Times New Roman" w:cs="Times New Roman"/>
          <w:b/>
          <w:sz w:val="22"/>
        </w:rPr>
        <w:t>Q</w:t>
      </w:r>
      <w:r>
        <w:rPr>
          <w:rFonts w:ascii="Times New Roman" w:hAnsi="Times New Roman" w:cs="Times New Roman"/>
          <w:sz w:val="22"/>
        </w:rPr>
        <w:t>.</w:t>
      </w:r>
      <w:commentRangeStart w:id="198"/>
      <w:r w:rsidR="00C67F8C">
        <w:rPr>
          <w:rStyle w:val="FootnoteReference"/>
          <w:rFonts w:ascii="Times New Roman" w:hAnsi="Times New Roman" w:cs="Times New Roman"/>
          <w:sz w:val="22"/>
        </w:rPr>
        <w:footnoteReference w:id="1"/>
      </w:r>
      <w:r>
        <w:rPr>
          <w:rFonts w:ascii="Times New Roman" w:hAnsi="Times New Roman" w:cs="Times New Roman"/>
          <w:sz w:val="22"/>
        </w:rPr>
        <w:t xml:space="preserve"> </w:t>
      </w:r>
      <w:commentRangeEnd w:id="198"/>
      <w:r w:rsidR="002B6D8B">
        <w:rPr>
          <w:rStyle w:val="CommentReference"/>
        </w:rPr>
        <w:commentReference w:id="198"/>
      </w:r>
      <w:r w:rsidR="00EC4735" w:rsidRPr="00EC4735">
        <w:rPr>
          <w:rFonts w:ascii="Times New Roman" w:hAnsi="Times New Roman" w:cs="Times New Roman"/>
          <w:b/>
          <w:sz w:val="22"/>
        </w:rPr>
        <w:t>Q</w:t>
      </w:r>
      <w:r w:rsidR="00EC4735">
        <w:rPr>
          <w:rFonts w:ascii="Times New Roman" w:hAnsi="Times New Roman" w:cs="Times New Roman"/>
          <w:sz w:val="22"/>
        </w:rPr>
        <w:t xml:space="preserve"> is symmetric semi-positive definite, so the eigenvectors form an orthonormal basis. </w:t>
      </w:r>
      <w:r w:rsidR="00C67F8C" w:rsidRPr="00EC4735">
        <w:rPr>
          <w:rFonts w:ascii="Times New Roman" w:hAnsi="Times New Roman" w:cs="Times New Roman"/>
          <w:sz w:val="22"/>
        </w:rPr>
        <w:t>Defining</w:t>
      </w:r>
      <w:r w:rsidR="00C67F8C">
        <w:rPr>
          <w:rFonts w:ascii="Times New Roman" w:hAnsi="Times New Roman" w:cs="Times New Roman"/>
          <w:sz w:val="22"/>
        </w:rPr>
        <w:t xml:space="preserve"> </w:t>
      </w:r>
      <m:oMath>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W</m:t>
            </m:r>
            <m:ctrlPr>
              <w:rPr>
                <w:rFonts w:ascii="Cambria Math" w:eastAsiaTheme="minorEastAsia" w:hAnsi="Cambria Math" w:cs="Times New Roman"/>
                <w:b/>
                <w:sz w:val="22"/>
              </w:rPr>
            </m:ctrlPr>
          </m:e>
          <m:sub>
            <m:r>
              <w:rPr>
                <w:rFonts w:ascii="Cambria Math" w:eastAsiaTheme="minorEastAsia" w:hAnsi="Cambria Math" w:cs="Times New Roman"/>
                <w:sz w:val="22"/>
              </w:rPr>
              <m:t>k</m:t>
            </m:r>
          </m:sub>
        </m:sSub>
      </m:oMath>
      <w:r w:rsidR="00C67F8C">
        <w:rPr>
          <w:rFonts w:ascii="Times New Roman" w:eastAsiaTheme="minorEastAsia" w:hAnsi="Times New Roman" w:cs="Times New Roman"/>
          <w:sz w:val="22"/>
        </w:rPr>
        <w:t xml:space="preserve"> as the matrix of the first </w:t>
      </w:r>
      <w:r w:rsidR="00C67F8C" w:rsidRPr="00C67F8C">
        <w:rPr>
          <w:rFonts w:ascii="Times New Roman" w:eastAsiaTheme="minorEastAsia" w:hAnsi="Times New Roman" w:cs="Times New Roman"/>
          <w:i/>
          <w:sz w:val="22"/>
        </w:rPr>
        <w:t>k</w:t>
      </w:r>
      <w:r w:rsidR="00C67F8C">
        <w:rPr>
          <w:rFonts w:ascii="Times New Roman" w:eastAsiaTheme="minorEastAsia" w:hAnsi="Times New Roman" w:cs="Times New Roman"/>
          <w:sz w:val="22"/>
        </w:rPr>
        <w:t xml:space="preserve"> columns of </w:t>
      </w:r>
      <w:r w:rsidR="00C67F8C" w:rsidRPr="00C67F8C">
        <w:rPr>
          <w:rFonts w:ascii="Times New Roman" w:eastAsiaTheme="minorEastAsia" w:hAnsi="Times New Roman" w:cs="Times New Roman"/>
          <w:b/>
          <w:sz w:val="22"/>
        </w:rPr>
        <w:t>W</w:t>
      </w:r>
      <w:r w:rsidR="00C67F8C">
        <w:rPr>
          <w:rFonts w:ascii="Times New Roman" w:eastAsiaTheme="minorEastAsia" w:hAnsi="Times New Roman" w:cs="Times New Roman"/>
          <w:sz w:val="22"/>
        </w:rPr>
        <w:t xml:space="preserve">, </w:t>
      </w:r>
      <w:r w:rsidR="00C67F8C">
        <w:rPr>
          <w:rFonts w:ascii="Times New Roman" w:hAnsi="Times New Roman" w:cs="Times New Roman"/>
          <w:sz w:val="22"/>
        </w:rPr>
        <w:t>t</w:t>
      </w:r>
      <w:r w:rsidR="000A2B02" w:rsidRPr="00C67F8C">
        <w:rPr>
          <w:rFonts w:ascii="Times New Roman" w:hAnsi="Times New Roman" w:cs="Times New Roman"/>
          <w:sz w:val="22"/>
        </w:rPr>
        <w:t>he</w:t>
      </w:r>
      <w:r w:rsidR="000A2B02">
        <w:rPr>
          <w:rFonts w:ascii="Times New Roman" w:hAnsi="Times New Roman" w:cs="Times New Roman"/>
          <w:sz w:val="22"/>
        </w:rPr>
        <w:t xml:space="preserve"> </w:t>
      </w:r>
      <w:r w:rsidR="00052DE8">
        <w:rPr>
          <w:rFonts w:ascii="Times New Roman" w:hAnsi="Times New Roman" w:cs="Times New Roman"/>
          <w:sz w:val="22"/>
        </w:rPr>
        <w:t xml:space="preserve">linear transformation </w:t>
      </w:r>
      <m:oMath>
        <m:r>
          <m:rPr>
            <m:sty m:val="b"/>
          </m:rPr>
          <w:rPr>
            <w:rFonts w:ascii="Cambria Math" w:hAnsi="Cambria Math" w:cs="Times New Roman"/>
            <w:sz w:val="22"/>
          </w:rPr>
          <m:t>Γ</m:t>
        </m:r>
        <m:r>
          <w:rPr>
            <w:rFonts w:ascii="Cambria Math" w:eastAsiaTheme="minorEastAsia" w:hAnsi="Cambria Math" w:cs="Times New Roman"/>
            <w:sz w:val="22"/>
          </w:rPr>
          <m:t>=</m:t>
        </m:r>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W</m:t>
            </m:r>
            <m:ctrlPr>
              <w:rPr>
                <w:rFonts w:ascii="Cambria Math" w:eastAsiaTheme="minorEastAsia" w:hAnsi="Cambria Math" w:cs="Times New Roman"/>
                <w:b/>
                <w:sz w:val="22"/>
              </w:rPr>
            </m:ctrlPr>
          </m:e>
          <m:sub>
            <m:r>
              <w:rPr>
                <w:rFonts w:ascii="Cambria Math" w:eastAsiaTheme="minorEastAsia" w:hAnsi="Cambria Math" w:cs="Times New Roman"/>
                <w:sz w:val="22"/>
              </w:rPr>
              <m:t>k</m:t>
            </m:r>
          </m:sub>
        </m:sSub>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A</m:t>
            </m:r>
          </m:sub>
          <m:sup>
            <m:r>
              <w:rPr>
                <w:rFonts w:ascii="Cambria Math" w:eastAsiaTheme="minorEastAsia" w:hAnsi="Cambria Math" w:cs="Times New Roman"/>
                <w:sz w:val="22"/>
              </w:rPr>
              <m:t>-1/2</m:t>
            </m:r>
          </m:sup>
        </m:sSubSup>
      </m:oMath>
      <w:r w:rsidR="00052DE8">
        <w:rPr>
          <w:rFonts w:ascii="Times New Roman" w:hAnsi="Times New Roman" w:cs="Times New Roman"/>
          <w:sz w:val="22"/>
        </w:rPr>
        <w:t xml:space="preserve"> decreases the dimension of the state space and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m:t>
            </m:r>
          </m:sup>
        </m:sSup>
        <m:r>
          <w:rPr>
            <w:rFonts w:ascii="Cambria Math" w:eastAsiaTheme="minorEastAsia" w:hAnsi="Cambria Math" w:cs="Times New Roman"/>
            <w:sz w:val="22"/>
          </w:rPr>
          <m:t>=</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A</m:t>
            </m:r>
          </m:sub>
          <m:sup>
            <m:r>
              <w:rPr>
                <w:rFonts w:ascii="Cambria Math" w:eastAsiaTheme="minorEastAsia" w:hAnsi="Cambria Math" w:cs="Times New Roman"/>
                <w:sz w:val="22"/>
              </w:rPr>
              <m:t>1/2</m:t>
            </m:r>
          </m:sup>
        </m:sSubSup>
        <m:sSub>
          <m:sSubPr>
            <m:ctrlPr>
              <w:rPr>
                <w:rFonts w:ascii="Cambria Math" w:eastAsiaTheme="minorEastAsia" w:hAnsi="Cambria Math" w:cs="Times New Roman"/>
                <w:i/>
                <w:sz w:val="22"/>
              </w:rPr>
            </m:ctrlPr>
          </m:sSubPr>
          <m:e>
            <m:r>
              <m:rPr>
                <m:sty m:val="b"/>
              </m:rPr>
              <w:rPr>
                <w:rFonts w:ascii="Cambria Math" w:eastAsiaTheme="minorEastAsia" w:hAnsi="Cambria Math" w:cs="Times New Roman"/>
                <w:sz w:val="22"/>
              </w:rPr>
              <m:t>W</m:t>
            </m:r>
            <m:ctrlPr>
              <w:rPr>
                <w:rFonts w:ascii="Cambria Math" w:eastAsiaTheme="minorEastAsia" w:hAnsi="Cambria Math" w:cs="Times New Roman"/>
                <w:b/>
                <w:sz w:val="22"/>
              </w:rPr>
            </m:ctrlPr>
          </m:e>
          <m:sub>
            <m:r>
              <w:rPr>
                <w:rFonts w:ascii="Cambria Math" w:eastAsiaTheme="minorEastAsia" w:hAnsi="Cambria Math" w:cs="Times New Roman"/>
                <w:sz w:val="22"/>
              </w:rPr>
              <m:t>k</m:t>
            </m:r>
          </m:sub>
        </m:sSub>
      </m:oMath>
      <w:r w:rsidR="00052DE8">
        <w:rPr>
          <w:rFonts w:ascii="Times New Roman" w:eastAsiaTheme="minorEastAsia" w:hAnsi="Times New Roman" w:cs="Times New Roman"/>
          <w:sz w:val="22"/>
        </w:rPr>
        <w:t xml:space="preserve"> restores the original dimension</w:t>
      </w:r>
      <w:r w:rsidR="007C3443">
        <w:rPr>
          <w:rFonts w:ascii="Times New Roman" w:eastAsiaTheme="minorEastAsia" w:hAnsi="Times New Roman" w:cs="Times New Roman"/>
          <w:sz w:val="22"/>
        </w:rPr>
        <w:t xml:space="preserve">, </w:t>
      </w:r>
      <w:commentRangeStart w:id="199"/>
      <w:r w:rsidR="007C3443">
        <w:rPr>
          <w:rFonts w:ascii="Times New Roman" w:eastAsiaTheme="minorEastAsia" w:hAnsi="Times New Roman" w:cs="Times New Roman"/>
          <w:sz w:val="22"/>
        </w:rPr>
        <w:t>both while maximizing information content</w:t>
      </w:r>
      <w:commentRangeEnd w:id="199"/>
      <w:r w:rsidR="002B6D8B">
        <w:rPr>
          <w:rStyle w:val="CommentReference"/>
        </w:rPr>
        <w:commentReference w:id="199"/>
      </w:r>
      <w:r w:rsidR="007C3443">
        <w:rPr>
          <w:rFonts w:ascii="Times New Roman" w:eastAsiaTheme="minorEastAsia" w:hAnsi="Times New Roman" w:cs="Times New Roman"/>
          <w:sz w:val="22"/>
        </w:rPr>
        <w:t>.</w:t>
      </w:r>
      <w:r w:rsidR="002A7FCF">
        <w:rPr>
          <w:rFonts w:ascii="Times New Roman" w:eastAsiaTheme="minorEastAsia" w:hAnsi="Times New Roman" w:cs="Times New Roman"/>
          <w:sz w:val="22"/>
        </w:rPr>
        <w:t xml:space="preserve"> </w:t>
      </w:r>
      <w:r w:rsidR="00C83BF5">
        <w:rPr>
          <w:rFonts w:ascii="Times New Roman" w:eastAsiaTheme="minorEastAsia" w:hAnsi="Times New Roman" w:cs="Times New Roman"/>
          <w:sz w:val="22"/>
        </w:rPr>
        <w:t xml:space="preserve">Following the formalism of </w:t>
      </w:r>
      <w:proofErr w:type="spellStart"/>
      <w:r w:rsidR="00C83BF5">
        <w:rPr>
          <w:rFonts w:ascii="Times New Roman" w:eastAsiaTheme="minorEastAsia" w:hAnsi="Times New Roman" w:cs="Times New Roman"/>
          <w:sz w:val="22"/>
        </w:rPr>
        <w:t>Bousserez</w:t>
      </w:r>
      <w:proofErr w:type="spellEnd"/>
      <w:r w:rsidR="00C83BF5">
        <w:rPr>
          <w:rFonts w:ascii="Times New Roman" w:eastAsiaTheme="minorEastAsia" w:hAnsi="Times New Roman" w:cs="Times New Roman"/>
          <w:sz w:val="22"/>
        </w:rPr>
        <w:t xml:space="preserve"> and </w:t>
      </w:r>
      <w:proofErr w:type="spellStart"/>
      <w:r w:rsidR="00C83BF5">
        <w:rPr>
          <w:rFonts w:ascii="Times New Roman" w:eastAsiaTheme="minorEastAsia" w:hAnsi="Times New Roman" w:cs="Times New Roman"/>
          <w:sz w:val="22"/>
        </w:rPr>
        <w:t>Henze</w:t>
      </w:r>
      <w:proofErr w:type="spellEnd"/>
      <w:r w:rsidR="00C83BF5">
        <w:rPr>
          <w:rFonts w:ascii="Times New Roman" w:eastAsiaTheme="minorEastAsia" w:hAnsi="Times New Roman" w:cs="Times New Roman"/>
          <w:sz w:val="22"/>
        </w:rPr>
        <w:t xml:space="preserve"> (2018), we refer to </w:t>
      </w:r>
      <m:oMath>
        <m:r>
          <m:rPr>
            <m:sty m:val="b"/>
          </m:rPr>
          <w:rPr>
            <w:rFonts w:ascii="Cambria Math" w:hAnsi="Cambria Math" w:cs="Times New Roman"/>
            <w:sz w:val="22"/>
          </w:rPr>
          <m:t>Γ</m:t>
        </m:r>
      </m:oMath>
      <w:r w:rsidR="00C83BF5">
        <w:rPr>
          <w:rFonts w:ascii="Times New Roman" w:eastAsiaTheme="minorEastAsia" w:hAnsi="Times New Roman" w:cs="Times New Roman"/>
          <w:sz w:val="22"/>
        </w:rPr>
        <w:t xml:space="preserve"> as a reduction operator </w:t>
      </w:r>
      <w:r w:rsidR="00C83BF5">
        <w:rPr>
          <w:rFonts w:ascii="Times New Roman" w:eastAsiaTheme="minorEastAsia" w:hAnsi="Times New Roman" w:cs="Times New Roman"/>
          <w:sz w:val="22"/>
        </w:rPr>
        <w:lastRenderedPageBreak/>
        <w:t xml:space="preserve">and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m:t>
            </m:r>
          </m:sup>
        </m:sSup>
      </m:oMath>
      <w:r w:rsidR="00C83BF5">
        <w:rPr>
          <w:rFonts w:ascii="Times New Roman" w:eastAsiaTheme="minorEastAsia" w:hAnsi="Times New Roman" w:cs="Times New Roman"/>
          <w:sz w:val="22"/>
        </w:rPr>
        <w:t xml:space="preserve"> as a prolongation operator. </w:t>
      </w:r>
      <w:r w:rsidR="00EA00A7">
        <w:rPr>
          <w:rFonts w:ascii="Times New Roman" w:eastAsiaTheme="minorEastAsia" w:hAnsi="Times New Roman" w:cs="Times New Roman"/>
          <w:sz w:val="22"/>
        </w:rPr>
        <w:t>Applying these transformations in sequence</w:t>
      </w:r>
      <w:r w:rsidR="006D7519">
        <w:rPr>
          <w:rFonts w:ascii="Times New Roman" w:eastAsiaTheme="minorEastAsia" w:hAnsi="Times New Roman" w:cs="Times New Roman"/>
          <w:sz w:val="22"/>
        </w:rPr>
        <w:t xml:space="preserve"> </w:t>
      </w:r>
      <w:r w:rsidR="00C83BF5">
        <w:rPr>
          <w:rFonts w:ascii="Times New Roman" w:eastAsiaTheme="minorEastAsia" w:hAnsi="Times New Roman" w:cs="Times New Roman"/>
          <w:sz w:val="22"/>
        </w:rPr>
        <w:t>yields a projection</w:t>
      </w:r>
      <w:r w:rsidR="006D7519">
        <w:rPr>
          <w:rFonts w:ascii="Times New Roman" w:eastAsiaTheme="minorEastAsia" w:hAnsi="Times New Roman" w:cs="Times New Roman"/>
          <w:sz w:val="22"/>
        </w:rPr>
        <w:t xml:space="preserve"> </w:t>
      </w:r>
      <m:oMath>
        <m:r>
          <m:rPr>
            <m:sty m:val="b"/>
          </m:rPr>
          <w:rPr>
            <w:rFonts w:ascii="Cambria Math" w:eastAsiaTheme="minorEastAsia" w:hAnsi="Cambria Math" w:cs="Times New Roman"/>
            <w:sz w:val="22"/>
          </w:rPr>
          <m:t>Π</m:t>
        </m:r>
        <m:r>
          <w:rPr>
            <w:rFonts w:ascii="Cambria Math" w:eastAsiaTheme="minorEastAsia" w:hAnsi="Cambria Math" w:cs="Times New Roman"/>
            <w:sz w:val="22"/>
          </w:rPr>
          <m:t>=</m:t>
        </m:r>
        <m:sSup>
          <m:sSupPr>
            <m:ctrlPr>
              <w:rPr>
                <w:rFonts w:ascii="Cambria Math" w:eastAsiaTheme="minorEastAsia" w:hAnsi="Cambria Math" w:cs="Times New Roman"/>
                <w:b/>
                <w:i/>
                <w:sz w:val="22"/>
              </w:rPr>
            </m:ctrlPr>
          </m:sSupPr>
          <m:e>
            <m:r>
              <m:rPr>
                <m:sty m:val="b"/>
              </m:rPr>
              <w:rPr>
                <w:rFonts w:ascii="Cambria Math" w:eastAsiaTheme="minorEastAsia" w:hAnsi="Cambria Math" w:cs="Times New Roman"/>
                <w:sz w:val="22"/>
              </w:rPr>
              <m:t>Γ</m:t>
            </m:r>
            <m:ctrlPr>
              <w:rPr>
                <w:rFonts w:ascii="Cambria Math" w:eastAsiaTheme="minorEastAsia" w:hAnsi="Cambria Math" w:cs="Times New Roman"/>
                <w:b/>
                <w:sz w:val="22"/>
              </w:rPr>
            </m:ctrlPr>
          </m:e>
          <m:sup>
            <m:r>
              <m:rPr>
                <m:sty m:val="bi"/>
              </m:rPr>
              <w:rPr>
                <w:rFonts w:ascii="Cambria Math" w:eastAsiaTheme="minorEastAsia" w:hAnsi="Cambria Math" w:cs="Times New Roman"/>
                <w:sz w:val="22"/>
              </w:rPr>
              <m:t>*</m:t>
            </m:r>
          </m:sup>
        </m:sSup>
        <m:r>
          <m:rPr>
            <m:sty m:val="b"/>
          </m:rPr>
          <w:rPr>
            <w:rFonts w:ascii="Cambria Math" w:hAnsi="Cambria Math" w:cs="Times New Roman"/>
            <w:sz w:val="22"/>
          </w:rPr>
          <m:t>Γ</m:t>
        </m:r>
      </m:oMath>
      <w:r w:rsidR="00EA00A7">
        <w:rPr>
          <w:rFonts w:ascii="Times New Roman" w:eastAsiaTheme="minorEastAsia" w:hAnsi="Times New Roman" w:cs="Times New Roman"/>
          <w:sz w:val="22"/>
        </w:rPr>
        <w:t xml:space="preserve"> </w:t>
      </w:r>
      <w:commentRangeStart w:id="200"/>
      <w:r w:rsidR="00C67F8C">
        <w:rPr>
          <w:rFonts w:ascii="Times New Roman" w:eastAsiaTheme="minorEastAsia" w:hAnsi="Times New Roman" w:cs="Times New Roman"/>
          <w:sz w:val="22"/>
        </w:rPr>
        <w:t xml:space="preserve">transforms </w:t>
      </w:r>
      <w:r w:rsidR="00EA00A7">
        <w:rPr>
          <w:rFonts w:ascii="Times New Roman" w:eastAsiaTheme="minorEastAsia" w:hAnsi="Times New Roman" w:cs="Times New Roman"/>
          <w:sz w:val="22"/>
        </w:rPr>
        <w:t xml:space="preserve">the original rank </w:t>
      </w:r>
      <w:r w:rsidR="00EA00A7" w:rsidRPr="00DB0AC6">
        <w:rPr>
          <w:rFonts w:ascii="Times New Roman" w:eastAsiaTheme="minorEastAsia" w:hAnsi="Times New Roman" w:cs="Times New Roman"/>
          <w:i/>
          <w:sz w:val="22"/>
        </w:rPr>
        <w:t>p</w:t>
      </w:r>
      <w:r w:rsidR="00EA00A7">
        <w:rPr>
          <w:rFonts w:ascii="Times New Roman" w:eastAsiaTheme="minorEastAsia" w:hAnsi="Times New Roman" w:cs="Times New Roman"/>
          <w:sz w:val="22"/>
        </w:rPr>
        <w:t xml:space="preserve">, dimension </w:t>
      </w:r>
      <w:r w:rsidR="00EA00A7">
        <w:rPr>
          <w:rFonts w:ascii="Times New Roman" w:eastAsiaTheme="minorEastAsia" w:hAnsi="Times New Roman" w:cs="Times New Roman"/>
          <w:i/>
          <w:sz w:val="22"/>
        </w:rPr>
        <w:t>n</w:t>
      </w:r>
      <w:r w:rsidR="00EA00A7">
        <w:rPr>
          <w:rFonts w:ascii="Times New Roman" w:eastAsiaTheme="minorEastAsia" w:hAnsi="Times New Roman" w:cs="Times New Roman"/>
          <w:sz w:val="22"/>
        </w:rPr>
        <w:t xml:space="preserve"> </w:t>
      </w:r>
      <w:r w:rsidR="00EA00A7" w:rsidRPr="00DB0AC6">
        <w:rPr>
          <w:rFonts w:ascii="Times New Roman" w:eastAsiaTheme="minorEastAsia" w:hAnsi="Times New Roman" w:cs="Times New Roman"/>
          <w:sz w:val="22"/>
        </w:rPr>
        <w:t>state</w:t>
      </w:r>
      <w:r w:rsidR="00EA00A7">
        <w:rPr>
          <w:rFonts w:ascii="Times New Roman" w:eastAsiaTheme="minorEastAsia" w:hAnsi="Times New Roman" w:cs="Times New Roman"/>
          <w:sz w:val="22"/>
        </w:rPr>
        <w:t xml:space="preserve"> space to a rank </w:t>
      </w:r>
      <w:r w:rsidR="00EA00A7">
        <w:rPr>
          <w:rFonts w:ascii="Times New Roman" w:eastAsiaTheme="minorEastAsia" w:hAnsi="Times New Roman" w:cs="Times New Roman"/>
          <w:i/>
          <w:sz w:val="22"/>
        </w:rPr>
        <w:t>k</w:t>
      </w:r>
      <w:r w:rsidR="00EA00A7" w:rsidRPr="00DB0AC6">
        <w:rPr>
          <w:rFonts w:ascii="Times New Roman" w:eastAsiaTheme="minorEastAsia" w:hAnsi="Times New Roman" w:cs="Times New Roman"/>
          <w:sz w:val="22"/>
        </w:rPr>
        <w:t xml:space="preserve"> </w:t>
      </w:r>
      <w:r w:rsidR="00EA00A7">
        <w:rPr>
          <w:rFonts w:ascii="Times New Roman" w:eastAsiaTheme="minorEastAsia" w:hAnsi="Times New Roman" w:cs="Times New Roman"/>
          <w:sz w:val="22"/>
        </w:rPr>
        <w:t xml:space="preserve">&lt;&lt; </w:t>
      </w:r>
      <w:r w:rsidR="00EA00A7">
        <w:rPr>
          <w:rFonts w:ascii="Times New Roman" w:eastAsiaTheme="minorEastAsia" w:hAnsi="Times New Roman" w:cs="Times New Roman"/>
          <w:i/>
          <w:sz w:val="22"/>
        </w:rPr>
        <w:t>p</w:t>
      </w:r>
      <w:commentRangeEnd w:id="200"/>
      <w:r w:rsidR="002B6D8B">
        <w:rPr>
          <w:rStyle w:val="CommentReference"/>
        </w:rPr>
        <w:commentReference w:id="200"/>
      </w:r>
      <w:r w:rsidR="00EA00A7">
        <w:rPr>
          <w:rFonts w:ascii="Times New Roman" w:eastAsiaTheme="minorEastAsia" w:hAnsi="Times New Roman" w:cs="Times New Roman"/>
          <w:sz w:val="22"/>
        </w:rPr>
        <w:t xml:space="preserve">, dimension </w:t>
      </w:r>
      <w:r w:rsidR="00EA00A7">
        <w:rPr>
          <w:rFonts w:ascii="Times New Roman" w:eastAsiaTheme="minorEastAsia" w:hAnsi="Times New Roman" w:cs="Times New Roman"/>
          <w:i/>
          <w:sz w:val="22"/>
        </w:rPr>
        <w:t>n</w:t>
      </w:r>
      <w:r w:rsidR="00EA00A7">
        <w:rPr>
          <w:rFonts w:ascii="Times New Roman" w:eastAsiaTheme="minorEastAsia" w:hAnsi="Times New Roman" w:cs="Times New Roman"/>
          <w:sz w:val="22"/>
        </w:rPr>
        <w:t xml:space="preserve"> subspace. This subspace maximizes the information content of the inversion relative to all other rank </w:t>
      </w:r>
      <w:r w:rsidR="00EA00A7">
        <w:rPr>
          <w:rFonts w:ascii="Times New Roman" w:eastAsiaTheme="minorEastAsia" w:hAnsi="Times New Roman" w:cs="Times New Roman"/>
          <w:i/>
          <w:sz w:val="22"/>
        </w:rPr>
        <w:t>k</w:t>
      </w:r>
      <w:r w:rsidR="00EA00A7">
        <w:rPr>
          <w:rFonts w:ascii="Times New Roman" w:eastAsiaTheme="minorEastAsia" w:hAnsi="Times New Roman" w:cs="Times New Roman"/>
          <w:sz w:val="22"/>
        </w:rPr>
        <w:t xml:space="preserve"> subspaces. </w:t>
      </w:r>
    </w:p>
    <w:p w14:paraId="4F5F723F" w14:textId="3C199308" w:rsidR="00D502BE" w:rsidRPr="00D502BE" w:rsidRDefault="00D502BE" w:rsidP="007A4AD3">
      <w:pPr>
        <w:rPr>
          <w:rFonts w:ascii="Times New Roman" w:eastAsiaTheme="minorEastAsia" w:hAnsi="Times New Roman" w:cs="Times New Roman"/>
          <w:sz w:val="22"/>
        </w:rPr>
      </w:pPr>
    </w:p>
    <w:p w14:paraId="28EA082F" w14:textId="012C523A" w:rsidR="00303CA0" w:rsidRDefault="00303CA0" w:rsidP="007A4AD3">
      <w:pPr>
        <w:rPr>
          <w:rFonts w:ascii="Times New Roman" w:eastAsiaTheme="minorEastAsia" w:hAnsi="Times New Roman" w:cs="Times New Roman"/>
          <w:sz w:val="22"/>
        </w:rPr>
      </w:pPr>
      <w:r>
        <w:rPr>
          <w:rFonts w:ascii="Times New Roman" w:eastAsiaTheme="minorEastAsia" w:hAnsi="Times New Roman" w:cs="Times New Roman"/>
          <w:sz w:val="22"/>
        </w:rPr>
        <w:t xml:space="preserve">The computational cost of constructing the Jacobian matrix can be decreased by building the matrix within </w:t>
      </w:r>
      <w:r w:rsidR="00EA75EE">
        <w:rPr>
          <w:rFonts w:ascii="Times New Roman" w:eastAsiaTheme="minorEastAsia" w:hAnsi="Times New Roman" w:cs="Times New Roman"/>
          <w:sz w:val="22"/>
        </w:rPr>
        <w:t xml:space="preserve">the optimal </w:t>
      </w:r>
      <w:commentRangeStart w:id="201"/>
      <w:commentRangeStart w:id="202"/>
      <w:r w:rsidR="00EA75EE">
        <w:rPr>
          <w:rFonts w:ascii="Times New Roman" w:eastAsiaTheme="minorEastAsia" w:hAnsi="Times New Roman" w:cs="Times New Roman"/>
          <w:sz w:val="22"/>
        </w:rPr>
        <w:t>decreased-dimension or low-rank</w:t>
      </w:r>
      <w:r>
        <w:rPr>
          <w:rFonts w:ascii="Times New Roman" w:eastAsiaTheme="minorEastAsia" w:hAnsi="Times New Roman" w:cs="Times New Roman"/>
          <w:sz w:val="22"/>
        </w:rPr>
        <w:t xml:space="preserve"> </w:t>
      </w:r>
      <w:commentRangeEnd w:id="201"/>
      <w:r w:rsidR="00C5423E">
        <w:rPr>
          <w:rStyle w:val="CommentReference"/>
        </w:rPr>
        <w:commentReference w:id="201"/>
      </w:r>
      <w:commentRangeEnd w:id="202"/>
      <w:r w:rsidR="00C5423E">
        <w:rPr>
          <w:rStyle w:val="CommentReference"/>
        </w:rPr>
        <w:commentReference w:id="202"/>
      </w:r>
      <w:r w:rsidR="00EA75EE">
        <w:rPr>
          <w:rFonts w:ascii="Times New Roman" w:eastAsiaTheme="minorEastAsia" w:hAnsi="Times New Roman" w:cs="Times New Roman"/>
          <w:sz w:val="22"/>
        </w:rPr>
        <w:t>sub</w:t>
      </w:r>
      <w:r>
        <w:rPr>
          <w:rFonts w:ascii="Times New Roman" w:eastAsiaTheme="minorEastAsia" w:hAnsi="Times New Roman" w:cs="Times New Roman"/>
          <w:sz w:val="22"/>
        </w:rPr>
        <w:t>spaces. However, the</w:t>
      </w:r>
      <w:r w:rsidR="00EA75EE">
        <w:rPr>
          <w:rFonts w:ascii="Times New Roman" w:eastAsiaTheme="minorEastAsia" w:hAnsi="Times New Roman" w:cs="Times New Roman"/>
          <w:sz w:val="22"/>
        </w:rPr>
        <w:t xml:space="preserve"> optimal</w:t>
      </w:r>
      <w:r>
        <w:rPr>
          <w:rFonts w:ascii="Times New Roman" w:eastAsiaTheme="minorEastAsia" w:hAnsi="Times New Roman" w:cs="Times New Roman"/>
          <w:sz w:val="22"/>
        </w:rPr>
        <w:t xml:space="preserve"> transformations are a function of the Jacobian matrix. </w:t>
      </w:r>
      <w:del w:id="203" w:author="Daniel Jacob" w:date="2020-01-18T21:29:00Z">
        <w:r w:rsidR="00584B43" w:rsidDel="00C5423E">
          <w:rPr>
            <w:rFonts w:ascii="Times New Roman" w:eastAsiaTheme="minorEastAsia" w:hAnsi="Times New Roman" w:cs="Times New Roman"/>
            <w:sz w:val="22"/>
          </w:rPr>
          <w:delText>In the case in which the state vector elements are surface emissions over a discretized grid, a</w:delText>
        </w:r>
      </w:del>
      <w:ins w:id="204" w:author="Daniel Jacob" w:date="2020-01-18T21:29:00Z">
        <w:r w:rsidR="00C5423E">
          <w:rPr>
            <w:rFonts w:ascii="Times New Roman" w:eastAsiaTheme="minorEastAsia" w:hAnsi="Times New Roman" w:cs="Times New Roman"/>
            <w:sz w:val="22"/>
          </w:rPr>
          <w:t>A</w:t>
        </w:r>
      </w:ins>
      <w:r>
        <w:rPr>
          <w:rFonts w:ascii="Times New Roman" w:eastAsiaTheme="minorEastAsia" w:hAnsi="Times New Roman" w:cs="Times New Roman"/>
          <w:sz w:val="22"/>
        </w:rPr>
        <w:t xml:space="preserve"> </w:t>
      </w:r>
      <w:ins w:id="205" w:author="Daniel Jacob" w:date="2020-01-18T21:29:00Z">
        <w:r w:rsidR="00C5423E">
          <w:rPr>
            <w:rFonts w:ascii="Times New Roman" w:eastAsiaTheme="minorEastAsia" w:hAnsi="Times New Roman" w:cs="Times New Roman"/>
            <w:sz w:val="22"/>
          </w:rPr>
          <w:t xml:space="preserve">simple </w:t>
        </w:r>
      </w:ins>
      <w:r>
        <w:rPr>
          <w:rFonts w:ascii="Times New Roman" w:eastAsiaTheme="minorEastAsia" w:hAnsi="Times New Roman" w:cs="Times New Roman"/>
          <w:sz w:val="22"/>
        </w:rPr>
        <w:t xml:space="preserve">mass-balance approach </w:t>
      </w:r>
      <w:ins w:id="206" w:author="Daniel Jacob" w:date="2020-01-18T21:30:00Z">
        <w:r w:rsidR="00C5423E">
          <w:rPr>
            <w:rFonts w:ascii="Times New Roman" w:eastAsiaTheme="minorEastAsia" w:hAnsi="Times New Roman" w:cs="Times New Roman"/>
            <w:sz w:val="22"/>
          </w:rPr>
          <w:t>relat</w:t>
        </w:r>
        <w:commentRangeStart w:id="207"/>
        <w:r w:rsidR="00C5423E">
          <w:rPr>
            <w:rFonts w:ascii="Times New Roman" w:eastAsiaTheme="minorEastAsia" w:hAnsi="Times New Roman" w:cs="Times New Roman"/>
            <w:sz w:val="22"/>
          </w:rPr>
          <w:t>ing emission enh</w:t>
        </w:r>
      </w:ins>
      <w:ins w:id="208" w:author="Daniel Jacob" w:date="2020-01-18T21:31:00Z">
        <w:r w:rsidR="00C5423E">
          <w:rPr>
            <w:rFonts w:ascii="Times New Roman" w:eastAsiaTheme="minorEastAsia" w:hAnsi="Times New Roman" w:cs="Times New Roman"/>
            <w:sz w:val="22"/>
          </w:rPr>
          <w:t xml:space="preserve">ancements to </w:t>
        </w:r>
      </w:ins>
      <w:ins w:id="209" w:author="Daniel Jacob" w:date="2020-01-18T21:30:00Z">
        <w:r w:rsidR="00C5423E">
          <w:rPr>
            <w:rFonts w:ascii="Times New Roman" w:eastAsiaTheme="minorEastAsia" w:hAnsi="Times New Roman" w:cs="Times New Roman"/>
            <w:sz w:val="22"/>
          </w:rPr>
          <w:t>local concentration enhancements</w:t>
        </w:r>
      </w:ins>
      <w:commentRangeEnd w:id="207"/>
      <w:ins w:id="210" w:author="Daniel Jacob" w:date="2020-01-18T21:32:00Z">
        <w:r w:rsidR="00C5423E">
          <w:rPr>
            <w:rStyle w:val="CommentReference"/>
          </w:rPr>
          <w:commentReference w:id="207"/>
        </w:r>
      </w:ins>
      <w:ins w:id="211" w:author="Daniel Jacob" w:date="2020-01-18T21:31:00Z">
        <w:r w:rsidR="00C5423E">
          <w:rPr>
            <w:rFonts w:ascii="Times New Roman" w:eastAsiaTheme="minorEastAsia" w:hAnsi="Times New Roman" w:cs="Times New Roman"/>
            <w:sz w:val="22"/>
          </w:rPr>
          <w:t xml:space="preserve"> (Jacob et al., 2016</w:t>
        </w:r>
        <w:proofErr w:type="gramStart"/>
        <w:r w:rsidR="00C5423E">
          <w:rPr>
            <w:rFonts w:ascii="Times New Roman" w:eastAsiaTheme="minorEastAsia" w:hAnsi="Times New Roman" w:cs="Times New Roman"/>
            <w:sz w:val="22"/>
          </w:rPr>
          <w:t>)</w:t>
        </w:r>
      </w:ins>
      <w:ins w:id="212" w:author="Daniel Jacob" w:date="2020-01-18T21:30:00Z">
        <w:r w:rsidR="00C5423E">
          <w:rPr>
            <w:rFonts w:ascii="Times New Roman" w:eastAsiaTheme="minorEastAsia" w:hAnsi="Times New Roman" w:cs="Times New Roman"/>
            <w:sz w:val="22"/>
          </w:rPr>
          <w:t xml:space="preserve">  </w:t>
        </w:r>
      </w:ins>
      <w:r>
        <w:rPr>
          <w:rFonts w:ascii="Times New Roman" w:eastAsiaTheme="minorEastAsia" w:hAnsi="Times New Roman" w:cs="Times New Roman"/>
          <w:sz w:val="22"/>
        </w:rPr>
        <w:t>can</w:t>
      </w:r>
      <w:proofErr w:type="gramEnd"/>
      <w:r>
        <w:rPr>
          <w:rFonts w:ascii="Times New Roman" w:eastAsiaTheme="minorEastAsia" w:hAnsi="Times New Roman" w:cs="Times New Roman"/>
          <w:sz w:val="22"/>
        </w:rPr>
        <w:t xml:space="preserve"> </w:t>
      </w:r>
      <w:del w:id="213" w:author="Daniel Jacob" w:date="2020-01-18T21:31:00Z">
        <w:r w:rsidDel="00C5423E">
          <w:rPr>
            <w:rFonts w:ascii="Times New Roman" w:eastAsiaTheme="minorEastAsia" w:hAnsi="Times New Roman" w:cs="Times New Roman"/>
            <w:sz w:val="22"/>
          </w:rPr>
          <w:delText>generate an</w:delText>
        </w:r>
      </w:del>
      <w:ins w:id="214" w:author="Daniel Jacob" w:date="2020-01-18T21:31:00Z">
        <w:r w:rsidR="00C5423E">
          <w:rPr>
            <w:rFonts w:ascii="Times New Roman" w:eastAsiaTheme="minorEastAsia" w:hAnsi="Times New Roman" w:cs="Times New Roman"/>
            <w:sz w:val="22"/>
          </w:rPr>
          <w:t>be used as</w:t>
        </w:r>
      </w:ins>
      <w:r>
        <w:rPr>
          <w:rFonts w:ascii="Times New Roman" w:eastAsiaTheme="minorEastAsia" w:hAnsi="Times New Roman" w:cs="Times New Roman"/>
          <w:sz w:val="22"/>
        </w:rPr>
        <w:t xml:space="preserve"> initial estimate</w:t>
      </w:r>
      <m:oMath>
        <m:r>
          <w:ins w:id="215" w:author="Daniel Jacob" w:date="2020-01-18T21:32:00Z">
            <w:rPr>
              <w:rFonts w:ascii="Cambria Math" w:eastAsiaTheme="minorEastAsia" w:hAnsi="Cambria Math" w:cs="Times New Roman"/>
              <w:sz w:val="22"/>
            </w:rPr>
            <m:t xml:space="preserve"> </m:t>
          </w:ins>
        </m:r>
        <w:moveToRangeStart w:id="216" w:author="Daniel Jacob" w:date="2020-01-18T21:32:00Z" w:name="move30275543"/>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K</m:t>
            </m:r>
          </m:e>
          <m:sup>
            <m:r>
              <m:rPr>
                <m:sty m:val="p"/>
              </m:rPr>
              <w:rPr>
                <w:rFonts w:ascii="Cambria Math" w:eastAsiaTheme="minorEastAsia" w:hAnsi="Cambria Math" w:cs="Times New Roman"/>
                <w:sz w:val="22"/>
              </w:rPr>
              <m:t>(0)</m:t>
            </m:r>
          </m:sup>
        </m:sSup>
      </m:oMath>
      <w:moveTo w:id="217" w:author="Daniel Jacob" w:date="2020-01-18T21:32:00Z">
        <w:r w:rsidR="00C5423E">
          <w:rPr>
            <w:rFonts w:ascii="Times New Roman" w:eastAsiaTheme="minorEastAsia" w:hAnsi="Times New Roman" w:cs="Times New Roman"/>
            <w:sz w:val="22"/>
          </w:rPr>
          <w:t xml:space="preserve"> </w:t>
        </w:r>
      </w:moveTo>
      <w:moveToRangeEnd w:id="216"/>
      <w:ins w:id="218" w:author="Daniel Jacob" w:date="2020-01-18T21:32:00Z">
        <w:r w:rsidR="00C5423E">
          <w:rPr>
            <w:rFonts w:ascii="Times New Roman" w:eastAsiaTheme="minorEastAsia" w:hAnsi="Times New Roman" w:cs="Times New Roman"/>
            <w:sz w:val="22"/>
          </w:rPr>
          <w:t xml:space="preserve"> </w:t>
        </w:r>
      </w:ins>
      <w:r>
        <w:rPr>
          <w:rFonts w:ascii="Times New Roman" w:eastAsiaTheme="minorEastAsia" w:hAnsi="Times New Roman" w:cs="Times New Roman"/>
          <w:sz w:val="22"/>
        </w:rPr>
        <w:t xml:space="preserve"> of the </w:t>
      </w:r>
      <w:r w:rsidR="00EA75EE">
        <w:rPr>
          <w:rFonts w:ascii="Times New Roman" w:eastAsiaTheme="minorEastAsia" w:hAnsi="Times New Roman" w:cs="Times New Roman"/>
          <w:sz w:val="22"/>
        </w:rPr>
        <w:t xml:space="preserve">full dimension </w:t>
      </w:r>
      <w:r>
        <w:rPr>
          <w:rFonts w:ascii="Times New Roman" w:eastAsiaTheme="minorEastAsia" w:hAnsi="Times New Roman" w:cs="Times New Roman"/>
          <w:sz w:val="22"/>
        </w:rPr>
        <w:t xml:space="preserve">Jacobian matrix </w:t>
      </w:r>
      <w:moveFromRangeStart w:id="219" w:author="Daniel Jacob" w:date="2020-01-18T21:32:00Z" w:name="move30275543"/>
      <m:oMath>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K</m:t>
            </m:r>
          </m:e>
          <m:sup>
            <m:r>
              <m:rPr>
                <m:sty m:val="p"/>
              </m:rPr>
              <w:rPr>
                <w:rFonts w:ascii="Cambria Math" w:eastAsiaTheme="minorEastAsia" w:hAnsi="Cambria Math" w:cs="Times New Roman"/>
                <w:sz w:val="22"/>
              </w:rPr>
              <m:t>(0)</m:t>
            </m:r>
          </m:sup>
        </m:sSup>
      </m:oMath>
      <w:moveFrom w:id="220" w:author="Daniel Jacob" w:date="2020-01-18T21:32:00Z">
        <w:r w:rsidR="001E2B39" w:rsidDel="00C5423E">
          <w:rPr>
            <w:rFonts w:ascii="Times New Roman" w:eastAsiaTheme="minorEastAsia" w:hAnsi="Times New Roman" w:cs="Times New Roman"/>
            <w:sz w:val="22"/>
          </w:rPr>
          <w:t xml:space="preserve"> </w:t>
        </w:r>
      </w:moveFrom>
      <w:moveFromRangeEnd w:id="219"/>
      <w:r>
        <w:rPr>
          <w:rFonts w:ascii="Times New Roman" w:eastAsiaTheme="minorEastAsia" w:hAnsi="Times New Roman" w:cs="Times New Roman"/>
          <w:sz w:val="22"/>
        </w:rPr>
        <w:t xml:space="preserve">at low computational cost. </w:t>
      </w:r>
      <w:r w:rsidR="000D75DB">
        <w:rPr>
          <w:rFonts w:ascii="Times New Roman" w:eastAsiaTheme="minorEastAsia" w:hAnsi="Times New Roman" w:cs="Times New Roman"/>
          <w:sz w:val="22"/>
        </w:rPr>
        <w:t xml:space="preserve">This approach assumes that the fine structure of the Jacobian is given by the prior. </w:t>
      </w:r>
      <w:r w:rsidR="00EA75EE">
        <w:rPr>
          <w:rFonts w:ascii="Times New Roman" w:eastAsiaTheme="minorEastAsia" w:hAnsi="Times New Roman" w:cs="Times New Roman"/>
          <w:sz w:val="22"/>
        </w:rPr>
        <w:t>Given a perturbation to a</w:t>
      </w:r>
      <w:r w:rsidR="000D75DB">
        <w:rPr>
          <w:rFonts w:ascii="Times New Roman" w:eastAsiaTheme="minorEastAsia" w:hAnsi="Times New Roman" w:cs="Times New Roman"/>
          <w:sz w:val="22"/>
        </w:rPr>
        <w:t xml:space="preserve"> prior</w:t>
      </w:r>
      <w:r w:rsidR="00EA75EE">
        <w:rPr>
          <w:rFonts w:ascii="Times New Roman" w:eastAsiaTheme="minorEastAsia" w:hAnsi="Times New Roman" w:cs="Times New Roman"/>
          <w:sz w:val="22"/>
        </w:rPr>
        <w:t xml:space="preserve"> emissions element </w:t>
      </w:r>
      <m:oMath>
        <m:r>
          <m:rPr>
            <m:sty m:val="p"/>
          </m:rPr>
          <w:rPr>
            <w:rFonts w:ascii="Cambria Math" w:eastAsiaTheme="minorEastAsia" w:hAnsi="Cambria Math" w:cs="Times New Roman"/>
            <w:sz w:val="22"/>
          </w:rPr>
          <m:t>Δ</m:t>
        </m:r>
        <m:sSub>
          <m:sSubPr>
            <m:ctrlPr>
              <w:rPr>
                <w:rFonts w:ascii="Cambria Math" w:eastAsiaTheme="minorEastAsia" w:hAnsi="Cambria Math" w:cs="Times New Roman"/>
                <w:sz w:val="22"/>
              </w:rPr>
            </m:ctrlPr>
          </m:sSubPr>
          <m:e>
            <m:r>
              <m:rPr>
                <m:sty m:val="p"/>
              </m:rPr>
              <w:rPr>
                <w:rFonts w:ascii="Cambria Math" w:eastAsiaTheme="minorEastAsia" w:hAnsi="Cambria Math" w:cs="Times New Roman"/>
                <w:sz w:val="22"/>
              </w:rPr>
              <m:t>x</m:t>
            </m:r>
          </m:e>
          <m:sub>
            <m:r>
              <m:rPr>
                <m:sty m:val="p"/>
              </m:rPr>
              <w:rPr>
                <w:rFonts w:ascii="Cambria Math" w:eastAsiaTheme="minorEastAsia" w:hAnsi="Cambria Math" w:cs="Times New Roman"/>
                <w:sz w:val="22"/>
              </w:rPr>
              <m:t>i</m:t>
            </m:r>
          </m:sub>
        </m:sSub>
      </m:oMath>
      <w:r w:rsidR="00EA75EE">
        <w:rPr>
          <w:rFonts w:ascii="Times New Roman" w:eastAsiaTheme="minorEastAsia" w:hAnsi="Times New Roman" w:cs="Times New Roman"/>
          <w:sz w:val="22"/>
        </w:rPr>
        <w:t xml:space="preserve">, the change in </w:t>
      </w:r>
      <w:r w:rsidR="00EC4735">
        <w:rPr>
          <w:rFonts w:ascii="Times New Roman" w:eastAsiaTheme="minorEastAsia" w:hAnsi="Times New Roman" w:cs="Times New Roman"/>
          <w:sz w:val="22"/>
        </w:rPr>
        <w:t xml:space="preserve">observed </w:t>
      </w:r>
      <w:r w:rsidR="00EA75EE">
        <w:rPr>
          <w:rFonts w:ascii="Times New Roman" w:eastAsiaTheme="minorEastAsia" w:hAnsi="Times New Roman" w:cs="Times New Roman"/>
          <w:sz w:val="22"/>
        </w:rPr>
        <w:t xml:space="preserve">atmospheric concentrations </w:t>
      </w:r>
      <w:r w:rsidR="00591DB2">
        <w:rPr>
          <w:rFonts w:ascii="Times New Roman" w:eastAsiaTheme="minorEastAsia" w:hAnsi="Times New Roman" w:cs="Times New Roman"/>
          <w:sz w:val="22"/>
        </w:rPr>
        <w:t xml:space="preserve">over that grid cell </w:t>
      </w:r>
      <m:oMath>
        <m:r>
          <m:rPr>
            <m:sty m:val="p"/>
          </m:rPr>
          <w:rPr>
            <w:rFonts w:ascii="Cambria Math" w:eastAsiaTheme="minorEastAsia" w:hAnsi="Cambria Math" w:cs="Times New Roman"/>
            <w:sz w:val="22"/>
          </w:rPr>
          <m:t>Δ</m:t>
        </m:r>
        <w:commentRangeStart w:id="221"/>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y</m:t>
            </m:r>
          </m:e>
          <m:sub>
            <m:r>
              <m:rPr>
                <m:sty m:val="p"/>
              </m:rPr>
              <w:rPr>
                <w:rFonts w:ascii="Cambria Math" w:eastAsiaTheme="minorEastAsia" w:hAnsi="Cambria Math" w:cs="Times New Roman"/>
                <w:sz w:val="22"/>
              </w:rPr>
              <m:t>k</m:t>
            </m:r>
          </m:sub>
        </m:sSub>
      </m:oMath>
      <w:r w:rsidR="00EC4735">
        <w:rPr>
          <w:rFonts w:ascii="Times New Roman" w:eastAsiaTheme="minorEastAsia" w:hAnsi="Times New Roman" w:cs="Times New Roman"/>
          <w:b/>
          <w:sz w:val="22"/>
        </w:rPr>
        <w:t xml:space="preserve"> </w:t>
      </w:r>
      <w:commentRangeEnd w:id="221"/>
      <w:r w:rsidR="00C5423E">
        <w:rPr>
          <w:rStyle w:val="CommentReference"/>
        </w:rPr>
        <w:commentReference w:id="221"/>
      </w:r>
      <w:r w:rsidR="00EA75EE">
        <w:rPr>
          <w:rFonts w:ascii="Times New Roman" w:eastAsiaTheme="minorEastAsia" w:hAnsi="Times New Roman" w:cs="Times New Roman"/>
          <w:sz w:val="22"/>
        </w:rPr>
        <w:t>can be estimated as</w:t>
      </w:r>
    </w:p>
    <w:p w14:paraId="5B7A6A5E" w14:textId="1E07B558" w:rsidR="00EA75EE" w:rsidRDefault="00EA75EE" w:rsidP="007A4AD3">
      <w:pPr>
        <w:rPr>
          <w:rFonts w:ascii="Times New Roman" w:eastAsiaTheme="minorEastAsia" w:hAnsi="Times New Roman" w:cs="Times New Roman"/>
          <w:sz w:val="22"/>
        </w:rPr>
      </w:pPr>
    </w:p>
    <w:p w14:paraId="28C4BBD3" w14:textId="51878D35" w:rsidR="00EA75EE" w:rsidRPr="00EA75EE" w:rsidRDefault="00EC4735" w:rsidP="007A4AD3">
      <w:pPr>
        <w:rPr>
          <w:rFonts w:ascii="Times New Roman" w:eastAsiaTheme="minorEastAsia" w:hAnsi="Times New Roman" w:cs="Times New Roman"/>
          <w:sz w:val="22"/>
        </w:rPr>
      </w:pPr>
      <m:oMathPara>
        <m:oMath>
          <m:r>
            <m:rPr>
              <m:sty m:val="p"/>
            </m:rPr>
            <w:rPr>
              <w:rFonts w:ascii="Cambria Math" w:eastAsiaTheme="minorEastAsia" w:hAnsi="Cambria Math" w:cs="Times New Roman"/>
              <w:sz w:val="22"/>
            </w:rPr>
            <m:t>Δ</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y</m:t>
              </m:r>
            </m:e>
            <m:sub>
              <m:r>
                <m:rPr>
                  <m:sty m:val="p"/>
                </m:rPr>
                <w:rPr>
                  <w:rFonts w:ascii="Cambria Math" w:eastAsiaTheme="minorEastAsia" w:hAnsi="Cambria Math" w:cs="Times New Roman"/>
                  <w:sz w:val="22"/>
                </w:rPr>
                <m:t>k</m:t>
              </m:r>
            </m:sub>
          </m:sSub>
          <m:r>
            <m:rPr>
              <m:sty m:val="p"/>
            </m:rP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sz w:val="22"/>
                    </w:rPr>
                  </m:ctrlPr>
                </m:sSubPr>
                <m:e>
                  <m:r>
                    <m:rPr>
                      <m:sty m:val="p"/>
                    </m:rPr>
                    <w:rPr>
                      <w:rFonts w:ascii="Cambria Math" w:eastAsiaTheme="minorEastAsia" w:hAnsi="Cambria Math" w:cs="Times New Roman"/>
                      <w:sz w:val="22"/>
                    </w:rPr>
                    <m:t>M</m:t>
                  </m:r>
                </m:e>
                <m:sub>
                  <m:r>
                    <m:rPr>
                      <m:sty m:val="p"/>
                    </m:rPr>
                    <w:rPr>
                      <w:rFonts w:ascii="Cambria Math" w:eastAsiaTheme="minorEastAsia" w:hAnsi="Cambria Math" w:cs="Times New Roman"/>
                      <w:sz w:val="22"/>
                    </w:rPr>
                    <m:t>air</m:t>
                  </m:r>
                </m:sub>
              </m:sSub>
            </m:num>
            <m:den>
              <m:sSub>
                <m:sSubPr>
                  <m:ctrlPr>
                    <w:rPr>
                      <w:rFonts w:ascii="Cambria Math" w:eastAsiaTheme="minorEastAsia" w:hAnsi="Cambria Math" w:cs="Times New Roman"/>
                      <w:sz w:val="22"/>
                    </w:rPr>
                  </m:ctrlPr>
                </m:sSubPr>
                <m:e>
                  <m:r>
                    <m:rPr>
                      <m:sty m:val="p"/>
                    </m:rPr>
                    <w:rPr>
                      <w:rFonts w:ascii="Cambria Math" w:eastAsiaTheme="minorEastAsia" w:hAnsi="Cambria Math" w:cs="Times New Roman"/>
                      <w:sz w:val="22"/>
                    </w:rPr>
                    <m:t>M</m:t>
                  </m:r>
                </m:e>
                <m:sub>
                  <m:r>
                    <m:rPr>
                      <m:sty m:val="p"/>
                    </m:rPr>
                    <w:rPr>
                      <w:rFonts w:ascii="Cambria Math" w:eastAsiaTheme="minorEastAsia" w:hAnsi="Cambria Math" w:cs="Times New Roman"/>
                      <w:sz w:val="22"/>
                    </w:rPr>
                    <m:t>X</m:t>
                  </m:r>
                </m:sub>
              </m:sSub>
            </m:den>
          </m:f>
          <m:f>
            <m:fPr>
              <m:ctrlPr>
                <w:rPr>
                  <w:rFonts w:ascii="Cambria Math" w:eastAsiaTheme="minorEastAsia" w:hAnsi="Cambria Math" w:cs="Times New Roman"/>
                  <w:sz w:val="22"/>
                </w:rPr>
              </m:ctrlPr>
            </m:fPr>
            <m:num>
              <m:r>
                <m:rPr>
                  <m:sty m:val="p"/>
                </m:rPr>
                <w:rPr>
                  <w:rFonts w:ascii="Cambria Math" w:eastAsiaTheme="minorEastAsia" w:hAnsi="Cambria Math" w:cs="Times New Roman"/>
                  <w:sz w:val="22"/>
                </w:rPr>
                <m:t>g</m:t>
              </m:r>
            </m:num>
            <m:den>
              <m:r>
                <m:rPr>
                  <m:sty m:val="p"/>
                </m:rPr>
                <w:rPr>
                  <w:rFonts w:ascii="Cambria Math" w:eastAsiaTheme="minorEastAsia" w:hAnsi="Cambria Math" w:cs="Times New Roman"/>
                  <w:sz w:val="22"/>
                </w:rPr>
                <m:t>UWP</m:t>
              </m:r>
            </m:den>
          </m:f>
          <m:r>
            <w:rPr>
              <w:rFonts w:ascii="Cambria Math" w:eastAsiaTheme="minorEastAsia" w:hAnsi="Cambria Math" w:cs="Times New Roman"/>
              <w:sz w:val="22"/>
            </w:rPr>
            <m:t xml:space="preserve"> </m:t>
          </m:r>
          <m:r>
            <m:rPr>
              <m:sty m:val="p"/>
            </m:rPr>
            <w:rPr>
              <w:rFonts w:ascii="Cambria Math" w:eastAsiaTheme="minorEastAsia" w:hAnsi="Cambria Math" w:cs="Times New Roman"/>
              <w:sz w:val="22"/>
            </w:rPr>
            <m:t>Δ</m:t>
          </m:r>
          <m:sSub>
            <m:sSubPr>
              <m:ctrlPr>
                <w:rPr>
                  <w:rFonts w:ascii="Cambria Math" w:eastAsiaTheme="minorEastAsia" w:hAnsi="Cambria Math" w:cs="Times New Roman"/>
                  <w:sz w:val="22"/>
                </w:rPr>
              </m:ctrlPr>
            </m:sSubPr>
            <m:e>
              <m:r>
                <m:rPr>
                  <m:sty m:val="p"/>
                </m:rPr>
                <w:rPr>
                  <w:rFonts w:ascii="Cambria Math" w:eastAsiaTheme="minorEastAsia" w:hAnsi="Cambria Math" w:cs="Times New Roman"/>
                  <w:sz w:val="22"/>
                </w:rPr>
                <m:t>x</m:t>
              </m:r>
            </m:e>
            <m:sub>
              <m:r>
                <m:rPr>
                  <m:sty m:val="p"/>
                </m:rPr>
                <w:rPr>
                  <w:rFonts w:ascii="Cambria Math" w:eastAsiaTheme="minorEastAsia" w:hAnsi="Cambria Math" w:cs="Times New Roman"/>
                  <w:sz w:val="22"/>
                </w:rPr>
                <m:t>i</m:t>
              </m:r>
            </m:sub>
          </m:sSub>
        </m:oMath>
      </m:oMathPara>
    </w:p>
    <w:p w14:paraId="1E0D0975" w14:textId="77777777" w:rsidR="00EA75EE" w:rsidRDefault="00EA75EE" w:rsidP="007A4AD3">
      <w:pPr>
        <w:rPr>
          <w:rFonts w:ascii="Times New Roman" w:eastAsiaTheme="minorEastAsia" w:hAnsi="Times New Roman" w:cs="Times New Roman"/>
          <w:sz w:val="22"/>
        </w:rPr>
      </w:pPr>
    </w:p>
    <w:p w14:paraId="2F456932" w14:textId="40EA19EC" w:rsidR="00303CA0" w:rsidRPr="00EC4735" w:rsidRDefault="00EA75EE" w:rsidP="007A4AD3">
      <w:pPr>
        <w:rPr>
          <w:rFonts w:ascii="Times New Roman" w:eastAsiaTheme="minorEastAsia" w:hAnsi="Times New Roman" w:cs="Times New Roman"/>
          <w:sz w:val="22"/>
        </w:rPr>
      </w:pPr>
      <w:r>
        <w:rPr>
          <w:rFonts w:ascii="Times New Roman" w:eastAsiaTheme="minorEastAsia" w:hAnsi="Times New Roman" w:cs="Times New Roman"/>
          <w:sz w:val="22"/>
        </w:rPr>
        <w:t>where</w:t>
      </w:r>
      <w:r w:rsidR="00EC4735">
        <w:rPr>
          <w:rFonts w:ascii="Times New Roman" w:eastAsiaTheme="minorEastAsia" w:hAnsi="Times New Roman" w:cs="Times New Roman"/>
          <w:sz w:val="22"/>
        </w:rPr>
        <w:t xml:space="preserve"> </w:t>
      </w:r>
      <w:commentRangeStart w:id="222"/>
      <w:r>
        <w:rPr>
          <w:rFonts w:ascii="Times New Roman" w:eastAsiaTheme="minorEastAsia" w:hAnsi="Times New Roman" w:cs="Times New Roman"/>
          <w:sz w:val="22"/>
        </w:rPr>
        <w:t>M</w:t>
      </w:r>
      <w:r>
        <w:rPr>
          <w:rFonts w:ascii="Times New Roman" w:eastAsiaTheme="minorEastAsia" w:hAnsi="Times New Roman" w:cs="Times New Roman"/>
          <w:sz w:val="22"/>
          <w:vertAlign w:val="subscript"/>
        </w:rPr>
        <w:t>air</w:t>
      </w:r>
      <w:r>
        <w:rPr>
          <w:rFonts w:ascii="Times New Roman" w:eastAsiaTheme="minorEastAsia" w:hAnsi="Times New Roman" w:cs="Times New Roman"/>
          <w:sz w:val="22"/>
        </w:rPr>
        <w:t xml:space="preserve"> </w:t>
      </w:r>
      <w:commentRangeEnd w:id="222"/>
      <w:r w:rsidR="00C5423E">
        <w:rPr>
          <w:rStyle w:val="CommentReference"/>
        </w:rPr>
        <w:commentReference w:id="222"/>
      </w:r>
      <w:r>
        <w:rPr>
          <w:rFonts w:ascii="Times New Roman" w:eastAsiaTheme="minorEastAsia" w:hAnsi="Times New Roman" w:cs="Times New Roman"/>
          <w:sz w:val="22"/>
        </w:rPr>
        <w:t>and M</w:t>
      </w:r>
      <w:r>
        <w:rPr>
          <w:rFonts w:ascii="Times New Roman" w:eastAsiaTheme="minorEastAsia" w:hAnsi="Times New Roman" w:cs="Times New Roman"/>
          <w:sz w:val="22"/>
          <w:vertAlign w:val="subscript"/>
        </w:rPr>
        <w:t>x</w:t>
      </w:r>
      <w:r>
        <w:rPr>
          <w:rFonts w:ascii="Times New Roman" w:eastAsiaTheme="minorEastAsia" w:hAnsi="Times New Roman" w:cs="Times New Roman"/>
          <w:sz w:val="22"/>
        </w:rPr>
        <w:t xml:space="preserve"> are the molecular weights of dry air and the optimized species, respectively, g is gravity, U is the wind speed, W is </w:t>
      </w:r>
      <w:del w:id="223" w:author="Daniel Jacob" w:date="2020-01-18T21:35:00Z">
        <w:r w:rsidDel="00C5423E">
          <w:rPr>
            <w:rFonts w:ascii="Times New Roman" w:eastAsiaTheme="minorEastAsia" w:hAnsi="Times New Roman" w:cs="Times New Roman"/>
            <w:sz w:val="22"/>
          </w:rPr>
          <w:delText xml:space="preserve">the distance the wind travels across </w:delText>
        </w:r>
      </w:del>
      <w:r>
        <w:rPr>
          <w:rFonts w:ascii="Times New Roman" w:eastAsiaTheme="minorEastAsia" w:hAnsi="Times New Roman" w:cs="Times New Roman"/>
          <w:sz w:val="22"/>
        </w:rPr>
        <w:t>the grid box</w:t>
      </w:r>
      <w:ins w:id="224" w:author="Daniel Jacob" w:date="2020-01-18T21:35:00Z">
        <w:r w:rsidR="00C5423E">
          <w:rPr>
            <w:rFonts w:ascii="Times New Roman" w:eastAsiaTheme="minorEastAsia" w:hAnsi="Times New Roman" w:cs="Times New Roman"/>
            <w:sz w:val="22"/>
          </w:rPr>
          <w:t xml:space="preserve"> width</w:t>
        </w:r>
      </w:ins>
      <w:r>
        <w:rPr>
          <w:rFonts w:ascii="Times New Roman" w:eastAsiaTheme="minorEastAsia" w:hAnsi="Times New Roman" w:cs="Times New Roman"/>
          <w:sz w:val="22"/>
        </w:rPr>
        <w:t>, and P is the surface pressure</w:t>
      </w:r>
      <w:r w:rsidR="00D4324F">
        <w:rPr>
          <w:rFonts w:ascii="Times New Roman" w:eastAsiaTheme="minorEastAsia" w:hAnsi="Times New Roman" w:cs="Times New Roman"/>
          <w:sz w:val="22"/>
        </w:rPr>
        <w:t xml:space="preserve"> (source)</w:t>
      </w:r>
      <w:r>
        <w:rPr>
          <w:rFonts w:ascii="Times New Roman" w:eastAsiaTheme="minorEastAsia" w:hAnsi="Times New Roman" w:cs="Times New Roman"/>
          <w:sz w:val="22"/>
        </w:rPr>
        <w:t xml:space="preserve">. The wind speed, </w:t>
      </w:r>
      <w:commentRangeStart w:id="225"/>
      <w:r>
        <w:rPr>
          <w:rFonts w:ascii="Times New Roman" w:eastAsiaTheme="minorEastAsia" w:hAnsi="Times New Roman" w:cs="Times New Roman"/>
          <w:sz w:val="22"/>
        </w:rPr>
        <w:t>length scale</w:t>
      </w:r>
      <w:commentRangeEnd w:id="225"/>
      <w:r w:rsidR="00C5423E">
        <w:rPr>
          <w:rStyle w:val="CommentReference"/>
        </w:rPr>
        <w:commentReference w:id="225"/>
      </w:r>
      <w:r>
        <w:rPr>
          <w:rFonts w:ascii="Times New Roman" w:eastAsiaTheme="minorEastAsia" w:hAnsi="Times New Roman" w:cs="Times New Roman"/>
          <w:sz w:val="22"/>
        </w:rPr>
        <w:t xml:space="preserve">, and pressure can either be assumed </w:t>
      </w:r>
      <w:commentRangeStart w:id="226"/>
      <w:r>
        <w:rPr>
          <w:rFonts w:ascii="Times New Roman" w:eastAsiaTheme="minorEastAsia" w:hAnsi="Times New Roman" w:cs="Times New Roman"/>
          <w:sz w:val="22"/>
        </w:rPr>
        <w:t>constant or generated by a single model run</w:t>
      </w:r>
      <w:commentRangeEnd w:id="226"/>
      <w:r w:rsidR="00C5423E">
        <w:rPr>
          <w:rStyle w:val="CommentReference"/>
        </w:rPr>
        <w:commentReference w:id="226"/>
      </w:r>
      <w:r>
        <w:rPr>
          <w:rFonts w:ascii="Times New Roman" w:eastAsiaTheme="minorEastAsia" w:hAnsi="Times New Roman" w:cs="Times New Roman"/>
          <w:sz w:val="22"/>
        </w:rPr>
        <w:t xml:space="preserve">. </w:t>
      </w:r>
      <w:r w:rsidR="00D4324F">
        <w:rPr>
          <w:rFonts w:ascii="Times New Roman" w:eastAsiaTheme="minorEastAsia" w:hAnsi="Times New Roman" w:cs="Times New Roman"/>
          <w:sz w:val="22"/>
        </w:rPr>
        <w:t xml:space="preserve">The Jacobian is then constructed column-wise with the </w:t>
      </w:r>
      <w:proofErr w:type="spellStart"/>
      <w:r w:rsidR="00D4324F">
        <w:rPr>
          <w:rFonts w:ascii="Times New Roman" w:eastAsiaTheme="minorEastAsia" w:hAnsi="Times New Roman" w:cs="Times New Roman"/>
          <w:i/>
          <w:sz w:val="22"/>
        </w:rPr>
        <w:t>i</w:t>
      </w:r>
      <w:r w:rsidR="00D4324F">
        <w:rPr>
          <w:rFonts w:ascii="Times New Roman" w:eastAsiaTheme="minorEastAsia" w:hAnsi="Times New Roman" w:cs="Times New Roman"/>
          <w:sz w:val="22"/>
        </w:rPr>
        <w:t>th</w:t>
      </w:r>
      <w:proofErr w:type="spellEnd"/>
      <w:r w:rsidR="00D4324F">
        <w:rPr>
          <w:rFonts w:ascii="Times New Roman" w:eastAsiaTheme="minorEastAsia" w:hAnsi="Times New Roman" w:cs="Times New Roman"/>
          <w:sz w:val="22"/>
        </w:rPr>
        <w:t xml:space="preserve"> column given by </w:t>
      </w:r>
      <m:oMath>
        <m:r>
          <m:rPr>
            <m:sty m:val="p"/>
          </m:rPr>
          <w:rPr>
            <w:rFonts w:ascii="Cambria Math" w:eastAsiaTheme="minorEastAsia" w:hAnsi="Cambria Math" w:cs="Times New Roman"/>
            <w:sz w:val="22"/>
          </w:rPr>
          <m:t>Δ</m:t>
        </m:r>
        <m:r>
          <m:rPr>
            <m:sty m:val="b"/>
          </m:rPr>
          <w:rPr>
            <w:rFonts w:ascii="Cambria Math" w:eastAsiaTheme="minorEastAsia" w:hAnsi="Cambria Math" w:cs="Times New Roman"/>
            <w:sz w:val="22"/>
          </w:rPr>
          <m:t>y/</m:t>
        </m:r>
        <m:r>
          <m:rPr>
            <m:sty m:val="p"/>
          </m:rPr>
          <w:rPr>
            <w:rFonts w:ascii="Cambria Math" w:eastAsiaTheme="minorEastAsia" w:hAnsi="Cambria Math" w:cs="Times New Roman"/>
            <w:sz w:val="22"/>
          </w:rPr>
          <m:t>Δ</m:t>
        </m:r>
        <m:sSub>
          <m:sSubPr>
            <m:ctrlPr>
              <w:rPr>
                <w:rFonts w:ascii="Cambria Math" w:eastAsiaTheme="minorEastAsia" w:hAnsi="Cambria Math" w:cs="Times New Roman"/>
                <w:sz w:val="22"/>
              </w:rPr>
            </m:ctrlPr>
          </m:sSubPr>
          <m:e>
            <m:r>
              <m:rPr>
                <m:sty m:val="p"/>
              </m:rPr>
              <w:rPr>
                <w:rFonts w:ascii="Cambria Math" w:eastAsiaTheme="minorEastAsia" w:hAnsi="Cambria Math" w:cs="Times New Roman"/>
                <w:sz w:val="22"/>
              </w:rPr>
              <m:t>x</m:t>
            </m:r>
          </m:e>
          <m:sub>
            <m:r>
              <m:rPr>
                <m:sty m:val="p"/>
              </m:rPr>
              <w:rPr>
                <w:rFonts w:ascii="Cambria Math" w:eastAsiaTheme="minorEastAsia" w:hAnsi="Cambria Math" w:cs="Times New Roman"/>
                <w:sz w:val="22"/>
              </w:rPr>
              <m:t>i</m:t>
            </m:r>
          </m:sub>
        </m:sSub>
      </m:oMath>
      <w:r w:rsidR="00D4324F">
        <w:rPr>
          <w:rFonts w:ascii="Times New Roman" w:eastAsiaTheme="minorEastAsia" w:hAnsi="Times New Roman" w:cs="Times New Roman"/>
          <w:sz w:val="22"/>
        </w:rPr>
        <w:t>. The resulting matrix is sparse</w:t>
      </w:r>
      <w:r w:rsidR="00EC4735">
        <w:rPr>
          <w:rFonts w:ascii="Times New Roman" w:eastAsiaTheme="minorEastAsia" w:hAnsi="Times New Roman" w:cs="Times New Roman"/>
          <w:sz w:val="22"/>
        </w:rPr>
        <w:t xml:space="preserve"> </w:t>
      </w:r>
      <w:r w:rsidR="00584B43">
        <w:rPr>
          <w:rFonts w:ascii="Times New Roman" w:eastAsiaTheme="minorEastAsia" w:hAnsi="Times New Roman" w:cs="Times New Roman"/>
          <w:sz w:val="22"/>
        </w:rPr>
        <w:t xml:space="preserve">and </w:t>
      </w:r>
      <w:r w:rsidR="00EC4735">
        <w:rPr>
          <w:rFonts w:ascii="Times New Roman" w:eastAsiaTheme="minorEastAsia" w:hAnsi="Times New Roman" w:cs="Times New Roman"/>
          <w:sz w:val="22"/>
        </w:rPr>
        <w:t>generates a</w:t>
      </w:r>
      <w:r w:rsidR="00584B43">
        <w:rPr>
          <w:rFonts w:ascii="Times New Roman" w:eastAsiaTheme="minorEastAsia" w:hAnsi="Times New Roman" w:cs="Times New Roman"/>
          <w:sz w:val="22"/>
        </w:rPr>
        <w:t xml:space="preserve">n eigendecomposition </w:t>
      </w:r>
      <w:r w:rsidR="00EC4735">
        <w:rPr>
          <w:rFonts w:ascii="Times New Roman" w:eastAsiaTheme="minorEastAsia" w:hAnsi="Times New Roman" w:cs="Times New Roman"/>
          <w:sz w:val="22"/>
        </w:rPr>
        <w:t xml:space="preserve">of </w:t>
      </w:r>
      <w:r w:rsidR="00EC4735">
        <w:rPr>
          <w:rFonts w:ascii="Times New Roman" w:eastAsiaTheme="minorEastAsia" w:hAnsi="Times New Roman" w:cs="Times New Roman"/>
          <w:b/>
          <w:sz w:val="22"/>
        </w:rPr>
        <w:t>Q</w:t>
      </w:r>
      <w:r w:rsidR="00EC4735">
        <w:rPr>
          <w:rFonts w:ascii="Times New Roman" w:eastAsiaTheme="minorEastAsia" w:hAnsi="Times New Roman" w:cs="Times New Roman"/>
          <w:sz w:val="22"/>
        </w:rPr>
        <w:t xml:space="preserve"> that </w:t>
      </w:r>
      <w:r w:rsidR="00584B43">
        <w:rPr>
          <w:rFonts w:ascii="Times New Roman" w:eastAsiaTheme="minorEastAsia" w:hAnsi="Times New Roman" w:cs="Times New Roman"/>
          <w:sz w:val="22"/>
        </w:rPr>
        <w:t>does</w:t>
      </w:r>
      <w:r w:rsidR="00EC4735">
        <w:rPr>
          <w:rFonts w:ascii="Times New Roman" w:eastAsiaTheme="minorEastAsia" w:hAnsi="Times New Roman" w:cs="Times New Roman"/>
          <w:sz w:val="22"/>
        </w:rPr>
        <w:t xml:space="preserve"> not accurately approximate the eigendecomposition of </w:t>
      </w:r>
      <w:proofErr w:type="spellStart"/>
      <w:r w:rsidR="00EC4735">
        <w:rPr>
          <w:rFonts w:ascii="Times New Roman" w:eastAsiaTheme="minorEastAsia" w:hAnsi="Times New Roman" w:cs="Times New Roman"/>
          <w:b/>
          <w:sz w:val="22"/>
        </w:rPr>
        <w:t>Q</w:t>
      </w:r>
      <w:r w:rsidR="00EC4735">
        <w:rPr>
          <w:rFonts w:ascii="Times New Roman" w:eastAsiaTheme="minorEastAsia" w:hAnsi="Times New Roman" w:cs="Times New Roman"/>
          <w:sz w:val="22"/>
          <w:vertAlign w:val="subscript"/>
        </w:rPr>
        <w:t>true</w:t>
      </w:r>
      <w:proofErr w:type="spellEnd"/>
      <w:r w:rsidR="00EC4735">
        <w:rPr>
          <w:rFonts w:ascii="Times New Roman" w:eastAsiaTheme="minorEastAsia" w:hAnsi="Times New Roman" w:cs="Times New Roman"/>
          <w:sz w:val="22"/>
        </w:rPr>
        <w:t xml:space="preserve">. </w:t>
      </w:r>
      <w:r w:rsidR="00584B43">
        <w:rPr>
          <w:rFonts w:ascii="Times New Roman" w:eastAsiaTheme="minorEastAsia" w:hAnsi="Times New Roman" w:cs="Times New Roman"/>
          <w:sz w:val="22"/>
        </w:rPr>
        <w:t xml:space="preserve">To decrease the sparsity, the perturbation can be </w:t>
      </w:r>
      <w:commentRangeStart w:id="227"/>
      <w:r w:rsidR="00584B43">
        <w:rPr>
          <w:rFonts w:ascii="Times New Roman" w:eastAsiaTheme="minorEastAsia" w:hAnsi="Times New Roman" w:cs="Times New Roman"/>
          <w:sz w:val="22"/>
        </w:rPr>
        <w:t>assumed to influence all observed atmospheric concentrations within some radius of the perturbed grid box, with the influence decreasing with distance from the perturbation.</w:t>
      </w:r>
      <w:commentRangeEnd w:id="227"/>
      <w:r w:rsidR="008075F9">
        <w:rPr>
          <w:rStyle w:val="CommentReference"/>
        </w:rPr>
        <w:commentReference w:id="227"/>
      </w:r>
    </w:p>
    <w:p w14:paraId="71544864" w14:textId="77777777" w:rsidR="00EA75EE" w:rsidRDefault="00EA75EE" w:rsidP="007A4AD3">
      <w:pPr>
        <w:rPr>
          <w:rFonts w:ascii="Times New Roman" w:eastAsiaTheme="minorEastAsia" w:hAnsi="Times New Roman" w:cs="Times New Roman"/>
          <w:sz w:val="22"/>
        </w:rPr>
      </w:pPr>
    </w:p>
    <w:p w14:paraId="2A35EE38" w14:textId="6723E6C1" w:rsidR="00DB0AC6" w:rsidRDefault="00C67F8C" w:rsidP="007A4AD3">
      <w:pPr>
        <w:rPr>
          <w:rFonts w:ascii="Times New Roman" w:eastAsiaTheme="minorEastAsia" w:hAnsi="Times New Roman" w:cs="Times New Roman"/>
          <w:sz w:val="22"/>
        </w:rPr>
      </w:pPr>
      <w:r>
        <w:rPr>
          <w:rFonts w:ascii="Times New Roman" w:eastAsiaTheme="minorEastAsia" w:hAnsi="Times New Roman" w:cs="Times New Roman"/>
          <w:sz w:val="22"/>
        </w:rPr>
        <w:t xml:space="preserve">Given </w:t>
      </w:r>
      <w:r w:rsidR="00584B43">
        <w:rPr>
          <w:rFonts w:ascii="Times New Roman" w:eastAsiaTheme="minorEastAsia" w:hAnsi="Times New Roman" w:cs="Times New Roman"/>
          <w:sz w:val="22"/>
        </w:rPr>
        <w:t xml:space="preserve">an initial estimate of the Jacobian matrix </w:t>
      </w:r>
      <m:oMath>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K</m:t>
            </m:r>
          </m:e>
          <m:sup>
            <m:r>
              <m:rPr>
                <m:sty m:val="p"/>
              </m:rPr>
              <w:rPr>
                <w:rFonts w:ascii="Cambria Math" w:eastAsiaTheme="minorEastAsia" w:hAnsi="Cambria Math" w:cs="Times New Roman"/>
                <w:sz w:val="22"/>
              </w:rPr>
              <m:t>(0)</m:t>
            </m:r>
          </m:sup>
        </m:sSup>
        <m:r>
          <m:rPr>
            <m:sty m:val="bi"/>
          </m:rPr>
          <w:rPr>
            <w:rFonts w:ascii="Cambria Math" w:eastAsiaTheme="minorEastAsia" w:hAnsi="Cambria Math" w:cs="Times New Roman"/>
            <w:sz w:val="22"/>
          </w:rPr>
          <m:t xml:space="preserve"> </m:t>
        </m:r>
      </m:oMath>
      <w:r w:rsidR="00584B43">
        <w:rPr>
          <w:rFonts w:ascii="Times New Roman" w:eastAsiaTheme="minorEastAsia" w:hAnsi="Times New Roman" w:cs="Times New Roman"/>
          <w:sz w:val="22"/>
        </w:rPr>
        <w:t>and the resulting approximations of the</w:t>
      </w:r>
      <w:r>
        <w:rPr>
          <w:rFonts w:ascii="Times New Roman" w:eastAsiaTheme="minorEastAsia" w:hAnsi="Times New Roman" w:cs="Times New Roman"/>
          <w:sz w:val="22"/>
        </w:rPr>
        <w:t xml:space="preserve"> optimal </w:t>
      </w:r>
      <w:r w:rsidR="001E2B39">
        <w:rPr>
          <w:rFonts w:ascii="Times New Roman" w:eastAsiaTheme="minorEastAsia" w:hAnsi="Times New Roman" w:cs="Times New Roman"/>
          <w:sz w:val="22"/>
        </w:rPr>
        <w:t xml:space="preserve">dimension </w:t>
      </w:r>
      <w:r>
        <w:rPr>
          <w:rFonts w:ascii="Times New Roman" w:eastAsiaTheme="minorEastAsia" w:hAnsi="Times New Roman" w:cs="Times New Roman"/>
          <w:sz w:val="22"/>
        </w:rPr>
        <w:t>transformations</w:t>
      </w:r>
      <w:r w:rsidR="001E2B39">
        <w:rPr>
          <w:rFonts w:ascii="Times New Roman" w:eastAsiaTheme="minorEastAsia" w:hAnsi="Times New Roman" w:cs="Times New Roman"/>
          <w:sz w:val="22"/>
        </w:rPr>
        <w:t xml:space="preserve"> </w:t>
      </w:r>
      <m:oMath>
        <m:sSup>
          <m:sSupPr>
            <m:ctrlPr>
              <w:rPr>
                <w:rFonts w:ascii="Cambria Math" w:eastAsiaTheme="minorEastAsia" w:hAnsi="Cambria Math" w:cs="Times New Roman"/>
                <w:i/>
                <w:sz w:val="22"/>
              </w:rPr>
            </m:ctrlPr>
          </m:sSupPr>
          <m:e>
            <m:r>
              <m:rPr>
                <m:sty m:val="b"/>
              </m:rPr>
              <w:rPr>
                <w:rFonts w:ascii="Cambria Math" w:eastAsiaTheme="minorEastAsia" w:hAnsi="Cambria Math" w:cs="Times New Roman"/>
                <w:sz w:val="22"/>
              </w:rPr>
              <m:t>Γ</m:t>
            </m:r>
            <m:ctrlPr>
              <w:rPr>
                <w:rFonts w:ascii="Cambria Math" w:eastAsiaTheme="minorEastAsia" w:hAnsi="Cambria Math" w:cs="Times New Roman"/>
                <w:b/>
                <w:sz w:val="22"/>
              </w:rPr>
            </m:ctrlPr>
          </m:e>
          <m:sup>
            <m:r>
              <m:rPr>
                <m:sty m:val="p"/>
              </m:rPr>
              <w:rPr>
                <w:rFonts w:ascii="Cambria Math" w:eastAsiaTheme="minorEastAsia" w:hAnsi="Cambria Math" w:cs="Times New Roman"/>
                <w:sz w:val="22"/>
              </w:rPr>
              <m:t>*(0)</m:t>
            </m:r>
          </m:sup>
        </m:sSup>
      </m:oMath>
      <w:r w:rsidR="001E2B39">
        <w:rPr>
          <w:rFonts w:ascii="Times New Roman" w:eastAsiaTheme="minorEastAsia" w:hAnsi="Times New Roman" w:cs="Times New Roman"/>
          <w:sz w:val="22"/>
        </w:rPr>
        <w:t xml:space="preserve"> and </w:t>
      </w:r>
      <m:oMath>
        <m:sSup>
          <m:sSupPr>
            <m:ctrlPr>
              <w:rPr>
                <w:rFonts w:ascii="Cambria Math" w:eastAsiaTheme="minorEastAsia" w:hAnsi="Cambria Math" w:cs="Times New Roman"/>
                <w:i/>
                <w:sz w:val="22"/>
              </w:rPr>
            </m:ctrlPr>
          </m:sSupPr>
          <m:e>
            <m:r>
              <m:rPr>
                <m:sty m:val="b"/>
              </m:rPr>
              <w:rPr>
                <w:rFonts w:ascii="Cambria Math" w:eastAsiaTheme="minorEastAsia" w:hAnsi="Cambria Math" w:cs="Times New Roman"/>
                <w:sz w:val="22"/>
              </w:rPr>
              <m:t>Γ</m:t>
            </m:r>
            <m:ctrlPr>
              <w:rPr>
                <w:rFonts w:ascii="Cambria Math" w:eastAsiaTheme="minorEastAsia" w:hAnsi="Cambria Math" w:cs="Times New Roman"/>
                <w:b/>
                <w:sz w:val="22"/>
              </w:rPr>
            </m:ctrlPr>
          </m:e>
          <m:sup>
            <m:r>
              <m:rPr>
                <m:sty m:val="p"/>
              </m:rPr>
              <w:rPr>
                <w:rFonts w:ascii="Cambria Math" w:eastAsiaTheme="minorEastAsia" w:hAnsi="Cambria Math" w:cs="Times New Roman"/>
                <w:sz w:val="22"/>
              </w:rPr>
              <m:t>(0)</m:t>
            </m:r>
          </m:sup>
        </m:sSup>
      </m:oMath>
      <w:r>
        <w:rPr>
          <w:rFonts w:ascii="Times New Roman" w:eastAsiaTheme="minorEastAsia" w:hAnsi="Times New Roman" w:cs="Times New Roman"/>
          <w:sz w:val="22"/>
        </w:rPr>
        <w:t xml:space="preserve">, </w:t>
      </w:r>
      <w:commentRangeStart w:id="228"/>
      <w:r w:rsidR="00EE0C8D">
        <w:rPr>
          <w:rFonts w:ascii="Times New Roman" w:eastAsiaTheme="minorEastAsia" w:hAnsi="Times New Roman" w:cs="Times New Roman"/>
          <w:sz w:val="22"/>
        </w:rPr>
        <w:t>we</w:t>
      </w:r>
      <w:r>
        <w:rPr>
          <w:rFonts w:ascii="Times New Roman" w:eastAsiaTheme="minorEastAsia" w:hAnsi="Times New Roman" w:cs="Times New Roman"/>
          <w:sz w:val="22"/>
        </w:rPr>
        <w:t xml:space="preserve"> define methods to decrease the computational cost of constructing the Jacobian matrix by (1) decreasing the dimension of the </w:t>
      </w:r>
      <w:r w:rsidR="006B031E">
        <w:rPr>
          <w:rFonts w:ascii="Times New Roman" w:eastAsiaTheme="minorEastAsia" w:hAnsi="Times New Roman" w:cs="Times New Roman"/>
          <w:sz w:val="22"/>
        </w:rPr>
        <w:t>state vector</w:t>
      </w:r>
      <w:r>
        <w:rPr>
          <w:rFonts w:ascii="Times New Roman" w:eastAsiaTheme="minorEastAsia" w:hAnsi="Times New Roman" w:cs="Times New Roman"/>
          <w:sz w:val="22"/>
        </w:rPr>
        <w:t xml:space="preserve"> by aggregating together state </w:t>
      </w:r>
      <w:r w:rsidR="006B031E">
        <w:rPr>
          <w:rFonts w:ascii="Times New Roman" w:eastAsiaTheme="minorEastAsia" w:hAnsi="Times New Roman" w:cs="Times New Roman"/>
          <w:sz w:val="22"/>
        </w:rPr>
        <w:t xml:space="preserve">variables </w:t>
      </w:r>
      <w:r w:rsidR="00EE0C8D">
        <w:rPr>
          <w:rFonts w:ascii="Times New Roman" w:eastAsiaTheme="minorEastAsia" w:hAnsi="Times New Roman" w:cs="Times New Roman"/>
          <w:sz w:val="22"/>
        </w:rPr>
        <w:t>and</w:t>
      </w:r>
      <w:r w:rsidR="006B031E">
        <w:rPr>
          <w:rFonts w:ascii="Times New Roman" w:eastAsiaTheme="minorEastAsia" w:hAnsi="Times New Roman" w:cs="Times New Roman"/>
          <w:sz w:val="22"/>
        </w:rPr>
        <w:t xml:space="preserve"> (2) </w:t>
      </w:r>
      <w:r w:rsidR="003707F9">
        <w:rPr>
          <w:rFonts w:ascii="Times New Roman" w:eastAsiaTheme="minorEastAsia" w:hAnsi="Times New Roman" w:cs="Times New Roman"/>
          <w:sz w:val="22"/>
        </w:rPr>
        <w:t>decreasing</w:t>
      </w:r>
      <w:r w:rsidR="00786BB7">
        <w:rPr>
          <w:rFonts w:ascii="Times New Roman" w:eastAsiaTheme="minorEastAsia" w:hAnsi="Times New Roman" w:cs="Times New Roman"/>
          <w:sz w:val="22"/>
        </w:rPr>
        <w:t xml:space="preserve"> </w:t>
      </w:r>
      <w:r w:rsidR="003707F9">
        <w:rPr>
          <w:rFonts w:ascii="Times New Roman" w:eastAsiaTheme="minorEastAsia" w:hAnsi="Times New Roman" w:cs="Times New Roman"/>
          <w:sz w:val="22"/>
        </w:rPr>
        <w:t>the rank of the Jacobian</w:t>
      </w:r>
      <w:r w:rsidR="006B031E">
        <w:rPr>
          <w:rFonts w:ascii="Times New Roman" w:eastAsiaTheme="minorEastAsia" w:hAnsi="Times New Roman" w:cs="Times New Roman"/>
          <w:sz w:val="22"/>
        </w:rPr>
        <w:t>.</w:t>
      </w:r>
      <w:r w:rsidR="00584B43" w:rsidRPr="00584B43">
        <w:rPr>
          <w:rFonts w:ascii="Times New Roman" w:eastAsiaTheme="minorEastAsia" w:hAnsi="Times New Roman" w:cs="Times New Roman"/>
          <w:sz w:val="22"/>
        </w:rPr>
        <w:t xml:space="preserve"> </w:t>
      </w:r>
      <w:r w:rsidR="00584B43">
        <w:rPr>
          <w:rFonts w:ascii="Times New Roman" w:eastAsiaTheme="minorEastAsia" w:hAnsi="Times New Roman" w:cs="Times New Roman"/>
          <w:sz w:val="22"/>
        </w:rPr>
        <w:t xml:space="preserve">In what follows, we consider the case in which the state vector elements are surface emissions, discretized over a grid. The results </w:t>
      </w:r>
      <w:r w:rsidR="00EE0C8D">
        <w:rPr>
          <w:rFonts w:ascii="Times New Roman" w:eastAsiaTheme="minorEastAsia" w:hAnsi="Times New Roman" w:cs="Times New Roman"/>
          <w:sz w:val="22"/>
        </w:rPr>
        <w:t>can</w:t>
      </w:r>
      <w:r w:rsidR="00584B43">
        <w:rPr>
          <w:rFonts w:ascii="Times New Roman" w:eastAsiaTheme="minorEastAsia" w:hAnsi="Times New Roman" w:cs="Times New Roman"/>
          <w:sz w:val="22"/>
        </w:rPr>
        <w:t xml:space="preserve"> be generalized to temporal as well as spatial state variables</w:t>
      </w:r>
      <w:commentRangeEnd w:id="228"/>
      <w:r w:rsidR="008075F9">
        <w:rPr>
          <w:rStyle w:val="CommentReference"/>
        </w:rPr>
        <w:commentReference w:id="228"/>
      </w:r>
      <w:r w:rsidR="00584B43">
        <w:rPr>
          <w:rFonts w:ascii="Times New Roman" w:eastAsiaTheme="minorEastAsia" w:hAnsi="Times New Roman" w:cs="Times New Roman"/>
          <w:sz w:val="22"/>
        </w:rPr>
        <w:t>.</w:t>
      </w:r>
    </w:p>
    <w:p w14:paraId="6B74617B" w14:textId="543DFE62" w:rsidR="00786BB7" w:rsidRDefault="00786BB7" w:rsidP="007A4AD3">
      <w:pPr>
        <w:rPr>
          <w:rFonts w:ascii="Times New Roman" w:eastAsiaTheme="minorEastAsia" w:hAnsi="Times New Roman" w:cs="Times New Roman"/>
          <w:sz w:val="22"/>
        </w:rPr>
      </w:pPr>
    </w:p>
    <w:p w14:paraId="7D82FC58" w14:textId="2AA2F08C" w:rsidR="00786BB7" w:rsidRDefault="00786BB7" w:rsidP="00786BB7">
      <w:pPr>
        <w:rPr>
          <w:rFonts w:ascii="Times New Roman" w:hAnsi="Times New Roman" w:cs="Times New Roman"/>
          <w:sz w:val="22"/>
        </w:rPr>
      </w:pPr>
      <w:r>
        <w:rPr>
          <w:rFonts w:ascii="Times New Roman" w:hAnsi="Times New Roman" w:cs="Times New Roman"/>
          <w:b/>
          <w:sz w:val="22"/>
        </w:rPr>
        <w:t>Section 2.1: Dimension Reduction</w:t>
      </w:r>
    </w:p>
    <w:p w14:paraId="47F2E4C7" w14:textId="403486CF" w:rsidR="00786BB7" w:rsidRDefault="00786BB7" w:rsidP="00786BB7">
      <w:pPr>
        <w:rPr>
          <w:rFonts w:ascii="Times New Roman" w:hAnsi="Times New Roman" w:cs="Times New Roman"/>
          <w:sz w:val="22"/>
        </w:rPr>
      </w:pPr>
    </w:p>
    <w:p w14:paraId="29292932" w14:textId="33A22E79" w:rsidR="00151CD0" w:rsidRDefault="00786BB7" w:rsidP="00786BB7">
      <w:pPr>
        <w:rPr>
          <w:rFonts w:ascii="Times New Roman" w:hAnsi="Times New Roman" w:cs="Times New Roman"/>
          <w:sz w:val="22"/>
        </w:rPr>
      </w:pPr>
      <w:commentRangeStart w:id="229"/>
      <w:r>
        <w:rPr>
          <w:rFonts w:ascii="Times New Roman" w:hAnsi="Times New Roman" w:cs="Times New Roman"/>
          <w:sz w:val="22"/>
        </w:rPr>
        <w:t xml:space="preserve">Prior </w:t>
      </w:r>
      <w:commentRangeEnd w:id="229"/>
      <w:r w:rsidR="005A1120">
        <w:rPr>
          <w:rStyle w:val="CommentReference"/>
        </w:rPr>
        <w:commentReference w:id="229"/>
      </w:r>
      <w:r>
        <w:rPr>
          <w:rFonts w:ascii="Times New Roman" w:hAnsi="Times New Roman" w:cs="Times New Roman"/>
          <w:sz w:val="22"/>
        </w:rPr>
        <w:t>dimension reduction decrease</w:t>
      </w:r>
      <w:r w:rsidR="00EF2DBA">
        <w:rPr>
          <w:rFonts w:ascii="Times New Roman" w:hAnsi="Times New Roman" w:cs="Times New Roman"/>
          <w:sz w:val="22"/>
        </w:rPr>
        <w:t>s</w:t>
      </w:r>
      <w:r>
        <w:rPr>
          <w:rFonts w:ascii="Times New Roman" w:hAnsi="Times New Roman" w:cs="Times New Roman"/>
          <w:sz w:val="22"/>
        </w:rPr>
        <w:t xml:space="preserve"> the computational cost of inversions with large state vectors</w:t>
      </w:r>
      <w:r w:rsidR="00EF2DBA">
        <w:rPr>
          <w:rFonts w:ascii="Times New Roman" w:hAnsi="Times New Roman" w:cs="Times New Roman"/>
          <w:sz w:val="22"/>
        </w:rPr>
        <w:t xml:space="preserve">. A </w:t>
      </w:r>
      <w:r w:rsidR="006D7519">
        <w:rPr>
          <w:rFonts w:ascii="Times New Roman" w:hAnsi="Times New Roman" w:cs="Times New Roman"/>
          <w:sz w:val="22"/>
        </w:rPr>
        <w:t xml:space="preserve">multi-scale grid can be defined that preserves resolution where high </w:t>
      </w:r>
      <w:r>
        <w:rPr>
          <w:rFonts w:ascii="Times New Roman" w:hAnsi="Times New Roman" w:cs="Times New Roman"/>
          <w:sz w:val="22"/>
        </w:rPr>
        <w:t>information content is available</w:t>
      </w:r>
      <w:r w:rsidR="006D7519">
        <w:rPr>
          <w:rFonts w:ascii="Times New Roman" w:hAnsi="Times New Roman" w:cs="Times New Roman"/>
          <w:sz w:val="22"/>
        </w:rPr>
        <w:t xml:space="preserve"> and goes to coarser resolution elsewhere. The information content of a grid cell is given by the diagonal elements of the averaging kernel </w:t>
      </w:r>
      <w:r w:rsidR="006D7519">
        <w:rPr>
          <w:rFonts w:ascii="Times New Roman" w:hAnsi="Times New Roman" w:cs="Times New Roman"/>
          <w:b/>
          <w:sz w:val="22"/>
        </w:rPr>
        <w:t>A</w:t>
      </w:r>
      <w:r w:rsidR="00151CD0">
        <w:rPr>
          <w:rFonts w:ascii="Times New Roman" w:hAnsi="Times New Roman" w:cs="Times New Roman"/>
          <w:sz w:val="22"/>
        </w:rPr>
        <w:t xml:space="preserve">. [Define the significance vector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r>
          <m:rPr>
            <m:sty m:val="p"/>
          </m:rPr>
          <w:rPr>
            <w:rFonts w:ascii="Cambria Math" w:hAnsi="Cambria Math" w:cs="Times New Roman"/>
            <w:sz w:val="22"/>
          </w:rPr>
          <m:t>= diag(</m:t>
        </m:r>
        <m:sSup>
          <m:sSupPr>
            <m:ctrlPr>
              <w:rPr>
                <w:rFonts w:ascii="Cambria Math" w:hAnsi="Cambria Math" w:cs="Times New Roman"/>
                <w:b/>
                <w:sz w:val="22"/>
              </w:rPr>
            </m:ctrlPr>
          </m:sSupPr>
          <m:e>
            <m:r>
              <m:rPr>
                <m:sty m:val="b"/>
              </m:rPr>
              <w:rPr>
                <w:rFonts w:ascii="Cambria Math" w:hAnsi="Cambria Math" w:cs="Times New Roman"/>
                <w:sz w:val="22"/>
              </w:rPr>
              <m:t>A</m:t>
            </m:r>
            <m:ctrlPr>
              <w:rPr>
                <w:rFonts w:ascii="Cambria Math" w:hAnsi="Cambria Math" w:cs="Times New Roman"/>
                <w:sz w:val="22"/>
              </w:rPr>
            </m:ctrlPr>
          </m:e>
          <m:sup>
            <m:r>
              <w:rPr>
                <w:rFonts w:ascii="Cambria Math" w:hAnsi="Cambria Math" w:cs="Times New Roman"/>
                <w:sz w:val="22"/>
              </w:rPr>
              <m:t>(0)</m:t>
            </m:r>
          </m:sup>
        </m:sSup>
        <m:r>
          <m:rPr>
            <m:sty m:val="p"/>
          </m:rPr>
          <w:rPr>
            <w:rFonts w:ascii="Cambria Math" w:hAnsi="Cambria Math" w:cs="Times New Roman"/>
            <w:sz w:val="22"/>
          </w:rPr>
          <m:t>)</m:t>
        </m:r>
      </m:oMath>
      <w:r w:rsidR="0083629E">
        <w:rPr>
          <w:rFonts w:ascii="Times New Roman" w:eastAsiaTheme="minorEastAsia" w:hAnsi="Times New Roman" w:cs="Times New Roman"/>
          <w:sz w:val="22"/>
        </w:rPr>
        <w:t xml:space="preserve">, where </w:t>
      </w:r>
      <m:oMath>
        <m:sSup>
          <m:sSupPr>
            <m:ctrlPr>
              <w:rPr>
                <w:rFonts w:ascii="Cambria Math" w:hAnsi="Cambria Math" w:cs="Times New Roman"/>
                <w:i/>
                <w:sz w:val="22"/>
              </w:rPr>
            </m:ctrlPr>
          </m:sSupPr>
          <m:e>
            <m:r>
              <m:rPr>
                <m:sty m:val="b"/>
              </m:rPr>
              <w:rPr>
                <w:rFonts w:ascii="Cambria Math" w:eastAsiaTheme="minorEastAsia" w:hAnsi="Cambria Math" w:cs="Times New Roman"/>
                <w:sz w:val="22"/>
              </w:rPr>
              <m:t>A</m:t>
            </m:r>
            <m:ctrlPr>
              <w:rPr>
                <w:rFonts w:ascii="Cambria Math" w:eastAsiaTheme="minorEastAsia" w:hAnsi="Cambria Math" w:cs="Times New Roman"/>
                <w:b/>
                <w:sz w:val="22"/>
              </w:rPr>
            </m:ctrlPr>
          </m:e>
          <m:sup>
            <m:r>
              <m:rPr>
                <m:sty m:val="bi"/>
              </m:rPr>
              <w:rPr>
                <w:rFonts w:ascii="Cambria Math" w:eastAsiaTheme="minorEastAsia" w:hAnsi="Cambria Math" w:cs="Times New Roman"/>
                <w:sz w:val="22"/>
              </w:rPr>
              <m:t>(0)</m:t>
            </m:r>
          </m:sup>
        </m:sSup>
      </m:oMath>
      <w:r w:rsidR="0083629E">
        <w:rPr>
          <w:rFonts w:ascii="Times New Roman" w:eastAsiaTheme="minorEastAsia" w:hAnsi="Times New Roman" w:cs="Times New Roman"/>
          <w:sz w:val="22"/>
        </w:rPr>
        <w:t xml:space="preserve"> is the averaging kernel associated with the initial estimate of the Jacobian</w:t>
      </w:r>
      <w:r w:rsidR="006D7519">
        <w:rPr>
          <w:rFonts w:ascii="Times New Roman" w:hAnsi="Times New Roman" w:cs="Times New Roman"/>
          <w:sz w:val="22"/>
        </w:rPr>
        <w:t>.</w:t>
      </w:r>
      <w:r w:rsidR="00151CD0">
        <w:rPr>
          <w:rFonts w:ascii="Times New Roman" w:hAnsi="Times New Roman" w:cs="Times New Roman"/>
          <w:sz w:val="22"/>
        </w:rPr>
        <w:t>]</w:t>
      </w:r>
      <w:r w:rsidR="006D7519">
        <w:rPr>
          <w:rFonts w:ascii="Times New Roman" w:hAnsi="Times New Roman" w:cs="Times New Roman"/>
          <w:sz w:val="22"/>
        </w:rPr>
        <w:t xml:space="preserve"> [However, </w:t>
      </w:r>
      <w:r w:rsidR="00C83BF5">
        <w:rPr>
          <w:rFonts w:ascii="Times New Roman" w:hAnsi="Times New Roman" w:cs="Times New Roman"/>
          <w:sz w:val="22"/>
        </w:rPr>
        <w:t xml:space="preserve">this definition </w:t>
      </w:r>
      <w:r w:rsidR="006D7519">
        <w:rPr>
          <w:rFonts w:ascii="Times New Roman" w:hAnsi="Times New Roman" w:cs="Times New Roman"/>
          <w:sz w:val="22"/>
        </w:rPr>
        <w:t>neglects the off-diagonal structure</w:t>
      </w:r>
      <w:r w:rsidR="00C83BF5">
        <w:rPr>
          <w:rFonts w:ascii="Times New Roman" w:hAnsi="Times New Roman" w:cs="Times New Roman"/>
          <w:sz w:val="22"/>
        </w:rPr>
        <w:t xml:space="preserve"> of the averaging kernel</w:t>
      </w:r>
      <w:r w:rsidR="006D7519">
        <w:rPr>
          <w:rFonts w:ascii="Times New Roman" w:hAnsi="Times New Roman" w:cs="Times New Roman"/>
          <w:sz w:val="22"/>
        </w:rPr>
        <w:t xml:space="preserve">. </w:t>
      </w:r>
      <w:commentRangeStart w:id="230"/>
      <w:r w:rsidR="00151CD0">
        <w:rPr>
          <w:rFonts w:ascii="Times New Roman" w:hAnsi="Times New Roman" w:cs="Times New Roman"/>
          <w:sz w:val="22"/>
        </w:rPr>
        <w:t xml:space="preserve">The row-wise magnitude of the prolongation matrix, the columns of which span the averaging kernel, is a measure of the sensitivity of the leading directions of information content to each grid cell, </w:t>
      </w:r>
      <w:commentRangeEnd w:id="230"/>
      <w:r w:rsidR="005A1120">
        <w:rPr>
          <w:rStyle w:val="CommentReference"/>
        </w:rPr>
        <w:commentReference w:id="230"/>
      </w:r>
      <w:r w:rsidR="00151CD0">
        <w:rPr>
          <w:rFonts w:ascii="Times New Roman" w:hAnsi="Times New Roman" w:cs="Times New Roman"/>
          <w:sz w:val="22"/>
        </w:rPr>
        <w:t>giving a significance vector</w:t>
      </w:r>
    </w:p>
    <w:p w14:paraId="175CE654" w14:textId="25D22D62" w:rsidR="00151CD0" w:rsidRPr="00151CD0" w:rsidRDefault="00151CD0" w:rsidP="00786BB7">
      <w:pPr>
        <w:rPr>
          <w:rFonts w:ascii="Times New Roman" w:hAnsi="Times New Roman" w:cs="Times New Roman"/>
          <w:sz w:val="22"/>
        </w:rPr>
      </w:pPr>
    </w:p>
    <w:p w14:paraId="0B23C286" w14:textId="0FAAF148" w:rsidR="00151CD0" w:rsidRPr="00151CD0" w:rsidRDefault="00201B16" w:rsidP="00786BB7">
      <w:pPr>
        <w:rPr>
          <w:rFonts w:ascii="Times New Roman" w:hAnsi="Times New Roman" w:cs="Times New Roman"/>
          <w:sz w:val="22"/>
        </w:rPr>
      </w:pPr>
      <m:oMathPara>
        <m:oMath>
          <m:sSubSup>
            <m:sSubSupPr>
              <m:ctrlPr>
                <w:rPr>
                  <w:rFonts w:ascii="Cambria Math" w:hAnsi="Cambria Math" w:cs="Times New Roman"/>
                  <w:b/>
                  <w:sz w:val="22"/>
                </w:rPr>
              </m:ctrlPr>
            </m:sSubSupPr>
            <m:e>
              <m:r>
                <m:rPr>
                  <m:sty m:val="b"/>
                </m:rPr>
                <w:rPr>
                  <w:rFonts w:ascii="Cambria Math" w:hAnsi="Cambria Math" w:cs="Times New Roman"/>
                  <w:sz w:val="22"/>
                </w:rPr>
                <m:t>s</m:t>
              </m:r>
            </m:e>
            <m:sub>
              <m:r>
                <m:rPr>
                  <m:sty m:val="p"/>
                </m:rPr>
                <w:rPr>
                  <w:rFonts w:ascii="Cambria Math" w:hAnsi="Cambria Math" w:cs="Times New Roman"/>
                  <w:sz w:val="22"/>
                </w:rPr>
                <m:t>i</m:t>
              </m:r>
              <m:ctrlPr>
                <w:rPr>
                  <w:rFonts w:ascii="Cambria Math" w:hAnsi="Cambria Math" w:cs="Times New Roman"/>
                  <w:sz w:val="22"/>
                </w:rPr>
              </m:ctrlPr>
            </m:sub>
            <m:sup>
              <m:r>
                <m:rPr>
                  <m:sty m:val="p"/>
                </m:rPr>
                <w:rPr>
                  <w:rFonts w:ascii="Cambria Math" w:hAnsi="Cambria Math" w:cs="Times New Roman"/>
                  <w:sz w:val="22"/>
                </w:rPr>
                <m:t>(0)</m:t>
              </m:r>
            </m:sup>
          </m:sSubSup>
          <m:r>
            <w:rPr>
              <w:rFonts w:ascii="Cambria Math" w:eastAsiaTheme="minorEastAsia" w:hAnsi="Cambria Math" w:cs="Times New Roman"/>
              <w:sz w:val="22"/>
            </w:rPr>
            <m:t xml:space="preserve">= </m:t>
          </m:r>
          <m:rad>
            <m:radPr>
              <m:degHide m:val="1"/>
              <m:ctrlPr>
                <w:rPr>
                  <w:rFonts w:ascii="Cambria Math" w:eastAsiaTheme="minorEastAsia" w:hAnsi="Cambria Math" w:cs="Times New Roman"/>
                  <w:i/>
                  <w:sz w:val="22"/>
                </w:rPr>
              </m:ctrlPr>
            </m:radPr>
            <m:deg/>
            <m:e>
              <m:nary>
                <m:naryPr>
                  <m:chr m:val="∑"/>
                  <m:limLoc m:val="undOvr"/>
                  <m:ctrlPr>
                    <w:rPr>
                      <w:rFonts w:ascii="Cambria Math" w:eastAsiaTheme="minorEastAsia" w:hAnsi="Cambria Math" w:cs="Times New Roman"/>
                      <w:i/>
                      <w:sz w:val="22"/>
                    </w:rPr>
                  </m:ctrlPr>
                </m:naryPr>
                <m:sub>
                  <m:r>
                    <w:rPr>
                      <w:rFonts w:ascii="Cambria Math" w:eastAsiaTheme="minorEastAsia" w:hAnsi="Cambria Math" w:cs="Times New Roman"/>
                      <w:sz w:val="22"/>
                    </w:rPr>
                    <m:t>j=1</m:t>
                  </m:r>
                </m:sub>
                <m:sup>
                  <m:r>
                    <w:rPr>
                      <w:rFonts w:ascii="Cambria Math" w:eastAsiaTheme="minorEastAsia" w:hAnsi="Cambria Math" w:cs="Times New Roman"/>
                      <w:sz w:val="22"/>
                    </w:rPr>
                    <m:t>k</m:t>
                  </m:r>
                </m:sup>
                <m:e>
                  <m:sSup>
                    <m:sSupPr>
                      <m:ctrlPr>
                        <w:rPr>
                          <w:rFonts w:ascii="Cambria Math" w:eastAsiaTheme="minorEastAsia" w:hAnsi="Cambria Math" w:cs="Times New Roman"/>
                          <w:i/>
                          <w:sz w:val="22"/>
                        </w:rPr>
                      </m:ctrlPr>
                    </m:sSupPr>
                    <m:e>
                      <m:sSubSup>
                        <m:sSubSupPr>
                          <m:ctrlPr>
                            <w:rPr>
                              <w:rFonts w:ascii="Cambria Math" w:eastAsiaTheme="minorEastAsia" w:hAnsi="Cambria Math" w:cs="Times New Roman"/>
                              <w:b/>
                              <w:i/>
                              <w:sz w:val="22"/>
                            </w:rPr>
                          </m:ctrlPr>
                        </m:sSubSupPr>
                        <m:e>
                          <m:r>
                            <m:rPr>
                              <m:sty m:val="b"/>
                            </m:rPr>
                            <w:rPr>
                              <w:rFonts w:ascii="Cambria Math" w:eastAsiaTheme="minorEastAsia" w:hAnsi="Cambria Math" w:cs="Times New Roman"/>
                              <w:sz w:val="22"/>
                            </w:rPr>
                            <m:t>Γ</m:t>
                          </m:r>
                          <m:ctrlPr>
                            <w:rPr>
                              <w:rFonts w:ascii="Cambria Math" w:eastAsiaTheme="minorEastAsia" w:hAnsi="Cambria Math" w:cs="Times New Roman"/>
                              <w:b/>
                              <w:sz w:val="22"/>
                            </w:rPr>
                          </m:ctrlPr>
                        </m:e>
                        <m:sub>
                          <m:r>
                            <w:rPr>
                              <w:rFonts w:ascii="Cambria Math" w:eastAsiaTheme="minorEastAsia" w:hAnsi="Cambria Math" w:cs="Times New Roman"/>
                              <w:sz w:val="22"/>
                            </w:rPr>
                            <m:t>ij</m:t>
                          </m:r>
                        </m:sub>
                        <m:sup>
                          <m:r>
                            <w:rPr>
                              <w:rFonts w:ascii="Cambria Math" w:eastAsiaTheme="minorEastAsia" w:hAnsi="Cambria Math" w:cs="Times New Roman"/>
                              <w:sz w:val="22"/>
                            </w:rPr>
                            <m:t>*(0)</m:t>
                          </m:r>
                          <m:ctrlPr>
                            <w:rPr>
                              <w:rFonts w:ascii="Cambria Math" w:eastAsiaTheme="minorEastAsia" w:hAnsi="Cambria Math" w:cs="Times New Roman"/>
                              <w:i/>
                              <w:sz w:val="22"/>
                            </w:rPr>
                          </m:ctrlPr>
                        </m:sup>
                      </m:sSubSup>
                    </m:e>
                    <m:sup>
                      <m:r>
                        <w:rPr>
                          <w:rFonts w:ascii="Cambria Math" w:eastAsiaTheme="minorEastAsia" w:hAnsi="Cambria Math" w:cs="Times New Roman"/>
                          <w:sz w:val="22"/>
                        </w:rPr>
                        <m:t>2</m:t>
                      </m:r>
                    </m:sup>
                  </m:sSup>
                </m:e>
              </m:nary>
            </m:e>
          </m:rad>
          <m:r>
            <w:rPr>
              <w:rFonts w:ascii="Cambria Math" w:eastAsiaTheme="minorEastAsia" w:hAnsi="Cambria Math" w:cs="Times New Roman"/>
              <w:sz w:val="22"/>
            </w:rPr>
            <m:t>.</m:t>
          </m:r>
        </m:oMath>
      </m:oMathPara>
    </w:p>
    <w:p w14:paraId="6BFF69B3" w14:textId="77777777" w:rsidR="00664457" w:rsidRDefault="00151CD0" w:rsidP="00786BB7">
      <w:pPr>
        <w:rPr>
          <w:rFonts w:ascii="Times New Roman" w:hAnsi="Times New Roman" w:cs="Times New Roman"/>
          <w:sz w:val="22"/>
        </w:rPr>
      </w:pPr>
      <w:r>
        <w:rPr>
          <w:rFonts w:ascii="Times New Roman" w:hAnsi="Times New Roman" w:cs="Times New Roman"/>
          <w:sz w:val="22"/>
        </w:rPr>
        <w:t xml:space="preserve">] </w:t>
      </w:r>
    </w:p>
    <w:p w14:paraId="55D8A0F4" w14:textId="77777777" w:rsidR="00664457" w:rsidRDefault="00664457" w:rsidP="00786BB7">
      <w:pPr>
        <w:rPr>
          <w:rFonts w:ascii="Times New Roman" w:hAnsi="Times New Roman" w:cs="Times New Roman"/>
          <w:sz w:val="22"/>
        </w:rPr>
      </w:pPr>
    </w:p>
    <w:p w14:paraId="523A7076" w14:textId="042C966D" w:rsidR="0083629E" w:rsidRDefault="00664457" w:rsidP="00786BB7">
      <w:pPr>
        <w:rPr>
          <w:rFonts w:ascii="Times New Roman" w:hAnsi="Times New Roman" w:cs="Times New Roman"/>
          <w:sz w:val="22"/>
        </w:rPr>
      </w:pPr>
      <w:r>
        <w:rPr>
          <w:rFonts w:ascii="Times New Roman" w:hAnsi="Times New Roman" w:cs="Times New Roman"/>
          <w:sz w:val="22"/>
        </w:rPr>
        <w:t>An optimal</w:t>
      </w:r>
      <w:r w:rsidR="00151CD0">
        <w:rPr>
          <w:rFonts w:ascii="Times New Roman" w:hAnsi="Times New Roman" w:cs="Times New Roman"/>
          <w:sz w:val="22"/>
        </w:rPr>
        <w:t xml:space="preserve"> multi-scale gri</w:t>
      </w:r>
      <w:r>
        <w:rPr>
          <w:rFonts w:ascii="Times New Roman" w:hAnsi="Times New Roman" w:cs="Times New Roman"/>
          <w:sz w:val="22"/>
        </w:rPr>
        <w:t>d</w:t>
      </w:r>
      <w:r w:rsidR="00151CD0">
        <w:rPr>
          <w:rFonts w:ascii="Times New Roman" w:hAnsi="Times New Roman" w:cs="Times New Roman"/>
          <w:sz w:val="22"/>
        </w:rPr>
        <w:t xml:space="preserve"> preserves resolution where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0083629E">
        <w:rPr>
          <w:rFonts w:ascii="Times New Roman" w:eastAsiaTheme="minorEastAsia" w:hAnsi="Times New Roman" w:cs="Times New Roman"/>
          <w:b/>
          <w:sz w:val="22"/>
        </w:rPr>
        <w:t xml:space="preserve"> </w:t>
      </w:r>
      <w:r w:rsidR="00151CD0">
        <w:rPr>
          <w:rFonts w:ascii="Times New Roman" w:hAnsi="Times New Roman" w:cs="Times New Roman"/>
          <w:sz w:val="22"/>
        </w:rPr>
        <w:t>is largest</w:t>
      </w:r>
      <w:r w:rsidR="00DE3A53">
        <w:rPr>
          <w:rFonts w:ascii="Times New Roman" w:hAnsi="Times New Roman" w:cs="Times New Roman"/>
          <w:sz w:val="22"/>
        </w:rPr>
        <w:t xml:space="preserve"> and </w:t>
      </w:r>
      <w:r w:rsidR="00145146">
        <w:rPr>
          <w:rFonts w:ascii="Times New Roman" w:hAnsi="Times New Roman" w:cs="Times New Roman"/>
          <w:sz w:val="22"/>
        </w:rPr>
        <w:t xml:space="preserve">aggregates grid cells where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r>
          <m:rPr>
            <m:sty m:val="bi"/>
          </m:rPr>
          <w:rPr>
            <w:rFonts w:ascii="Cambria Math" w:hAnsi="Cambria Math" w:cs="Times New Roman"/>
            <w:sz w:val="22"/>
          </w:rPr>
          <m:t xml:space="preserve"> </m:t>
        </m:r>
      </m:oMath>
      <w:r w:rsidR="00145146">
        <w:rPr>
          <w:rFonts w:ascii="Times New Roman" w:hAnsi="Times New Roman" w:cs="Times New Roman"/>
          <w:sz w:val="22"/>
        </w:rPr>
        <w:t xml:space="preserve">is smaller. Grid cells corresponding to smaller values of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0083629E">
        <w:rPr>
          <w:rFonts w:ascii="Times New Roman" w:eastAsiaTheme="minorEastAsia" w:hAnsi="Times New Roman" w:cs="Times New Roman"/>
          <w:b/>
          <w:sz w:val="22"/>
        </w:rPr>
        <w:t xml:space="preserve"> </w:t>
      </w:r>
      <w:r w:rsidR="00145146">
        <w:rPr>
          <w:rFonts w:ascii="Times New Roman" w:hAnsi="Times New Roman" w:cs="Times New Roman"/>
          <w:sz w:val="22"/>
        </w:rPr>
        <w:t>c</w:t>
      </w:r>
      <w:r w:rsidR="00145146" w:rsidRPr="00145146">
        <w:rPr>
          <w:rFonts w:ascii="Times New Roman" w:hAnsi="Times New Roman" w:cs="Times New Roman"/>
          <w:sz w:val="22"/>
        </w:rPr>
        <w:t>an</w:t>
      </w:r>
      <w:r w:rsidR="00145146">
        <w:rPr>
          <w:rFonts w:ascii="Times New Roman" w:hAnsi="Times New Roman" w:cs="Times New Roman"/>
          <w:sz w:val="22"/>
        </w:rPr>
        <w:t xml:space="preserve"> be consolidated using, for example, </w:t>
      </w:r>
      <w:r w:rsidR="00145146">
        <w:rPr>
          <w:rFonts w:ascii="Times New Roman" w:hAnsi="Times New Roman" w:cs="Times New Roman"/>
          <w:sz w:val="22"/>
        </w:rPr>
        <w:lastRenderedPageBreak/>
        <w:t xml:space="preserve">k-means clustering. K-means clustering aggregates together grid cells based only on their spatial proximity and therefore is likely to aggregate </w:t>
      </w:r>
      <w:r w:rsidR="002B1FC4">
        <w:rPr>
          <w:rFonts w:ascii="Times New Roman" w:hAnsi="Times New Roman" w:cs="Times New Roman"/>
          <w:sz w:val="22"/>
        </w:rPr>
        <w:t xml:space="preserve">together grid cells that yield similar model responses. </w:t>
      </w:r>
      <w:r w:rsidR="002272CD">
        <w:rPr>
          <w:rFonts w:ascii="Times New Roman" w:hAnsi="Times New Roman" w:cs="Times New Roman"/>
          <w:sz w:val="22"/>
        </w:rPr>
        <w:t xml:space="preserve">It also can easily be adapted to generate clusters that satisfy the desired final state vector dimension. </w:t>
      </w:r>
      <w:r w:rsidR="002B1FC4">
        <w:rPr>
          <w:rFonts w:ascii="Times New Roman" w:hAnsi="Times New Roman" w:cs="Times New Roman"/>
          <w:sz w:val="22"/>
        </w:rPr>
        <w:t xml:space="preserve">However, </w:t>
      </w:r>
      <w:r w:rsidR="002272CD">
        <w:rPr>
          <w:rFonts w:ascii="Times New Roman" w:hAnsi="Times New Roman" w:cs="Times New Roman"/>
          <w:sz w:val="22"/>
        </w:rPr>
        <w:t>k-means clustering</w:t>
      </w:r>
      <w:r w:rsidR="002B1FC4">
        <w:rPr>
          <w:rFonts w:ascii="Times New Roman" w:hAnsi="Times New Roman" w:cs="Times New Roman"/>
          <w:sz w:val="22"/>
        </w:rPr>
        <w:t xml:space="preserve"> neglects the variation in emissions magnitudes or profiles in different grid cells. An algorithm that considers</w:t>
      </w:r>
      <w:r w:rsidR="002272CD">
        <w:rPr>
          <w:rFonts w:ascii="Times New Roman" w:hAnsi="Times New Roman" w:cs="Times New Roman"/>
          <w:sz w:val="22"/>
        </w:rPr>
        <w:t xml:space="preserve"> the similarity of emissions, such as the Gaussian mixture model implemented by Turner and Jacob (2015), could be used instead.</w:t>
      </w:r>
    </w:p>
    <w:p w14:paraId="0417C33A" w14:textId="77777777" w:rsidR="0083629E" w:rsidRDefault="0083629E" w:rsidP="00786BB7">
      <w:pPr>
        <w:rPr>
          <w:rFonts w:ascii="Times New Roman" w:hAnsi="Times New Roman" w:cs="Times New Roman"/>
          <w:sz w:val="22"/>
        </w:rPr>
      </w:pPr>
    </w:p>
    <w:p w14:paraId="31B9373A" w14:textId="77777777" w:rsidR="003A4107" w:rsidRDefault="002272CD" w:rsidP="00786BB7">
      <w:pPr>
        <w:rPr>
          <w:rFonts w:ascii="Times New Roman" w:eastAsiaTheme="minorEastAsia" w:hAnsi="Times New Roman" w:cs="Times New Roman"/>
          <w:b/>
          <w:sz w:val="22"/>
        </w:rPr>
      </w:pPr>
      <w:commentRangeStart w:id="231"/>
      <w:r>
        <w:rPr>
          <w:rFonts w:ascii="Times New Roman" w:hAnsi="Times New Roman" w:cs="Times New Roman"/>
          <w:sz w:val="22"/>
        </w:rPr>
        <w:t xml:space="preserve">The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sidR="0083629E">
        <w:rPr>
          <w:rFonts w:ascii="Times New Roman" w:eastAsiaTheme="minorEastAsia" w:hAnsi="Times New Roman" w:cs="Times New Roman"/>
          <w:sz w:val="22"/>
        </w:rPr>
        <w:t xml:space="preserve"> </w:t>
      </w:r>
      <w:r>
        <w:rPr>
          <w:rFonts w:ascii="Times New Roman" w:hAnsi="Times New Roman" w:cs="Times New Roman"/>
          <w:sz w:val="22"/>
        </w:rPr>
        <w:t xml:space="preserve">can </w:t>
      </w:r>
      <w:commentRangeEnd w:id="231"/>
      <w:r w:rsidR="005A1120">
        <w:rPr>
          <w:rStyle w:val="CommentReference"/>
        </w:rPr>
        <w:commentReference w:id="231"/>
      </w:r>
      <w:r>
        <w:rPr>
          <w:rFonts w:ascii="Times New Roman" w:hAnsi="Times New Roman" w:cs="Times New Roman"/>
          <w:sz w:val="22"/>
        </w:rPr>
        <w:t xml:space="preserve">be constructed on the basis of this multi-scale grid. However, the initial estimate of the Jacobian </w:t>
      </w:r>
      <m:oMath>
        <m:sSup>
          <m:sSupPr>
            <m:ctrlPr>
              <w:rPr>
                <w:rFonts w:ascii="Cambria Math" w:hAnsi="Cambria Math" w:cs="Times New Roman"/>
                <w:b/>
                <w:sz w:val="22"/>
              </w:rPr>
            </m:ctrlPr>
          </m:sSupPr>
          <m:e>
            <m:r>
              <m:rPr>
                <m:sty m:val="b"/>
              </m:rPr>
              <w:rPr>
                <w:rFonts w:ascii="Cambria Math" w:hAnsi="Cambria Math" w:cs="Times New Roman"/>
                <w:sz w:val="22"/>
              </w:rPr>
              <m:t>K</m:t>
            </m:r>
          </m:e>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p>
        <m:r>
          <m:rPr>
            <m:sty m:val="bi"/>
          </m:rPr>
          <w:rPr>
            <w:rFonts w:ascii="Cambria Math" w:hAnsi="Cambria Math" w:cs="Times New Roman"/>
            <w:sz w:val="22"/>
          </w:rPr>
          <m:t xml:space="preserve"> </m:t>
        </m:r>
      </m:oMath>
      <w:r>
        <w:rPr>
          <w:rFonts w:ascii="Times New Roman" w:hAnsi="Times New Roman" w:cs="Times New Roman"/>
          <w:sz w:val="22"/>
        </w:rPr>
        <w:t>may not generate information content that accurately reproduces the “tru</w:t>
      </w:r>
      <w:r w:rsidR="004378AF">
        <w:rPr>
          <w:rFonts w:ascii="Times New Roman" w:hAnsi="Times New Roman" w:cs="Times New Roman"/>
          <w:sz w:val="22"/>
        </w:rPr>
        <w:t>th</w:t>
      </w:r>
      <w:r w:rsidR="00664457">
        <w:rPr>
          <w:rFonts w:ascii="Times New Roman" w:hAnsi="Times New Roman" w:cs="Times New Roman"/>
          <w:sz w:val="22"/>
        </w:rPr>
        <w:t>.</w:t>
      </w:r>
      <w:r w:rsidR="004378AF">
        <w:rPr>
          <w:rFonts w:ascii="Times New Roman" w:hAnsi="Times New Roman" w:cs="Times New Roman"/>
          <w:sz w:val="22"/>
        </w:rPr>
        <w:t>”</w:t>
      </w:r>
      <w:r>
        <w:rPr>
          <w:rFonts w:ascii="Times New Roman" w:hAnsi="Times New Roman" w:cs="Times New Roman"/>
          <w:sz w:val="22"/>
        </w:rPr>
        <w:t xml:space="preserve"> </w:t>
      </w:r>
      <w:r w:rsidR="000D75DB">
        <w:rPr>
          <w:rFonts w:ascii="Times New Roman" w:hAnsi="Times New Roman" w:cs="Times New Roman"/>
          <w:sz w:val="22"/>
        </w:rPr>
        <w:t xml:space="preserve">The additional </w:t>
      </w:r>
      <w:commentRangeStart w:id="232"/>
      <w:r w:rsidR="000D75DB">
        <w:rPr>
          <w:rFonts w:ascii="Times New Roman" w:hAnsi="Times New Roman" w:cs="Times New Roman"/>
          <w:sz w:val="22"/>
        </w:rPr>
        <w:t xml:space="preserve">information content generated by </w:t>
      </w:r>
      <w:r w:rsidR="0083629E">
        <w:rPr>
          <w:rFonts w:ascii="Times New Roman" w:hAnsi="Times New Roman" w:cs="Times New Roman"/>
          <w:sz w:val="22"/>
        </w:rPr>
        <w:t xml:space="preserve">running the model and </w:t>
      </w:r>
      <w:r w:rsidR="000D75DB">
        <w:rPr>
          <w:rFonts w:ascii="Times New Roman" w:hAnsi="Times New Roman" w:cs="Times New Roman"/>
          <w:sz w:val="22"/>
        </w:rPr>
        <w:t>the</w:t>
      </w:r>
      <w:r w:rsidR="003A4107">
        <w:rPr>
          <w:rFonts w:ascii="Times New Roman" w:hAnsi="Times New Roman" w:cs="Times New Roman"/>
          <w:sz w:val="22"/>
        </w:rPr>
        <w:t xml:space="preserve"> resulting</w:t>
      </w:r>
      <w:r w:rsidR="000D75DB">
        <w:rPr>
          <w:rFonts w:ascii="Times New Roman" w:hAnsi="Times New Roman" w:cs="Times New Roman"/>
          <w:sz w:val="22"/>
        </w:rPr>
        <w:t xml:space="preserve">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sidR="0083629E">
        <w:rPr>
          <w:rFonts w:ascii="Times New Roman" w:eastAsiaTheme="minorEastAsia" w:hAnsi="Times New Roman" w:cs="Times New Roman"/>
          <w:b/>
          <w:sz w:val="22"/>
        </w:rPr>
        <w:t xml:space="preserve"> </w:t>
      </w:r>
      <w:r w:rsidR="000D75DB">
        <w:rPr>
          <w:rFonts w:ascii="Times New Roman" w:hAnsi="Times New Roman" w:cs="Times New Roman"/>
          <w:sz w:val="22"/>
        </w:rPr>
        <w:t>can be used</w:t>
      </w:r>
      <w:commentRangeEnd w:id="232"/>
      <w:r w:rsidR="005A1120">
        <w:rPr>
          <w:rStyle w:val="CommentReference"/>
        </w:rPr>
        <w:commentReference w:id="232"/>
      </w:r>
      <w:r w:rsidR="000D75DB">
        <w:rPr>
          <w:rFonts w:ascii="Times New Roman" w:hAnsi="Times New Roman" w:cs="Times New Roman"/>
          <w:sz w:val="22"/>
        </w:rPr>
        <w:t xml:space="preserve"> as the basis for a second update to the initial estimate.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sidR="0083629E">
        <w:rPr>
          <w:rFonts w:ascii="Times New Roman" w:eastAsiaTheme="minorEastAsia" w:hAnsi="Times New Roman" w:cs="Times New Roman"/>
          <w:b/>
          <w:sz w:val="22"/>
        </w:rPr>
        <w:t xml:space="preserve"> </w:t>
      </w:r>
      <w:r>
        <w:rPr>
          <w:rFonts w:ascii="Times New Roman" w:hAnsi="Times New Roman" w:cs="Times New Roman"/>
          <w:sz w:val="22"/>
        </w:rPr>
        <w:t>can be re</w:t>
      </w:r>
      <w:r w:rsidR="003A4107">
        <w:rPr>
          <w:rFonts w:ascii="Times New Roman" w:hAnsi="Times New Roman" w:cs="Times New Roman"/>
          <w:sz w:val="22"/>
        </w:rPr>
        <w:t>-</w:t>
      </w:r>
      <w:r>
        <w:rPr>
          <w:rFonts w:ascii="Times New Roman" w:hAnsi="Times New Roman" w:cs="Times New Roman"/>
          <w:sz w:val="22"/>
        </w:rPr>
        <w:t>gridded to the original grid, using a prior estimate to allocate the model responses to individual grid cells, and the significance vector</w:t>
      </w:r>
      <w:r w:rsidR="0083629E">
        <w:rPr>
          <w:rFonts w:ascii="Times New Roman" w:hAnsi="Times New Roman" w:cs="Times New Roman"/>
          <w:sz w:val="22"/>
        </w:rPr>
        <w:t xml:space="preserve">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(1)</m:t>
            </m:r>
          </m:sup>
        </m:sSup>
      </m:oMath>
      <w:r>
        <w:rPr>
          <w:rFonts w:ascii="Times New Roman" w:hAnsi="Times New Roman" w:cs="Times New Roman"/>
          <w:sz w:val="22"/>
        </w:rPr>
        <w:t xml:space="preserve"> calculated. </w:t>
      </w:r>
      <w:r w:rsidR="0083629E">
        <w:rPr>
          <w:rFonts w:ascii="Times New Roman" w:hAnsi="Times New Roman" w:cs="Times New Roman"/>
          <w:sz w:val="22"/>
        </w:rPr>
        <w:t xml:space="preserve">To avoid superfluous model runs, </w:t>
      </w:r>
      <w:r w:rsidR="003A4107">
        <w:rPr>
          <w:rFonts w:ascii="Times New Roman" w:hAnsi="Times New Roman" w:cs="Times New Roman"/>
          <w:sz w:val="22"/>
        </w:rPr>
        <w:t xml:space="preserve">the multi-scale grid can be adjusted only in places where the relative difference between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003A4107">
        <w:rPr>
          <w:rFonts w:ascii="Times New Roman" w:eastAsiaTheme="minorEastAsia" w:hAnsi="Times New Roman" w:cs="Times New Roman"/>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(1)</m:t>
            </m:r>
          </m:sup>
        </m:sSup>
      </m:oMath>
      <w:r w:rsidR="003A4107">
        <w:rPr>
          <w:rFonts w:ascii="Times New Roman" w:eastAsiaTheme="minorEastAsia" w:hAnsi="Times New Roman" w:cs="Times New Roman"/>
          <w:sz w:val="22"/>
        </w:rPr>
        <w:t>, both re-gridded to the first multi-scale grid, is sufficiently large.</w:t>
      </w:r>
      <w:r w:rsidR="003A4107">
        <w:rPr>
          <w:rFonts w:ascii="Times New Roman" w:hAnsi="Times New Roman" w:cs="Times New Roman"/>
          <w:sz w:val="22"/>
        </w:rPr>
        <w:t xml:space="preserve"> </w:t>
      </w:r>
      <w:r>
        <w:rPr>
          <w:rFonts w:ascii="Times New Roman" w:hAnsi="Times New Roman" w:cs="Times New Roman"/>
          <w:sz w:val="22"/>
        </w:rPr>
        <w:t xml:space="preserve"> </w:t>
      </w:r>
      <w:r w:rsidR="003A4107">
        <w:rPr>
          <w:rFonts w:ascii="Times New Roman" w:hAnsi="Times New Roman" w:cs="Times New Roman"/>
          <w:sz w:val="22"/>
        </w:rPr>
        <w:t xml:space="preserve">The adjusted multi-scale grid can be used as the basis of the updated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2</m:t>
                </m:r>
              </m:e>
            </m:d>
          </m:sup>
        </m:sSubSup>
      </m:oMath>
      <w:r w:rsidR="003A4107" w:rsidRPr="003A4107">
        <w:rPr>
          <w:rFonts w:ascii="Times New Roman" w:eastAsiaTheme="minorEastAsia" w:hAnsi="Times New Roman" w:cs="Times New Roman"/>
          <w:sz w:val="22"/>
        </w:rPr>
        <w:t>.</w:t>
      </w:r>
      <w:r w:rsidR="003A4107">
        <w:rPr>
          <w:rFonts w:ascii="Times New Roman" w:eastAsiaTheme="minorEastAsia" w:hAnsi="Times New Roman" w:cs="Times New Roman"/>
          <w:b/>
          <w:sz w:val="22"/>
        </w:rPr>
        <w:t xml:space="preserve"> </w:t>
      </w:r>
    </w:p>
    <w:p w14:paraId="710E15BF" w14:textId="77777777" w:rsidR="003A4107" w:rsidRDefault="003A4107" w:rsidP="00786BB7">
      <w:pPr>
        <w:rPr>
          <w:rFonts w:ascii="Times New Roman" w:hAnsi="Times New Roman" w:cs="Times New Roman"/>
          <w:sz w:val="22"/>
        </w:rPr>
      </w:pPr>
    </w:p>
    <w:p w14:paraId="3F160A36" w14:textId="7D6CB48C" w:rsidR="001E2B39" w:rsidRDefault="003A4107" w:rsidP="00786BB7">
      <w:pPr>
        <w:rPr>
          <w:rFonts w:ascii="Times New Roman" w:eastAsiaTheme="minorEastAsia" w:hAnsi="Times New Roman" w:cs="Times New Roman"/>
          <w:sz w:val="22"/>
        </w:rPr>
      </w:pPr>
      <w:r>
        <w:rPr>
          <w:rFonts w:ascii="Times New Roman" w:hAnsi="Times New Roman" w:cs="Times New Roman"/>
          <w:sz w:val="22"/>
        </w:rPr>
        <w:t>T</w:t>
      </w:r>
      <w:r w:rsidR="002272CD">
        <w:rPr>
          <w:rFonts w:ascii="Times New Roman" w:hAnsi="Times New Roman" w:cs="Times New Roman"/>
          <w:sz w:val="22"/>
        </w:rPr>
        <w:t>he reduced-dimension Jacobian can be iteratively updated</w:t>
      </w:r>
      <w:r w:rsidR="00DC1FA4">
        <w:rPr>
          <w:rFonts w:ascii="Times New Roman" w:hAnsi="Times New Roman" w:cs="Times New Roman"/>
          <w:sz w:val="22"/>
        </w:rPr>
        <w:t xml:space="preserve"> in this manner</w:t>
      </w:r>
      <w:r w:rsidR="002272CD">
        <w:rPr>
          <w:rFonts w:ascii="Times New Roman" w:hAnsi="Times New Roman" w:cs="Times New Roman"/>
          <w:sz w:val="22"/>
        </w:rPr>
        <w:t xml:space="preserve"> until convergence</w:t>
      </w:r>
      <w:r>
        <w:rPr>
          <w:rFonts w:ascii="Times New Roman" w:hAnsi="Times New Roman" w:cs="Times New Roman"/>
          <w:sz w:val="22"/>
        </w:rPr>
        <w:t xml:space="preserve">. </w:t>
      </w:r>
      <w:r w:rsidR="00DC1FA4">
        <w:rPr>
          <w:rFonts w:ascii="Times New Roman" w:hAnsi="Times New Roman" w:cs="Times New Roman"/>
          <w:sz w:val="22"/>
        </w:rPr>
        <w:t>Convergence can be defined using the relative difference between the previous and current reduced-dimension Jacobians or</w:t>
      </w:r>
      <w:r>
        <w:rPr>
          <w:rFonts w:ascii="Times New Roman" w:hAnsi="Times New Roman" w:cs="Times New Roman"/>
          <w:sz w:val="22"/>
        </w:rPr>
        <w:t xml:space="preserve"> between the previous and current significance vectors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(i-1)</m:t>
            </m:r>
          </m:sup>
        </m:sSup>
      </m:oMath>
      <w:r>
        <w:rPr>
          <w:rFonts w:ascii="Times New Roman" w:eastAsiaTheme="minorEastAsia" w:hAnsi="Times New Roman" w:cs="Times New Roman"/>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(i)</m:t>
            </m:r>
          </m:sup>
        </m:sSup>
      </m:oMath>
      <w:r>
        <w:rPr>
          <w:rFonts w:ascii="Times New Roman" w:eastAsiaTheme="minorEastAsia" w:hAnsi="Times New Roman" w:cs="Times New Roman"/>
          <w:sz w:val="22"/>
        </w:rPr>
        <w:t>, respectively</w:t>
      </w:r>
      <w:r w:rsidR="00DC1FA4">
        <w:rPr>
          <w:rFonts w:ascii="Times New Roman" w:eastAsiaTheme="minorEastAsia" w:hAnsi="Times New Roman" w:cs="Times New Roman"/>
          <w:sz w:val="22"/>
        </w:rPr>
        <w:t>. In either case, convergence is achieved when the relative differences are sufficiently small</w:t>
      </w:r>
      <w:r>
        <w:rPr>
          <w:rFonts w:ascii="Times New Roman" w:eastAsiaTheme="minorEastAsia" w:hAnsi="Times New Roman" w:cs="Times New Roman"/>
          <w:sz w:val="22"/>
        </w:rPr>
        <w:t xml:space="preserve">. </w:t>
      </w:r>
      <w:commentRangeStart w:id="233"/>
      <w:r w:rsidR="00DC1FA4">
        <w:rPr>
          <w:rFonts w:ascii="Times New Roman" w:eastAsiaTheme="minorEastAsia" w:hAnsi="Times New Roman" w:cs="Times New Roman"/>
          <w:sz w:val="22"/>
        </w:rPr>
        <w:t>Notably, using the significance vectors rather than the reduced-dimension Jacobians avoids</w:t>
      </w:r>
      <w:r>
        <w:rPr>
          <w:rFonts w:ascii="Times New Roman" w:eastAsiaTheme="minorEastAsia" w:hAnsi="Times New Roman" w:cs="Times New Roman"/>
          <w:sz w:val="22"/>
        </w:rPr>
        <w:t xml:space="preserve"> </w:t>
      </w:r>
      <w:r w:rsidR="00DC1FA4">
        <w:rPr>
          <w:rFonts w:ascii="Times New Roman" w:eastAsiaTheme="minorEastAsia" w:hAnsi="Times New Roman" w:cs="Times New Roman"/>
          <w:sz w:val="22"/>
        </w:rPr>
        <w:t>unnecessary model runs</w:t>
      </w:r>
      <w:commentRangeEnd w:id="233"/>
      <w:r w:rsidR="005A1120">
        <w:rPr>
          <w:rStyle w:val="CommentReference"/>
        </w:rPr>
        <w:commentReference w:id="233"/>
      </w:r>
      <w:r w:rsidR="00DC1FA4">
        <w:rPr>
          <w:rFonts w:ascii="Times New Roman" w:eastAsiaTheme="minorEastAsia" w:hAnsi="Times New Roman" w:cs="Times New Roman"/>
          <w:sz w:val="22"/>
        </w:rPr>
        <w:t xml:space="preserve">. Box 1 </w:t>
      </w:r>
      <w:r w:rsidR="004B32D0">
        <w:rPr>
          <w:rFonts w:ascii="Times New Roman" w:eastAsiaTheme="minorEastAsia" w:hAnsi="Times New Roman" w:cs="Times New Roman"/>
          <w:sz w:val="22"/>
        </w:rPr>
        <w:t>describes</w:t>
      </w:r>
      <w:r w:rsidR="00DC1FA4">
        <w:rPr>
          <w:rFonts w:ascii="Times New Roman" w:eastAsiaTheme="minorEastAsia" w:hAnsi="Times New Roman" w:cs="Times New Roman"/>
          <w:sz w:val="22"/>
        </w:rPr>
        <w:t xml:space="preserve"> the full algorithm for developing a multi-scale Jacobian.</w:t>
      </w:r>
    </w:p>
    <w:p w14:paraId="04C8F0E8" w14:textId="3BA12FFF" w:rsidR="00DC1FA4" w:rsidRDefault="00DC1FA4" w:rsidP="00786BB7">
      <w:pPr>
        <w:rPr>
          <w:rFonts w:ascii="Times New Roman" w:eastAsiaTheme="minorEastAsia" w:hAnsi="Times New Roman" w:cs="Times New Roman"/>
          <w:sz w:val="22"/>
        </w:rPr>
      </w:pPr>
      <w:r>
        <w:rPr>
          <w:rFonts w:ascii="Times New Roman" w:eastAsiaTheme="minorEastAsia" w:hAnsi="Times New Roman" w:cs="Times New Roman"/>
          <w:noProof/>
          <w:sz w:val="22"/>
        </w:rPr>
        <mc:AlternateContent>
          <mc:Choice Requires="wps">
            <w:drawing>
              <wp:anchor distT="0" distB="0" distL="114300" distR="114300" simplePos="0" relativeHeight="251659264" behindDoc="0" locked="0" layoutInCell="1" allowOverlap="1" wp14:anchorId="42C39EB7" wp14:editId="0BAB5B74">
                <wp:simplePos x="0" y="0"/>
                <wp:positionH relativeFrom="margin">
                  <wp:align>center</wp:align>
                </wp:positionH>
                <wp:positionV relativeFrom="paragraph">
                  <wp:posOffset>189230</wp:posOffset>
                </wp:positionV>
                <wp:extent cx="5156835" cy="2075180"/>
                <wp:effectExtent l="0" t="0" r="12065" b="7620"/>
                <wp:wrapTopAndBottom/>
                <wp:docPr id="1" name="Text Box 1"/>
                <wp:cNvGraphicFramePr/>
                <a:graphic xmlns:a="http://schemas.openxmlformats.org/drawingml/2006/main">
                  <a:graphicData uri="http://schemas.microsoft.com/office/word/2010/wordprocessingShape">
                    <wps:wsp>
                      <wps:cNvSpPr txBox="1"/>
                      <wps:spPr>
                        <a:xfrm>
                          <a:off x="0" y="0"/>
                          <a:ext cx="5156835" cy="2075180"/>
                        </a:xfrm>
                        <a:prstGeom prst="rect">
                          <a:avLst/>
                        </a:prstGeom>
                        <a:solidFill>
                          <a:schemeClr val="lt1"/>
                        </a:solidFill>
                        <a:ln w="6350">
                          <a:solidFill>
                            <a:prstClr val="black"/>
                          </a:solidFill>
                        </a:ln>
                      </wps:spPr>
                      <wps:txbx>
                        <w:txbxContent>
                          <w:p w14:paraId="75BBA6C9" w14:textId="7C20E6C3" w:rsidR="00201B16" w:rsidRPr="002066B1" w:rsidRDefault="00201B16">
                            <w:pPr>
                              <w:rPr>
                                <w:rFonts w:ascii="Times" w:hAnsi="Times"/>
                                <w:b/>
                                <w:sz w:val="22"/>
                                <w:szCs w:val="22"/>
                              </w:rPr>
                            </w:pPr>
                            <w:r w:rsidRPr="002066B1">
                              <w:rPr>
                                <w:rFonts w:ascii="Times" w:hAnsi="Times"/>
                                <w:b/>
                                <w:sz w:val="22"/>
                                <w:szCs w:val="22"/>
                              </w:rPr>
                              <w:t>Multi-scale Jacobian algorithm</w:t>
                            </w:r>
                          </w:p>
                          <w:p w14:paraId="2701308E" w14:textId="7AA1A71E" w:rsidR="00201B16" w:rsidRPr="004B32D0" w:rsidRDefault="00201B16" w:rsidP="004B32D0">
                            <w:pPr>
                              <w:pStyle w:val="ListParagraph"/>
                              <w:numPr>
                                <w:ilvl w:val="0"/>
                                <w:numId w:val="26"/>
                              </w:numPr>
                              <w:rPr>
                                <w:rFonts w:ascii="Times" w:hAnsi="Times"/>
                                <w:sz w:val="22"/>
                                <w:szCs w:val="22"/>
                              </w:rPr>
                            </w:pPr>
                            <w:r>
                              <w:rPr>
                                <w:rFonts w:ascii="Times" w:hAnsi="Times"/>
                                <w:sz w:val="22"/>
                                <w:szCs w:val="22"/>
                              </w:rPr>
                              <w:t xml:space="preserve">Initialize the Jacobian </w:t>
                            </w:r>
                            <m:oMath>
                              <m:sSup>
                                <m:sSupPr>
                                  <m:ctrlPr>
                                    <w:rPr>
                                      <w:rFonts w:ascii="Cambria Math" w:hAnsi="Cambria Math" w:cs="Times New Roman"/>
                                      <w:b/>
                                      <w:sz w:val="22"/>
                                    </w:rPr>
                                  </m:ctrlPr>
                                </m:sSupPr>
                                <m:e>
                                  <m:r>
                                    <m:rPr>
                                      <m:sty m:val="b"/>
                                    </m:rPr>
                                    <w:rPr>
                                      <w:rFonts w:ascii="Cambria Math" w:hAnsi="Cambria Math" w:cs="Times New Roman"/>
                                      <w:sz w:val="22"/>
                                    </w:rPr>
                                    <m:t>K</m:t>
                                  </m:r>
                                </m:e>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p>
                            </m:oMath>
                            <w:r>
                              <w:rPr>
                                <w:rFonts w:ascii="Times" w:eastAsiaTheme="minorEastAsia" w:hAnsi="Times"/>
                                <w:sz w:val="22"/>
                              </w:rPr>
                              <w:t xml:space="preserve">. </w:t>
                            </w:r>
                            <w:r w:rsidRPr="004B32D0">
                              <w:rPr>
                                <w:rFonts w:ascii="Times" w:hAnsi="Times"/>
                                <w:sz w:val="22"/>
                                <w:szCs w:val="22"/>
                              </w:rPr>
                              <w:t xml:space="preserve">Define the significance vector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Pr="004B32D0">
                              <w:rPr>
                                <w:rFonts w:ascii="Times" w:eastAsiaTheme="minorEastAsia" w:hAnsi="Times"/>
                                <w:sz w:val="22"/>
                              </w:rPr>
                              <w:t xml:space="preserve">. Generate a multi-scale grid that preserves the highest resolution where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Pr="004B32D0">
                              <w:rPr>
                                <w:rFonts w:ascii="Times" w:eastAsiaTheme="minorEastAsia" w:hAnsi="Times"/>
                                <w:b/>
                                <w:sz w:val="22"/>
                              </w:rPr>
                              <w:t xml:space="preserve"> </w:t>
                            </w:r>
                            <w:r w:rsidRPr="004B32D0">
                              <w:rPr>
                                <w:rFonts w:ascii="Times" w:eastAsiaTheme="minorEastAsia" w:hAnsi="Times"/>
                                <w:sz w:val="22"/>
                              </w:rPr>
                              <w:t>is largest and a</w:t>
                            </w:r>
                            <w:r w:rsidRPr="004B32D0">
                              <w:rPr>
                                <w:rFonts w:ascii="Times" w:hAnsi="Times"/>
                                <w:sz w:val="22"/>
                                <w:szCs w:val="22"/>
                              </w:rPr>
                              <w:t>ggregates grid cells elsewhere.</w:t>
                            </w:r>
                          </w:p>
                          <w:p w14:paraId="4A9EFE16" w14:textId="2FB68BC1" w:rsidR="00201B16" w:rsidRDefault="00201B16" w:rsidP="004B32D0">
                            <w:pPr>
                              <w:pStyle w:val="ListParagraph"/>
                              <w:numPr>
                                <w:ilvl w:val="0"/>
                                <w:numId w:val="26"/>
                              </w:numPr>
                              <w:rPr>
                                <w:rFonts w:ascii="Times" w:hAnsi="Times"/>
                                <w:sz w:val="22"/>
                                <w:szCs w:val="22"/>
                              </w:rPr>
                            </w:pPr>
                            <w:r>
                              <w:rPr>
                                <w:rFonts w:ascii="Times" w:hAnsi="Times"/>
                                <w:sz w:val="22"/>
                                <w:szCs w:val="22"/>
                              </w:rPr>
                              <w:t xml:space="preserve">Perturb each of the elements of the multi-scale grid in the forward model to produce a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Pr>
                                <w:rFonts w:ascii="Times" w:hAnsi="Times"/>
                                <w:sz w:val="22"/>
                                <w:szCs w:val="22"/>
                              </w:rPr>
                              <w:t>.</w:t>
                            </w:r>
                          </w:p>
                          <w:p w14:paraId="3C5EEE5F" w14:textId="2B9FBA95" w:rsidR="00201B16" w:rsidRPr="004B32D0" w:rsidRDefault="00201B16" w:rsidP="004B32D0">
                            <w:pPr>
                              <w:pStyle w:val="ListParagraph"/>
                              <w:numPr>
                                <w:ilvl w:val="0"/>
                                <w:numId w:val="26"/>
                              </w:numPr>
                              <w:rPr>
                                <w:rFonts w:ascii="Times" w:hAnsi="Times"/>
                                <w:sz w:val="22"/>
                                <w:szCs w:val="22"/>
                              </w:rPr>
                            </w:pPr>
                            <w:r>
                              <w:rPr>
                                <w:rFonts w:ascii="Times" w:hAnsi="Times"/>
                                <w:sz w:val="22"/>
                                <w:szCs w:val="22"/>
                              </w:rPr>
                              <w:t xml:space="preserve">Re-grid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Pr>
                                <w:rFonts w:ascii="Times" w:eastAsiaTheme="minorEastAsia" w:hAnsi="Times"/>
                                <w:sz w:val="22"/>
                              </w:rPr>
                              <w:t xml:space="preserve"> to the original grid according to the prior and calculate the updated significance vector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(1)</m:t>
                                  </m:r>
                                </m:sup>
                              </m:sSup>
                            </m:oMath>
                            <w:r>
                              <w:rPr>
                                <w:rFonts w:ascii="Times" w:eastAsiaTheme="minorEastAsia" w:hAnsi="Times"/>
                                <w:sz w:val="22"/>
                              </w:rPr>
                              <w:t xml:space="preserve">. Where the relative difference between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Pr>
                                <w:rFonts w:ascii="Times" w:eastAsiaTheme="minorEastAsia" w:hAnsi="Times"/>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(1)</m:t>
                                  </m:r>
                                </m:sup>
                              </m:sSup>
                            </m:oMath>
                            <w:r>
                              <w:rPr>
                                <w:rFonts w:ascii="Times" w:eastAsiaTheme="minorEastAsia" w:hAnsi="Times"/>
                                <w:sz w:val="22"/>
                              </w:rPr>
                              <w:t xml:space="preserve"> is sufficiently large, update the multi-scale grid.</w:t>
                            </w:r>
                          </w:p>
                          <w:p w14:paraId="29C59DCD" w14:textId="3063E807" w:rsidR="00201B16" w:rsidRPr="00DC1FA4" w:rsidRDefault="00201B16" w:rsidP="004B32D0">
                            <w:pPr>
                              <w:pStyle w:val="ListParagraph"/>
                              <w:numPr>
                                <w:ilvl w:val="0"/>
                                <w:numId w:val="26"/>
                              </w:numPr>
                              <w:rPr>
                                <w:rFonts w:ascii="Times" w:hAnsi="Times"/>
                                <w:sz w:val="22"/>
                                <w:szCs w:val="22"/>
                              </w:rPr>
                            </w:pPr>
                            <w:r>
                              <w:rPr>
                                <w:rFonts w:ascii="Times" w:hAnsi="Times"/>
                                <w:sz w:val="22"/>
                                <w:szCs w:val="22"/>
                              </w:rPr>
                              <w:t xml:space="preserve">Repeat steps (ii) and (iii) until the relative difference between all elements of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(i-1)</m:t>
                                  </m:r>
                                </m:sup>
                              </m:sSup>
                            </m:oMath>
                            <w:r>
                              <w:rPr>
                                <w:rFonts w:ascii="Times" w:eastAsiaTheme="minorEastAsia" w:hAnsi="Times"/>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(i)</m:t>
                                  </m:r>
                                </m:sup>
                              </m:sSup>
                            </m:oMath>
                            <w:r>
                              <w:rPr>
                                <w:rFonts w:ascii="Times" w:eastAsiaTheme="minorEastAsia" w:hAnsi="Times"/>
                                <w:sz w:val="22"/>
                              </w:rPr>
                              <w:t xml:space="preserve"> is sufficiently small.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C39EB7" id="_x0000_t202" coordsize="21600,21600" o:spt="202" path="m,l,21600r21600,l21600,xe">
                <v:stroke joinstyle="miter"/>
                <v:path gradientshapeok="t" o:connecttype="rect"/>
              </v:shapetype>
              <v:shape id="Text Box 1" o:spid="_x0000_s1026" type="#_x0000_t202" style="position:absolute;margin-left:0;margin-top:14.9pt;width:406.05pt;height:163.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" fillcolor="white [3201]" strokeweight=".5pt">
                <v:textbox>
                  <w:txbxContent>
                    <w:p w14:paraId="75BBA6C9" w14:textId="7C20E6C3" w:rsidR="00201B16" w:rsidRPr="002066B1" w:rsidRDefault="00201B16">
                      <w:pPr>
                        <w:rPr>
                          <w:rFonts w:ascii="Times" w:hAnsi="Times"/>
                          <w:b/>
                          <w:sz w:val="22"/>
                          <w:szCs w:val="22"/>
                        </w:rPr>
                      </w:pPr>
                      <w:r w:rsidRPr="002066B1">
                        <w:rPr>
                          <w:rFonts w:ascii="Times" w:hAnsi="Times"/>
                          <w:b/>
                          <w:sz w:val="22"/>
                          <w:szCs w:val="22"/>
                        </w:rPr>
                        <w:t>Multi-scale Jacobian algorithm</w:t>
                      </w:r>
                    </w:p>
                    <w:p w14:paraId="2701308E" w14:textId="7AA1A71E" w:rsidR="00201B16" w:rsidRPr="004B32D0" w:rsidRDefault="00201B16" w:rsidP="004B32D0">
                      <w:pPr>
                        <w:pStyle w:val="ListParagraph"/>
                        <w:numPr>
                          <w:ilvl w:val="0"/>
                          <w:numId w:val="26"/>
                        </w:numPr>
                        <w:rPr>
                          <w:rFonts w:ascii="Times" w:hAnsi="Times"/>
                          <w:sz w:val="22"/>
                          <w:szCs w:val="22"/>
                        </w:rPr>
                      </w:pPr>
                      <w:r>
                        <w:rPr>
                          <w:rFonts w:ascii="Times" w:hAnsi="Times"/>
                          <w:sz w:val="22"/>
                          <w:szCs w:val="22"/>
                        </w:rPr>
                        <w:t xml:space="preserve">Initialize the Jacobian </w:t>
                      </w:r>
                      <m:oMath>
                        <m:sSup>
                          <m:sSupPr>
                            <m:ctrlPr>
                              <w:rPr>
                                <w:rFonts w:ascii="Cambria Math" w:hAnsi="Cambria Math" w:cs="Times New Roman"/>
                                <w:b/>
                                <w:sz w:val="22"/>
                              </w:rPr>
                            </m:ctrlPr>
                          </m:sSupPr>
                          <m:e>
                            <m:r>
                              <m:rPr>
                                <m:sty m:val="b"/>
                              </m:rPr>
                              <w:rPr>
                                <w:rFonts w:ascii="Cambria Math" w:hAnsi="Cambria Math" w:cs="Times New Roman"/>
                                <w:sz w:val="22"/>
                              </w:rPr>
                              <m:t>K</m:t>
                            </m:r>
                          </m:e>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p>
                      </m:oMath>
                      <w:r>
                        <w:rPr>
                          <w:rFonts w:ascii="Times" w:eastAsiaTheme="minorEastAsia" w:hAnsi="Times"/>
                          <w:sz w:val="22"/>
                        </w:rPr>
                        <w:t xml:space="preserve">. </w:t>
                      </w:r>
                      <w:r w:rsidRPr="004B32D0">
                        <w:rPr>
                          <w:rFonts w:ascii="Times" w:hAnsi="Times"/>
                          <w:sz w:val="22"/>
                          <w:szCs w:val="22"/>
                        </w:rPr>
                        <w:t xml:space="preserve">Define the significance vector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Pr="004B32D0">
                        <w:rPr>
                          <w:rFonts w:ascii="Times" w:eastAsiaTheme="minorEastAsia" w:hAnsi="Times"/>
                          <w:sz w:val="22"/>
                        </w:rPr>
                        <w:t xml:space="preserve">. Generate a multi-scale grid that preserves the highest resolution where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Pr="004B32D0">
                        <w:rPr>
                          <w:rFonts w:ascii="Times" w:eastAsiaTheme="minorEastAsia" w:hAnsi="Times"/>
                          <w:b/>
                          <w:sz w:val="22"/>
                        </w:rPr>
                        <w:t xml:space="preserve"> </w:t>
                      </w:r>
                      <w:r w:rsidRPr="004B32D0">
                        <w:rPr>
                          <w:rFonts w:ascii="Times" w:eastAsiaTheme="minorEastAsia" w:hAnsi="Times"/>
                          <w:sz w:val="22"/>
                        </w:rPr>
                        <w:t>is largest and a</w:t>
                      </w:r>
                      <w:r w:rsidRPr="004B32D0">
                        <w:rPr>
                          <w:rFonts w:ascii="Times" w:hAnsi="Times"/>
                          <w:sz w:val="22"/>
                          <w:szCs w:val="22"/>
                        </w:rPr>
                        <w:t>ggregates grid cells elsewhere.</w:t>
                      </w:r>
                    </w:p>
                    <w:p w14:paraId="4A9EFE16" w14:textId="2FB68BC1" w:rsidR="00201B16" w:rsidRDefault="00201B16" w:rsidP="004B32D0">
                      <w:pPr>
                        <w:pStyle w:val="ListParagraph"/>
                        <w:numPr>
                          <w:ilvl w:val="0"/>
                          <w:numId w:val="26"/>
                        </w:numPr>
                        <w:rPr>
                          <w:rFonts w:ascii="Times" w:hAnsi="Times"/>
                          <w:sz w:val="22"/>
                          <w:szCs w:val="22"/>
                        </w:rPr>
                      </w:pPr>
                      <w:r>
                        <w:rPr>
                          <w:rFonts w:ascii="Times" w:hAnsi="Times"/>
                          <w:sz w:val="22"/>
                          <w:szCs w:val="22"/>
                        </w:rPr>
                        <w:t xml:space="preserve">Perturb each of the elements of the multi-scale grid in the forward model to produce a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Pr>
                          <w:rFonts w:ascii="Times" w:hAnsi="Times"/>
                          <w:sz w:val="22"/>
                          <w:szCs w:val="22"/>
                        </w:rPr>
                        <w:t>.</w:t>
                      </w:r>
                    </w:p>
                    <w:p w14:paraId="3C5EEE5F" w14:textId="2B9FBA95" w:rsidR="00201B16" w:rsidRPr="004B32D0" w:rsidRDefault="00201B16" w:rsidP="004B32D0">
                      <w:pPr>
                        <w:pStyle w:val="ListParagraph"/>
                        <w:numPr>
                          <w:ilvl w:val="0"/>
                          <w:numId w:val="26"/>
                        </w:numPr>
                        <w:rPr>
                          <w:rFonts w:ascii="Times" w:hAnsi="Times"/>
                          <w:sz w:val="22"/>
                          <w:szCs w:val="22"/>
                        </w:rPr>
                      </w:pPr>
                      <w:r>
                        <w:rPr>
                          <w:rFonts w:ascii="Times" w:hAnsi="Times"/>
                          <w:sz w:val="22"/>
                          <w:szCs w:val="22"/>
                        </w:rPr>
                        <w:t xml:space="preserve">Re-grid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Pr>
                          <w:rFonts w:ascii="Times" w:eastAsiaTheme="minorEastAsia" w:hAnsi="Times"/>
                          <w:sz w:val="22"/>
                        </w:rPr>
                        <w:t xml:space="preserve"> to the original grid according to the prior and calculate the updated significance vector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(1)</m:t>
                            </m:r>
                          </m:sup>
                        </m:sSup>
                      </m:oMath>
                      <w:r>
                        <w:rPr>
                          <w:rFonts w:ascii="Times" w:eastAsiaTheme="minorEastAsia" w:hAnsi="Times"/>
                          <w:sz w:val="22"/>
                        </w:rPr>
                        <w:t xml:space="preserve">. Where the relative difference between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Pr>
                          <w:rFonts w:ascii="Times" w:eastAsiaTheme="minorEastAsia" w:hAnsi="Times"/>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(1)</m:t>
                            </m:r>
                          </m:sup>
                        </m:sSup>
                      </m:oMath>
                      <w:r>
                        <w:rPr>
                          <w:rFonts w:ascii="Times" w:eastAsiaTheme="minorEastAsia" w:hAnsi="Times"/>
                          <w:sz w:val="22"/>
                        </w:rPr>
                        <w:t xml:space="preserve"> is sufficiently large, update the multi-scale grid.</w:t>
                      </w:r>
                    </w:p>
                    <w:p w14:paraId="29C59DCD" w14:textId="3063E807" w:rsidR="00201B16" w:rsidRPr="00DC1FA4" w:rsidRDefault="00201B16" w:rsidP="004B32D0">
                      <w:pPr>
                        <w:pStyle w:val="ListParagraph"/>
                        <w:numPr>
                          <w:ilvl w:val="0"/>
                          <w:numId w:val="26"/>
                        </w:numPr>
                        <w:rPr>
                          <w:rFonts w:ascii="Times" w:hAnsi="Times"/>
                          <w:sz w:val="22"/>
                          <w:szCs w:val="22"/>
                        </w:rPr>
                      </w:pPr>
                      <w:r>
                        <w:rPr>
                          <w:rFonts w:ascii="Times" w:hAnsi="Times"/>
                          <w:sz w:val="22"/>
                          <w:szCs w:val="22"/>
                        </w:rPr>
                        <w:t xml:space="preserve">Repeat steps (ii) and (iii) until the relative difference between all elements of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(i-1)</m:t>
                            </m:r>
                          </m:sup>
                        </m:sSup>
                      </m:oMath>
                      <w:r>
                        <w:rPr>
                          <w:rFonts w:ascii="Times" w:eastAsiaTheme="minorEastAsia" w:hAnsi="Times"/>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(i)</m:t>
                            </m:r>
                          </m:sup>
                        </m:sSup>
                      </m:oMath>
                      <w:r>
                        <w:rPr>
                          <w:rFonts w:ascii="Times" w:eastAsiaTheme="minorEastAsia" w:hAnsi="Times"/>
                          <w:sz w:val="22"/>
                        </w:rPr>
                        <w:t xml:space="preserve"> is sufficiently small.</w:t>
                      </w:r>
                    </w:p>
                  </w:txbxContent>
                </v:textbox>
                <w10:wrap type="topAndBottom" anchorx="margin"/>
              </v:shape>
            </w:pict>
          </mc:Fallback>
        </mc:AlternateContent>
      </w:r>
    </w:p>
    <w:p w14:paraId="51DFAAA6" w14:textId="27DDB58C" w:rsidR="000D75DB" w:rsidRDefault="002066B1" w:rsidP="00786BB7">
      <w:pPr>
        <w:rPr>
          <w:rFonts w:ascii="Times New Roman" w:hAnsi="Times New Roman" w:cs="Times New Roman"/>
          <w:sz w:val="22"/>
        </w:rPr>
      </w:pPr>
      <w:r>
        <w:rPr>
          <w:rFonts w:ascii="Times New Roman" w:hAnsi="Times New Roman" w:cs="Times New Roman"/>
          <w:sz w:val="22"/>
        </w:rPr>
        <w:t>Box 1</w:t>
      </w:r>
    </w:p>
    <w:p w14:paraId="6C487C5B" w14:textId="77777777" w:rsidR="002066B1" w:rsidRDefault="002066B1" w:rsidP="00786BB7">
      <w:pPr>
        <w:rPr>
          <w:rFonts w:ascii="Times New Roman" w:hAnsi="Times New Roman" w:cs="Times New Roman"/>
          <w:sz w:val="22"/>
        </w:rPr>
      </w:pPr>
    </w:p>
    <w:p w14:paraId="7AB40375" w14:textId="0A465117" w:rsidR="000D75DB" w:rsidRDefault="00B93C86" w:rsidP="00786BB7">
      <w:pPr>
        <w:rPr>
          <w:rFonts w:ascii="Times New Roman" w:hAnsi="Times New Roman" w:cs="Times New Roman"/>
          <w:sz w:val="22"/>
        </w:rPr>
      </w:pPr>
      <w:r>
        <w:rPr>
          <w:rFonts w:ascii="Times New Roman" w:hAnsi="Times New Roman" w:cs="Times New Roman"/>
          <w:sz w:val="22"/>
        </w:rPr>
        <w:t>I</w:t>
      </w:r>
      <w:r w:rsidR="000D75DB">
        <w:rPr>
          <w:rFonts w:ascii="Times New Roman" w:hAnsi="Times New Roman" w:cs="Times New Roman"/>
          <w:sz w:val="22"/>
        </w:rPr>
        <w:t>teratively updating the multi-scale grid ensure</w:t>
      </w:r>
      <w:r w:rsidR="00DA07E4">
        <w:rPr>
          <w:rFonts w:ascii="Times New Roman" w:hAnsi="Times New Roman" w:cs="Times New Roman"/>
          <w:sz w:val="22"/>
        </w:rPr>
        <w:t>s</w:t>
      </w:r>
      <w:r w:rsidR="000D75DB">
        <w:rPr>
          <w:rFonts w:ascii="Times New Roman" w:hAnsi="Times New Roman" w:cs="Times New Roman"/>
          <w:sz w:val="22"/>
        </w:rPr>
        <w:t xml:space="preserve"> high resolution in areas where the model</w:t>
      </w:r>
      <w:r>
        <w:rPr>
          <w:rFonts w:ascii="Times New Roman" w:hAnsi="Times New Roman" w:cs="Times New Roman"/>
          <w:sz w:val="22"/>
        </w:rPr>
        <w:t>, observations, and prior</w:t>
      </w:r>
      <w:r w:rsidR="000D75DB">
        <w:rPr>
          <w:rFonts w:ascii="Times New Roman" w:hAnsi="Times New Roman" w:cs="Times New Roman"/>
          <w:sz w:val="22"/>
        </w:rPr>
        <w:t xml:space="preserve"> produce high information content</w:t>
      </w:r>
      <w:r>
        <w:rPr>
          <w:rFonts w:ascii="Times New Roman" w:hAnsi="Times New Roman" w:cs="Times New Roman"/>
          <w:sz w:val="22"/>
        </w:rPr>
        <w:t>. It also allows for exact solution of the analytic inversion on the multi-scale grid.</w:t>
      </w:r>
      <w:r w:rsidR="005F5ACA">
        <w:rPr>
          <w:rFonts w:ascii="Times New Roman" w:hAnsi="Times New Roman" w:cs="Times New Roman"/>
          <w:sz w:val="22"/>
        </w:rPr>
        <w:t xml:space="preserve"> I</w:t>
      </w:r>
      <w:r>
        <w:rPr>
          <w:rFonts w:ascii="Times New Roman" w:hAnsi="Times New Roman" w:cs="Times New Roman"/>
          <w:sz w:val="22"/>
        </w:rPr>
        <w:t xml:space="preserve">f higher resolution results are needed, additional information must be introduced to allocate the posterior solution to the finer grid. </w:t>
      </w:r>
      <w:r w:rsidR="004B32D0">
        <w:rPr>
          <w:rFonts w:ascii="Times New Roman" w:hAnsi="Times New Roman" w:cs="Times New Roman"/>
          <w:sz w:val="22"/>
        </w:rPr>
        <w:t>Alternatively, a low-rank Jacobian can preserve everywhere the highest resolution without requiring additional information.</w:t>
      </w:r>
    </w:p>
    <w:p w14:paraId="5617B519" w14:textId="2083F041" w:rsidR="001F05C6" w:rsidRDefault="001F05C6" w:rsidP="00786BB7">
      <w:pPr>
        <w:rPr>
          <w:rFonts w:ascii="Times New Roman" w:hAnsi="Times New Roman" w:cs="Times New Roman"/>
          <w:sz w:val="22"/>
        </w:rPr>
      </w:pPr>
    </w:p>
    <w:p w14:paraId="00A4B506" w14:textId="650DCC59" w:rsidR="001F05C6" w:rsidRPr="001F05C6" w:rsidRDefault="001F05C6" w:rsidP="00786BB7">
      <w:pPr>
        <w:rPr>
          <w:rFonts w:ascii="Times New Roman" w:hAnsi="Times New Roman" w:cs="Times New Roman"/>
          <w:b/>
          <w:sz w:val="22"/>
        </w:rPr>
      </w:pPr>
      <w:r>
        <w:rPr>
          <w:rFonts w:ascii="Times New Roman" w:hAnsi="Times New Roman" w:cs="Times New Roman"/>
          <w:b/>
          <w:sz w:val="22"/>
        </w:rPr>
        <w:t>Section 2.2: Rank Reduction</w:t>
      </w:r>
    </w:p>
    <w:p w14:paraId="0AE8CD67" w14:textId="77777777" w:rsidR="00DB0AC6" w:rsidRPr="00DB0AC6" w:rsidRDefault="00DB0AC6" w:rsidP="007A4AD3">
      <w:pPr>
        <w:rPr>
          <w:rFonts w:ascii="Times New Roman" w:eastAsiaTheme="minorEastAsia" w:hAnsi="Times New Roman" w:cs="Times New Roman"/>
          <w:sz w:val="22"/>
        </w:rPr>
      </w:pPr>
    </w:p>
    <w:p w14:paraId="025F3CCC" w14:textId="78FDF320" w:rsidR="0096564F" w:rsidRDefault="00496B4B" w:rsidP="007A4AD3">
      <w:pPr>
        <w:rPr>
          <w:rFonts w:ascii="Times New Roman" w:hAnsi="Times New Roman" w:cs="Times New Roman"/>
          <w:sz w:val="22"/>
        </w:rPr>
      </w:pPr>
      <w:r>
        <w:rPr>
          <w:rFonts w:ascii="Times New Roman" w:hAnsi="Times New Roman" w:cs="Times New Roman"/>
          <w:sz w:val="22"/>
        </w:rPr>
        <w:t>A low-rank Jacobian represents the linear relationship between emissions and observations in a low-rank space</w:t>
      </w:r>
      <w:r w:rsidR="00B138B4">
        <w:rPr>
          <w:rFonts w:ascii="Times New Roman" w:hAnsi="Times New Roman" w:cs="Times New Roman"/>
          <w:sz w:val="22"/>
        </w:rPr>
        <w:t xml:space="preserve"> that neglects insignificant components of information content</w:t>
      </w:r>
      <w:r>
        <w:rPr>
          <w:rFonts w:ascii="Times New Roman" w:hAnsi="Times New Roman" w:cs="Times New Roman"/>
          <w:sz w:val="22"/>
        </w:rPr>
        <w:t xml:space="preserve">. </w:t>
      </w:r>
      <w:r w:rsidR="00B138B4">
        <w:rPr>
          <w:rFonts w:ascii="Times New Roman" w:hAnsi="Times New Roman" w:cs="Times New Roman"/>
          <w:sz w:val="22"/>
        </w:rPr>
        <w:t xml:space="preserve">The patterns of information content, </w:t>
      </w:r>
      <w:r w:rsidR="00B138B4">
        <w:rPr>
          <w:rFonts w:ascii="Times New Roman" w:hAnsi="Times New Roman" w:cs="Times New Roman"/>
          <w:sz w:val="22"/>
        </w:rPr>
        <w:lastRenderedPageBreak/>
        <w:t xml:space="preserve">given by the eigenvectors </w:t>
      </w:r>
      <w:commentRangeStart w:id="234"/>
      <w:r w:rsidR="00B138B4">
        <w:rPr>
          <w:rFonts w:ascii="Times New Roman" w:hAnsi="Times New Roman" w:cs="Times New Roman"/>
          <w:sz w:val="22"/>
        </w:rPr>
        <w:t>of the averaging kernel</w:t>
      </w:r>
      <w:commentRangeEnd w:id="234"/>
      <w:r w:rsidR="005A1120">
        <w:rPr>
          <w:rStyle w:val="CommentReference"/>
        </w:rPr>
        <w:commentReference w:id="234"/>
      </w:r>
      <w:r w:rsidR="00B138B4" w:rsidRPr="00BE4A64">
        <w:rPr>
          <w:rFonts w:ascii="Times New Roman" w:eastAsiaTheme="minorEastAsia" w:hAnsi="Times New Roman" w:cs="Times New Roman"/>
          <w:sz w:val="22"/>
        </w:rPr>
        <w:t>,</w:t>
      </w:r>
      <w:r w:rsidR="00B138B4">
        <w:rPr>
          <w:rFonts w:ascii="Times New Roman" w:eastAsiaTheme="minorEastAsia" w:hAnsi="Times New Roman" w:cs="Times New Roman"/>
          <w:b/>
          <w:sz w:val="22"/>
        </w:rPr>
        <w:t xml:space="preserve"> </w:t>
      </w:r>
      <w:r w:rsidR="00B138B4">
        <w:rPr>
          <w:rFonts w:ascii="Times New Roman" w:hAnsi="Times New Roman" w:cs="Times New Roman"/>
          <w:sz w:val="22"/>
        </w:rPr>
        <w:t xml:space="preserve">form an orthonormal basis of the inverse system in the same way as discrete grid boxes. Ranked according to the corresponding eigenvalue, the eigenvectors explain decreasing fractions of the variance in information content. Often, the first </w:t>
      </w:r>
      <w:r w:rsidR="00B138B4">
        <w:rPr>
          <w:rFonts w:ascii="Times New Roman" w:hAnsi="Times New Roman" w:cs="Times New Roman"/>
          <w:i/>
          <w:sz w:val="22"/>
        </w:rPr>
        <w:t>k</w:t>
      </w:r>
      <w:r w:rsidR="00B138B4">
        <w:rPr>
          <w:rFonts w:ascii="Times New Roman" w:hAnsi="Times New Roman" w:cs="Times New Roman"/>
          <w:sz w:val="22"/>
        </w:rPr>
        <w:t xml:space="preserve"> &lt;&lt; </w:t>
      </w:r>
      <w:r w:rsidR="00B138B4">
        <w:rPr>
          <w:rFonts w:ascii="Times New Roman" w:hAnsi="Times New Roman" w:cs="Times New Roman"/>
          <w:i/>
          <w:sz w:val="22"/>
        </w:rPr>
        <w:t>n</w:t>
      </w:r>
      <w:r w:rsidR="00B138B4">
        <w:rPr>
          <w:rFonts w:ascii="Times New Roman" w:hAnsi="Times New Roman" w:cs="Times New Roman"/>
          <w:sz w:val="22"/>
        </w:rPr>
        <w:t xml:space="preserve"> eigenvectors explain most of the variance. </w:t>
      </w:r>
      <w:r w:rsidR="00BA375E">
        <w:rPr>
          <w:rFonts w:ascii="Times New Roman" w:hAnsi="Times New Roman" w:cs="Times New Roman"/>
          <w:sz w:val="22"/>
        </w:rPr>
        <w:t>To decrease computational cost, a</w:t>
      </w:r>
      <w:r w:rsidR="00BC1E8E">
        <w:rPr>
          <w:rFonts w:ascii="Times New Roman" w:hAnsi="Times New Roman" w:cs="Times New Roman"/>
          <w:sz w:val="22"/>
        </w:rPr>
        <w:t xml:space="preserve"> low-rank Jacobian </w:t>
      </w:r>
      <w:r w:rsidR="00BA375E">
        <w:rPr>
          <w:rFonts w:ascii="Times New Roman" w:hAnsi="Times New Roman" w:cs="Times New Roman"/>
          <w:sz w:val="22"/>
        </w:rPr>
        <w:t>is built from</w:t>
      </w:r>
      <w:r w:rsidR="00BE4A64">
        <w:rPr>
          <w:rFonts w:ascii="Times New Roman" w:hAnsi="Times New Roman" w:cs="Times New Roman"/>
          <w:sz w:val="22"/>
        </w:rPr>
        <w:t xml:space="preserve"> the model response to perturbations of</w:t>
      </w:r>
      <w:r w:rsidR="00BC1E8E">
        <w:rPr>
          <w:rFonts w:ascii="Times New Roman" w:hAnsi="Times New Roman" w:cs="Times New Roman"/>
          <w:sz w:val="22"/>
        </w:rPr>
        <w:t xml:space="preserve"> the </w:t>
      </w:r>
      <w:r w:rsidR="008C60BC">
        <w:rPr>
          <w:rFonts w:ascii="Times New Roman" w:hAnsi="Times New Roman" w:cs="Times New Roman"/>
          <w:sz w:val="22"/>
        </w:rPr>
        <w:t xml:space="preserve">first </w:t>
      </w:r>
      <w:r w:rsidR="008C60BC" w:rsidRPr="008C60BC">
        <w:rPr>
          <w:rFonts w:ascii="Times New Roman" w:hAnsi="Times New Roman" w:cs="Times New Roman"/>
          <w:i/>
          <w:sz w:val="22"/>
        </w:rPr>
        <w:t>k</w:t>
      </w:r>
      <w:r w:rsidR="008C60BC">
        <w:rPr>
          <w:rFonts w:ascii="Times New Roman" w:hAnsi="Times New Roman" w:cs="Times New Roman"/>
          <w:sz w:val="22"/>
        </w:rPr>
        <w:t xml:space="preserve"> </w:t>
      </w:r>
      <w:r w:rsidR="00BC1E8E" w:rsidRPr="008C60BC">
        <w:rPr>
          <w:rFonts w:ascii="Times New Roman" w:hAnsi="Times New Roman" w:cs="Times New Roman"/>
          <w:sz w:val="22"/>
        </w:rPr>
        <w:t>dominant</w:t>
      </w:r>
      <w:r w:rsidR="00BC1E8E">
        <w:rPr>
          <w:rFonts w:ascii="Times New Roman" w:hAnsi="Times New Roman" w:cs="Times New Roman"/>
          <w:sz w:val="22"/>
        </w:rPr>
        <w:t xml:space="preserve"> patterns of information content rather than </w:t>
      </w:r>
      <w:r w:rsidR="008C60BC">
        <w:rPr>
          <w:rFonts w:ascii="Times New Roman" w:hAnsi="Times New Roman" w:cs="Times New Roman"/>
          <w:sz w:val="22"/>
        </w:rPr>
        <w:t xml:space="preserve">the </w:t>
      </w:r>
      <w:r w:rsidR="008C60BC">
        <w:rPr>
          <w:rFonts w:ascii="Times New Roman" w:hAnsi="Times New Roman" w:cs="Times New Roman"/>
          <w:i/>
          <w:sz w:val="22"/>
        </w:rPr>
        <w:t>n</w:t>
      </w:r>
      <w:r w:rsidR="008C60BC" w:rsidRPr="008C60BC">
        <w:rPr>
          <w:rFonts w:ascii="Times New Roman" w:hAnsi="Times New Roman" w:cs="Times New Roman"/>
          <w:sz w:val="22"/>
        </w:rPr>
        <w:t xml:space="preserve"> </w:t>
      </w:r>
      <w:r w:rsidR="00BC1E8E">
        <w:rPr>
          <w:rFonts w:ascii="Times New Roman" w:hAnsi="Times New Roman" w:cs="Times New Roman"/>
          <w:sz w:val="22"/>
        </w:rPr>
        <w:t>individual grid cells</w:t>
      </w:r>
      <w:r w:rsidR="00B138B4">
        <w:rPr>
          <w:rFonts w:ascii="Times New Roman" w:hAnsi="Times New Roman" w:cs="Times New Roman"/>
          <w:sz w:val="22"/>
        </w:rPr>
        <w:t>.</w:t>
      </w:r>
      <w:r w:rsidR="00BA375E">
        <w:rPr>
          <w:rFonts w:ascii="Times New Roman" w:hAnsi="Times New Roman" w:cs="Times New Roman"/>
          <w:sz w:val="22"/>
        </w:rPr>
        <w:t xml:space="preserve"> </w:t>
      </w:r>
      <w:commentRangeStart w:id="235"/>
      <w:r w:rsidR="00AE7406">
        <w:rPr>
          <w:rFonts w:ascii="Times New Roman" w:eastAsiaTheme="minorEastAsia" w:hAnsi="Times New Roman" w:cs="Times New Roman"/>
          <w:sz w:val="22"/>
        </w:rPr>
        <w:t xml:space="preserve">As in the case of the reduced-dimension Jacobian, </w:t>
      </w:r>
      <w:r w:rsidR="00AE7406">
        <w:rPr>
          <w:rFonts w:ascii="Times New Roman" w:hAnsi="Times New Roman" w:cs="Times New Roman"/>
          <w:sz w:val="22"/>
        </w:rPr>
        <w:t xml:space="preserve">the initial estimate of the Jacobian </w:t>
      </w:r>
      <m:oMath>
        <m:sSup>
          <m:sSupPr>
            <m:ctrlPr>
              <w:rPr>
                <w:rFonts w:ascii="Cambria Math" w:hAnsi="Cambria Math" w:cs="Times New Roman"/>
                <w:b/>
                <w:sz w:val="22"/>
              </w:rPr>
            </m:ctrlPr>
          </m:sSupPr>
          <m:e>
            <m:r>
              <m:rPr>
                <m:sty m:val="b"/>
              </m:rPr>
              <w:rPr>
                <w:rFonts w:ascii="Cambria Math" w:hAnsi="Cambria Math" w:cs="Times New Roman"/>
                <w:sz w:val="22"/>
              </w:rPr>
              <m:t>K</m:t>
            </m:r>
          </m:e>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p>
        <m:r>
          <m:rPr>
            <m:sty m:val="bi"/>
          </m:rPr>
          <w:rPr>
            <w:rFonts w:ascii="Cambria Math" w:hAnsi="Cambria Math" w:cs="Times New Roman"/>
            <w:sz w:val="22"/>
          </w:rPr>
          <m:t xml:space="preserve"> </m:t>
        </m:r>
      </m:oMath>
      <w:r w:rsidR="00AE7406">
        <w:rPr>
          <w:rFonts w:ascii="Times New Roman" w:hAnsi="Times New Roman" w:cs="Times New Roman"/>
          <w:sz w:val="22"/>
        </w:rPr>
        <w:t xml:space="preserve">may </w:t>
      </w:r>
      <w:commentRangeEnd w:id="235"/>
      <w:r w:rsidR="00375D43">
        <w:rPr>
          <w:rStyle w:val="CommentReference"/>
        </w:rPr>
        <w:commentReference w:id="235"/>
      </w:r>
      <w:r w:rsidR="00AE7406">
        <w:rPr>
          <w:rFonts w:ascii="Times New Roman" w:hAnsi="Times New Roman" w:cs="Times New Roman"/>
          <w:sz w:val="22"/>
        </w:rPr>
        <w:t xml:space="preserve">not generate information content that accurately reproduces the “truth.” </w:t>
      </w:r>
      <w:r w:rsidR="001B3BDC">
        <w:rPr>
          <w:rFonts w:ascii="Times New Roman" w:hAnsi="Times New Roman" w:cs="Times New Roman"/>
          <w:sz w:val="22"/>
        </w:rPr>
        <w:t>The low-rank Jacobian is therefor</w:t>
      </w:r>
      <w:r w:rsidR="00C346FC">
        <w:rPr>
          <w:rFonts w:ascii="Times New Roman" w:hAnsi="Times New Roman" w:cs="Times New Roman"/>
          <w:sz w:val="22"/>
        </w:rPr>
        <w:t>e</w:t>
      </w:r>
      <w:r w:rsidR="001B3BDC">
        <w:rPr>
          <w:rFonts w:ascii="Times New Roman" w:hAnsi="Times New Roman" w:cs="Times New Roman"/>
          <w:sz w:val="22"/>
        </w:rPr>
        <w:t xml:space="preserve"> iteratively </w:t>
      </w:r>
      <w:r w:rsidR="00C346FC">
        <w:rPr>
          <w:rFonts w:ascii="Times New Roman" w:hAnsi="Times New Roman" w:cs="Times New Roman"/>
          <w:sz w:val="22"/>
        </w:rPr>
        <w:t>updated, using patterns of information content that increasingly reflect contributions from the prior, observations, and model.</w:t>
      </w:r>
    </w:p>
    <w:p w14:paraId="32FC9270" w14:textId="77777777" w:rsidR="0092104F" w:rsidRDefault="0092104F" w:rsidP="007A4AD3">
      <w:pPr>
        <w:rPr>
          <w:rFonts w:ascii="Times New Roman" w:hAnsi="Times New Roman" w:cs="Times New Roman"/>
          <w:sz w:val="22"/>
        </w:rPr>
      </w:pPr>
    </w:p>
    <w:p w14:paraId="0A6DCF4D" w14:textId="067EBE4A" w:rsidR="0096564F" w:rsidRDefault="0092104F" w:rsidP="007A4AD3">
      <w:pPr>
        <w:rPr>
          <w:rFonts w:ascii="Times New Roman" w:eastAsiaTheme="minorEastAsia" w:hAnsi="Times New Roman" w:cs="Times New Roman"/>
          <w:sz w:val="22"/>
        </w:rPr>
      </w:pPr>
      <w:r>
        <w:rPr>
          <w:rFonts w:ascii="Times New Roman" w:eastAsiaTheme="minorEastAsia" w:hAnsi="Times New Roman" w:cs="Times New Roman"/>
          <w:sz w:val="22"/>
        </w:rPr>
        <w:t xml:space="preserve">The number of patterns </w:t>
      </w:r>
      <w:r>
        <w:rPr>
          <w:rFonts w:ascii="Times New Roman" w:eastAsiaTheme="minorEastAsia" w:hAnsi="Times New Roman" w:cs="Times New Roman"/>
          <w:i/>
          <w:sz w:val="22"/>
        </w:rPr>
        <w:t>k</w:t>
      </w:r>
      <w:r>
        <w:rPr>
          <w:rFonts w:ascii="Times New Roman" w:eastAsiaTheme="minorEastAsia" w:hAnsi="Times New Roman" w:cs="Times New Roman"/>
          <w:sz w:val="22"/>
        </w:rPr>
        <w:t xml:space="preserve">, given by the eigenvectors of </w:t>
      </w:r>
      <m:oMath>
        <m:sSup>
          <m:sSupPr>
            <m:ctrlPr>
              <w:rPr>
                <w:rFonts w:ascii="Cambria Math" w:eastAsiaTheme="minorEastAsia" w:hAnsi="Cambria Math" w:cs="Times New Roman"/>
                <w:b/>
                <w:i/>
                <w:sz w:val="22"/>
              </w:rPr>
            </m:ctrlPr>
          </m:sSupPr>
          <m:e>
            <m:r>
              <m:rPr>
                <m:sty m:val="b"/>
              </m:rPr>
              <w:rPr>
                <w:rFonts w:ascii="Cambria Math" w:hAnsi="Cambria Math" w:cs="Times New Roman"/>
                <w:sz w:val="22"/>
              </w:rPr>
              <m:t>Q</m:t>
            </m:r>
            <m:ctrlPr>
              <w:rPr>
                <w:rFonts w:ascii="Cambria Math" w:hAnsi="Cambria Math" w:cs="Times New Roman"/>
                <w:b/>
                <w:sz w:val="22"/>
              </w:rPr>
            </m:ctrlPr>
          </m:e>
          <m:sup>
            <m:r>
              <m:rPr>
                <m:sty m:val="bi"/>
              </m:rPr>
              <w:rPr>
                <w:rFonts w:ascii="Cambria Math" w:hAnsi="Cambria Math" w:cs="Times New Roman"/>
                <w:sz w:val="22"/>
              </w:rPr>
              <m:t>(</m:t>
            </m:r>
            <m:r>
              <w:rPr>
                <w:rFonts w:ascii="Cambria Math" w:hAnsi="Cambria Math" w:cs="Times New Roman"/>
                <w:sz w:val="22"/>
              </w:rPr>
              <m:t>i</m:t>
            </m:r>
            <m:r>
              <m:rPr>
                <m:sty m:val="bi"/>
              </m:rPr>
              <w:rPr>
                <w:rFonts w:ascii="Cambria Math" w:hAnsi="Cambria Math" w:cs="Times New Roman"/>
                <w:sz w:val="22"/>
              </w:rPr>
              <m:t>)</m:t>
            </m:r>
          </m:sup>
        </m:sSup>
      </m:oMath>
      <w:r w:rsidRPr="0092104F">
        <w:rPr>
          <w:rFonts w:ascii="Times New Roman" w:eastAsiaTheme="minorEastAsia" w:hAnsi="Times New Roman" w:cs="Times New Roman"/>
          <w:sz w:val="22"/>
        </w:rPr>
        <w:t>,</w:t>
      </w:r>
      <w:r>
        <w:rPr>
          <w:rFonts w:ascii="Times New Roman" w:eastAsiaTheme="minorEastAsia" w:hAnsi="Times New Roman" w:cs="Times New Roman"/>
          <w:sz w:val="22"/>
        </w:rPr>
        <w:t xml:space="preserve"> should be chosen to maximize the information content spanned by the eigenvectors and minimize the number of </w:t>
      </w:r>
      <w:proofErr w:type="gramStart"/>
      <w:r>
        <w:rPr>
          <w:rFonts w:ascii="Times New Roman" w:eastAsiaTheme="minorEastAsia" w:hAnsi="Times New Roman" w:cs="Times New Roman"/>
          <w:sz w:val="22"/>
        </w:rPr>
        <w:t>model</w:t>
      </w:r>
      <w:proofErr w:type="gramEnd"/>
      <w:r>
        <w:rPr>
          <w:rFonts w:ascii="Times New Roman" w:eastAsiaTheme="minorEastAsia" w:hAnsi="Times New Roman" w:cs="Times New Roman"/>
          <w:sz w:val="22"/>
        </w:rPr>
        <w:t xml:space="preserve"> runs. The first </w:t>
      </w:r>
      <w:r>
        <w:rPr>
          <w:rFonts w:ascii="Times New Roman" w:eastAsiaTheme="minorEastAsia" w:hAnsi="Times New Roman" w:cs="Times New Roman"/>
          <w:i/>
          <w:sz w:val="22"/>
        </w:rPr>
        <w:t>p</w:t>
      </w:r>
      <w:r w:rsidRPr="00854779">
        <w:rPr>
          <w:rFonts w:ascii="Times New Roman" w:eastAsiaTheme="minorEastAsia" w:hAnsi="Times New Roman" w:cs="Times New Roman"/>
          <w:sz w:val="22"/>
        </w:rPr>
        <w:t xml:space="preserve"> </w:t>
      </w:r>
      <w:r>
        <w:rPr>
          <w:rFonts w:ascii="Times New Roman" w:eastAsiaTheme="minorEastAsia" w:hAnsi="Times New Roman" w:cs="Times New Roman"/>
          <w:sz w:val="22"/>
        </w:rPr>
        <w:t xml:space="preserve">descending eigenvalues of </w:t>
      </w:r>
      <m:oMath>
        <m:sSup>
          <m:sSupPr>
            <m:ctrlPr>
              <w:rPr>
                <w:rFonts w:ascii="Cambria Math" w:eastAsiaTheme="minorEastAsia" w:hAnsi="Cambria Math" w:cs="Times New Roman"/>
                <w:b/>
                <w:i/>
                <w:sz w:val="22"/>
              </w:rPr>
            </m:ctrlPr>
          </m:sSupPr>
          <m:e>
            <m:r>
              <m:rPr>
                <m:sty m:val="b"/>
              </m:rPr>
              <w:rPr>
                <w:rFonts w:ascii="Cambria Math" w:hAnsi="Cambria Math" w:cs="Times New Roman"/>
                <w:sz w:val="22"/>
              </w:rPr>
              <m:t>Q</m:t>
            </m:r>
            <m:ctrlPr>
              <w:rPr>
                <w:rFonts w:ascii="Cambria Math" w:hAnsi="Cambria Math" w:cs="Times New Roman"/>
                <w:b/>
                <w:sz w:val="22"/>
              </w:rPr>
            </m:ctrlPr>
          </m:e>
          <m:sup>
            <m:r>
              <m:rPr>
                <m:sty m:val="bi"/>
              </m:rPr>
              <w:rPr>
                <w:rFonts w:ascii="Cambria Math" w:hAnsi="Cambria Math" w:cs="Times New Roman"/>
                <w:sz w:val="22"/>
              </w:rPr>
              <m:t>(</m:t>
            </m:r>
            <m:r>
              <w:rPr>
                <w:rFonts w:ascii="Cambria Math" w:hAnsi="Cambria Math" w:cs="Times New Roman"/>
                <w:sz w:val="22"/>
              </w:rPr>
              <m:t>i</m:t>
            </m:r>
            <m:r>
              <m:rPr>
                <m:sty m:val="bi"/>
              </m:rPr>
              <w:rPr>
                <w:rFonts w:ascii="Cambria Math" w:hAnsi="Cambria Math" w:cs="Times New Roman"/>
                <w:sz w:val="22"/>
              </w:rPr>
              <m:t>)</m:t>
            </m:r>
          </m:sup>
        </m:sSup>
      </m:oMath>
      <w:r>
        <w:rPr>
          <w:rFonts w:ascii="Times New Roman" w:eastAsiaTheme="minorEastAsia" w:hAnsi="Times New Roman" w:cs="Times New Roman"/>
          <w:sz w:val="22"/>
        </w:rPr>
        <w:t xml:space="preserve">give the fraction of information content explained by the corresponding first </w:t>
      </w:r>
      <w:r>
        <w:rPr>
          <w:rFonts w:ascii="Times New Roman" w:eastAsiaTheme="minorEastAsia" w:hAnsi="Times New Roman" w:cs="Times New Roman"/>
          <w:i/>
          <w:sz w:val="22"/>
        </w:rPr>
        <w:t>p</w:t>
      </w:r>
      <w:r>
        <w:rPr>
          <w:rFonts w:ascii="Times New Roman" w:eastAsiaTheme="minorEastAsia" w:hAnsi="Times New Roman" w:cs="Times New Roman"/>
          <w:sz w:val="22"/>
        </w:rPr>
        <w:t xml:space="preserve"> eigenvectors. </w:t>
      </w:r>
      <w:commentRangeStart w:id="236"/>
      <w:r>
        <w:rPr>
          <w:rFonts w:ascii="Times New Roman" w:eastAsiaTheme="minorEastAsia" w:hAnsi="Times New Roman" w:cs="Times New Roman"/>
          <w:sz w:val="22"/>
        </w:rPr>
        <w:t xml:space="preserve">Because the information content represented by </w:t>
      </w:r>
      <m:oMath>
        <m:sSup>
          <m:sSupPr>
            <m:ctrlPr>
              <w:rPr>
                <w:rFonts w:ascii="Cambria Math" w:eastAsiaTheme="minorEastAsia" w:hAnsi="Cambria Math" w:cs="Times New Roman"/>
                <w:b/>
                <w:i/>
                <w:sz w:val="22"/>
              </w:rPr>
            </m:ctrlPr>
          </m:sSupPr>
          <m:e>
            <m:r>
              <m:rPr>
                <m:sty m:val="b"/>
              </m:rPr>
              <w:rPr>
                <w:rFonts w:ascii="Cambria Math" w:hAnsi="Cambria Math" w:cs="Times New Roman"/>
                <w:sz w:val="22"/>
              </w:rPr>
              <m:t>Q</m:t>
            </m:r>
            <m:ctrlPr>
              <w:rPr>
                <w:rFonts w:ascii="Cambria Math" w:hAnsi="Cambria Math" w:cs="Times New Roman"/>
                <w:b/>
                <w:sz w:val="22"/>
              </w:rPr>
            </m:ctrlPr>
          </m:e>
          <m:sup>
            <m:r>
              <m:rPr>
                <m:sty m:val="bi"/>
              </m:rPr>
              <w:rPr>
                <w:rFonts w:ascii="Cambria Math" w:hAnsi="Cambria Math" w:cs="Times New Roman"/>
                <w:sz w:val="22"/>
              </w:rPr>
              <m:t>(</m:t>
            </m:r>
            <m:r>
              <w:rPr>
                <w:rFonts w:ascii="Cambria Math" w:hAnsi="Cambria Math" w:cs="Times New Roman"/>
                <w:sz w:val="22"/>
              </w:rPr>
              <m:t>0</m:t>
            </m:r>
            <m:r>
              <m:rPr>
                <m:sty m:val="bi"/>
              </m:rPr>
              <w:rPr>
                <w:rFonts w:ascii="Cambria Math" w:hAnsi="Cambria Math" w:cs="Times New Roman"/>
                <w:sz w:val="22"/>
              </w:rPr>
              <m:t>)</m:t>
            </m:r>
          </m:sup>
        </m:sSup>
      </m:oMath>
      <w:r>
        <w:rPr>
          <w:rFonts w:ascii="Times New Roman" w:eastAsiaTheme="minorEastAsia" w:hAnsi="Times New Roman" w:cs="Times New Roman"/>
          <w:sz w:val="22"/>
        </w:rPr>
        <w:t xml:space="preserve"> lacks contributions from the model and observations, the tailing eigenvectors may not span the same information content space as the “true” tailing eigenvectors. </w:t>
      </w:r>
      <w:commentRangeEnd w:id="236"/>
      <w:r w:rsidR="00375D43">
        <w:rPr>
          <w:rStyle w:val="CommentReference"/>
        </w:rPr>
        <w:commentReference w:id="236"/>
      </w:r>
      <w:r>
        <w:rPr>
          <w:rFonts w:ascii="Times New Roman" w:eastAsiaTheme="minorEastAsia" w:hAnsi="Times New Roman" w:cs="Times New Roman"/>
          <w:sz w:val="22"/>
        </w:rPr>
        <w:t xml:space="preserve">As a result, the initial choice of </w:t>
      </w:r>
      <w:r>
        <w:rPr>
          <w:rFonts w:ascii="Times New Roman" w:eastAsiaTheme="minorEastAsia" w:hAnsi="Times New Roman" w:cs="Times New Roman"/>
          <w:i/>
          <w:sz w:val="22"/>
        </w:rPr>
        <w:t>k</w:t>
      </w:r>
      <w:r>
        <w:rPr>
          <w:rFonts w:ascii="Times New Roman" w:eastAsiaTheme="minorEastAsia" w:hAnsi="Times New Roman" w:cs="Times New Roman"/>
          <w:sz w:val="22"/>
        </w:rPr>
        <w:t xml:space="preserve"> </w:t>
      </w:r>
      <w:commentRangeStart w:id="237"/>
      <w:r>
        <w:rPr>
          <w:rFonts w:ascii="Times New Roman" w:eastAsiaTheme="minorEastAsia" w:hAnsi="Times New Roman" w:cs="Times New Roman"/>
          <w:sz w:val="22"/>
        </w:rPr>
        <w:t>should encompass between ~50% and ~80% of the information content</w:t>
      </w:r>
      <w:commentRangeEnd w:id="237"/>
      <w:r w:rsidR="00375D43">
        <w:rPr>
          <w:rStyle w:val="CommentReference"/>
        </w:rPr>
        <w:commentReference w:id="237"/>
      </w:r>
      <w:r>
        <w:rPr>
          <w:rFonts w:ascii="Times New Roman" w:eastAsiaTheme="minorEastAsia" w:hAnsi="Times New Roman" w:cs="Times New Roman"/>
          <w:sz w:val="22"/>
        </w:rPr>
        <w:t xml:space="preserve">. Subsequent choices of </w:t>
      </w:r>
      <w:r>
        <w:rPr>
          <w:rFonts w:ascii="Times New Roman" w:eastAsiaTheme="minorEastAsia" w:hAnsi="Times New Roman" w:cs="Times New Roman"/>
          <w:i/>
          <w:sz w:val="22"/>
        </w:rPr>
        <w:t>k</w:t>
      </w:r>
      <w:r>
        <w:rPr>
          <w:rFonts w:ascii="Times New Roman" w:eastAsiaTheme="minorEastAsia" w:hAnsi="Times New Roman" w:cs="Times New Roman"/>
          <w:sz w:val="22"/>
        </w:rPr>
        <w:t xml:space="preserve"> should encompass either between ~80% and ~95% of information content </w:t>
      </w:r>
      <w:commentRangeStart w:id="238"/>
      <w:r>
        <w:rPr>
          <w:rFonts w:ascii="Times New Roman" w:eastAsiaTheme="minorEastAsia" w:hAnsi="Times New Roman" w:cs="Times New Roman"/>
          <w:sz w:val="22"/>
        </w:rPr>
        <w:t xml:space="preserve">or, if the spectrum exhibits a discontinuity, </w:t>
      </w:r>
      <w:r>
        <w:rPr>
          <w:rFonts w:ascii="Times New Roman" w:eastAsiaTheme="minorEastAsia" w:hAnsi="Times New Roman" w:cs="Times New Roman"/>
          <w:i/>
          <w:sz w:val="22"/>
        </w:rPr>
        <w:t>k</w:t>
      </w:r>
      <w:r>
        <w:rPr>
          <w:rFonts w:ascii="Times New Roman" w:eastAsiaTheme="minorEastAsia" w:hAnsi="Times New Roman" w:cs="Times New Roman"/>
          <w:sz w:val="22"/>
        </w:rPr>
        <w:t xml:space="preserve"> should be twice the previous choice so as to encompass the additional information introduced by the most recent model runs. An </w:t>
      </w:r>
      <w:commentRangeEnd w:id="238"/>
      <w:r w:rsidR="00375D43">
        <w:rPr>
          <w:rStyle w:val="CommentReference"/>
        </w:rPr>
        <w:commentReference w:id="238"/>
      </w:r>
      <w:r>
        <w:rPr>
          <w:rFonts w:ascii="Times New Roman" w:eastAsiaTheme="minorEastAsia" w:hAnsi="Times New Roman" w:cs="Times New Roman"/>
          <w:sz w:val="22"/>
        </w:rPr>
        <w:t>illustration of the latter case will be shown in the results.</w:t>
      </w:r>
    </w:p>
    <w:p w14:paraId="5D9E16B9" w14:textId="77777777" w:rsidR="0092104F" w:rsidRDefault="0092104F" w:rsidP="007A4AD3">
      <w:pPr>
        <w:rPr>
          <w:rFonts w:ascii="Times New Roman" w:eastAsiaTheme="minorEastAsia" w:hAnsi="Times New Roman" w:cs="Times New Roman"/>
          <w:sz w:val="22"/>
        </w:rPr>
      </w:pPr>
    </w:p>
    <w:p w14:paraId="296EC345" w14:textId="3466ABB1" w:rsidR="0039685F" w:rsidRDefault="00BA375E" w:rsidP="007A4AD3">
      <w:pPr>
        <w:rPr>
          <w:rFonts w:ascii="Times New Roman" w:eastAsiaTheme="minorEastAsia" w:hAnsi="Times New Roman" w:cs="Times New Roman"/>
          <w:sz w:val="22"/>
        </w:rPr>
      </w:pPr>
      <w:r>
        <w:rPr>
          <w:rFonts w:ascii="Times New Roman" w:eastAsiaTheme="minorEastAsia" w:hAnsi="Times New Roman" w:cs="Times New Roman"/>
          <w:sz w:val="22"/>
        </w:rPr>
        <w:t xml:space="preserve">The response of a forward model F to the </w:t>
      </w:r>
      <w:proofErr w:type="spellStart"/>
      <w:r w:rsidR="00C346FC">
        <w:rPr>
          <w:rFonts w:ascii="Times New Roman" w:eastAsiaTheme="minorEastAsia" w:hAnsi="Times New Roman" w:cs="Times New Roman"/>
          <w:i/>
          <w:sz w:val="22"/>
        </w:rPr>
        <w:t>j</w:t>
      </w:r>
      <w:r>
        <w:rPr>
          <w:rFonts w:ascii="Times New Roman" w:eastAsiaTheme="minorEastAsia" w:hAnsi="Times New Roman" w:cs="Times New Roman"/>
          <w:sz w:val="22"/>
        </w:rPr>
        <w:t>th</w:t>
      </w:r>
      <w:proofErr w:type="spellEnd"/>
      <w:r w:rsidR="008C60BC">
        <w:rPr>
          <w:rFonts w:ascii="Times New Roman" w:eastAsiaTheme="minorEastAsia" w:hAnsi="Times New Roman" w:cs="Times New Roman"/>
          <w:sz w:val="22"/>
        </w:rPr>
        <w:t xml:space="preserve"> </w:t>
      </w:r>
      <w:r>
        <w:rPr>
          <w:rFonts w:ascii="Times New Roman" w:eastAsiaTheme="minorEastAsia" w:hAnsi="Times New Roman" w:cs="Times New Roman"/>
          <w:sz w:val="22"/>
        </w:rPr>
        <w:t xml:space="preserve">eigenvector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γ</m:t>
            </m:r>
          </m:e>
          <m:sub>
            <m:r>
              <w:rPr>
                <w:rFonts w:ascii="Cambria Math" w:eastAsiaTheme="minorEastAsia" w:hAnsi="Cambria Math" w:cs="Times New Roman"/>
                <w:sz w:val="22"/>
              </w:rPr>
              <m:t>j</m:t>
            </m:r>
            <m:ctrlPr>
              <w:rPr>
                <w:rFonts w:ascii="Cambria Math" w:eastAsiaTheme="minorEastAsia" w:hAnsi="Cambria Math" w:cs="Times New Roman"/>
                <w:i/>
                <w:sz w:val="22"/>
              </w:rPr>
            </m:ctrlPr>
          </m:sub>
          <m:sup>
            <m:r>
              <w:rPr>
                <w:rFonts w:ascii="Cambria Math" w:eastAsiaTheme="minorEastAsia" w:hAnsi="Cambria Math" w:cs="Times New Roman"/>
                <w:sz w:val="22"/>
              </w:rPr>
              <m:t>(i)</m:t>
            </m:r>
          </m:sup>
        </m:sSub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r>
              <m:rPr>
                <m:scr m:val="double-struck"/>
              </m:rPr>
              <w:rPr>
                <w:rFonts w:ascii="Cambria Math" w:eastAsiaTheme="minorEastAsia" w:hAnsi="Cambria Math" w:cs="Times New Roman"/>
                <w:sz w:val="22"/>
              </w:rPr>
              <m:t>R</m:t>
            </m:r>
          </m:e>
          <m:sup>
            <m:r>
              <w:rPr>
                <w:rFonts w:ascii="Cambria Math" w:eastAsiaTheme="minorEastAsia" w:hAnsi="Cambria Math" w:cs="Times New Roman"/>
                <w:sz w:val="22"/>
              </w:rPr>
              <m:t>n</m:t>
            </m:r>
          </m:sup>
        </m:sSup>
      </m:oMath>
      <w:r>
        <w:rPr>
          <w:rFonts w:ascii="Times New Roman" w:eastAsiaTheme="minorEastAsia" w:hAnsi="Times New Roman" w:cs="Times New Roman"/>
          <w:sz w:val="22"/>
        </w:rPr>
        <w:t xml:space="preserve">, given by the </w:t>
      </w:r>
      <w:proofErr w:type="spellStart"/>
      <w:r w:rsidR="00C346FC">
        <w:rPr>
          <w:rFonts w:ascii="Times New Roman" w:hAnsi="Times New Roman" w:cs="Times New Roman"/>
          <w:i/>
          <w:sz w:val="22"/>
        </w:rPr>
        <w:t>j</w:t>
      </w:r>
      <w:r>
        <w:rPr>
          <w:rFonts w:ascii="Times New Roman" w:hAnsi="Times New Roman" w:cs="Times New Roman"/>
          <w:sz w:val="22"/>
        </w:rPr>
        <w:t>th</w:t>
      </w:r>
      <w:proofErr w:type="spellEnd"/>
      <w:r w:rsidRPr="00BA375E">
        <w:rPr>
          <w:rFonts w:ascii="Times New Roman" w:hAnsi="Times New Roman" w:cs="Times New Roman"/>
          <w:sz w:val="22"/>
        </w:rPr>
        <w:t xml:space="preserve"> </w:t>
      </w:r>
      <w:r>
        <w:rPr>
          <w:rFonts w:ascii="Times New Roman" w:hAnsi="Times New Roman" w:cs="Times New Roman"/>
          <w:sz w:val="22"/>
        </w:rPr>
        <w:t xml:space="preserve">column of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m:t>
            </m:r>
            <m:r>
              <w:rPr>
                <w:rFonts w:ascii="Cambria Math" w:hAnsi="Cambria Math" w:cs="Times New Roman"/>
                <w:sz w:val="22"/>
              </w:rPr>
              <m:t>i</m:t>
            </m:r>
            <m:r>
              <m:rPr>
                <m:sty m:val="b"/>
              </m:rPr>
              <w:rPr>
                <w:rFonts w:ascii="Cambria Math" w:hAnsi="Cambria Math" w:cs="Times New Roman"/>
                <w:sz w:val="22"/>
              </w:rPr>
              <m:t>)</m:t>
            </m:r>
          </m:sup>
        </m:sSup>
      </m:oMath>
      <w:r>
        <w:rPr>
          <w:rFonts w:ascii="Times New Roman" w:eastAsiaTheme="minorEastAsia" w:hAnsi="Times New Roman" w:cs="Times New Roman"/>
          <w:sz w:val="22"/>
        </w:rPr>
        <w:t xml:space="preserve">, is </w:t>
      </w:r>
    </w:p>
    <w:p w14:paraId="61D561EB" w14:textId="77777777" w:rsidR="0039685F" w:rsidRDefault="0039685F" w:rsidP="007A4AD3">
      <w:pPr>
        <w:rPr>
          <w:rFonts w:ascii="Times New Roman" w:eastAsiaTheme="minorEastAsia" w:hAnsi="Times New Roman" w:cs="Times New Roman"/>
          <w:sz w:val="22"/>
        </w:rPr>
      </w:pPr>
    </w:p>
    <w:p w14:paraId="67B47640" w14:textId="081CD0EA" w:rsidR="0039685F" w:rsidRDefault="00201B16" w:rsidP="007A4AD3">
      <w:pPr>
        <w:rPr>
          <w:rFonts w:ascii="Times New Roman" w:eastAsiaTheme="minorEastAsia" w:hAnsi="Times New Roman" w:cs="Times New Roman"/>
          <w:sz w:val="22"/>
        </w:rPr>
      </w:pPr>
      <m:oMathPara>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y</m:t>
              </m:r>
            </m:e>
            <m:sub>
              <m:r>
                <w:rPr>
                  <w:rFonts w:ascii="Cambria Math" w:eastAsiaTheme="minorEastAsia" w:hAnsi="Cambria Math" w:cs="Times New Roman"/>
                  <w:sz w:val="22"/>
                </w:rPr>
                <m:t>j</m:t>
              </m:r>
              <m:ctrlPr>
                <w:rPr>
                  <w:rFonts w:ascii="Cambria Math" w:eastAsiaTheme="minorEastAsia" w:hAnsi="Cambria Math" w:cs="Times New Roman"/>
                  <w:i/>
                  <w:sz w:val="22"/>
                </w:rPr>
              </m:ctrlPr>
            </m:sub>
            <m:sup>
              <m:r>
                <w:rPr>
                  <w:rFonts w:ascii="Cambria Math" w:eastAsiaTheme="minorEastAsia" w:hAnsi="Cambria Math" w:cs="Times New Roman"/>
                  <w:sz w:val="22"/>
                </w:rPr>
                <m:t>(i)</m:t>
              </m:r>
            </m:sup>
          </m:sSubSup>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m:rPr>
                  <m:sty m:val="p"/>
                </m:rPr>
                <w:rPr>
                  <w:rFonts w:ascii="Cambria Math" w:eastAsiaTheme="minorEastAsia" w:hAnsi="Cambria Math" w:cs="Times New Roman"/>
                  <w:sz w:val="22"/>
                </w:rPr>
                <m:t>F</m:t>
              </m:r>
              <m:d>
                <m:dPr>
                  <m:ctrlPr>
                    <w:rPr>
                      <w:rFonts w:ascii="Cambria Math" w:eastAsiaTheme="minorEastAsia" w:hAnsi="Cambria Math" w:cs="Times New Roman"/>
                      <w:sz w:val="22"/>
                    </w:rPr>
                  </m:ctrlPr>
                </m:dPr>
                <m:e>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x</m:t>
                      </m:r>
                    </m:e>
                    <m:sub>
                      <m:r>
                        <m:rPr>
                          <m:sty m:val="p"/>
                        </m:rPr>
                        <w:rPr>
                          <w:rFonts w:ascii="Cambria Math" w:eastAsiaTheme="minorEastAsia" w:hAnsi="Cambria Math" w:cs="Times New Roman"/>
                          <w:sz w:val="22"/>
                        </w:rPr>
                        <m:t>A</m:t>
                      </m:r>
                    </m:sub>
                  </m:sSub>
                  <m:r>
                    <w:rPr>
                      <w:rFonts w:ascii="Cambria Math" w:eastAsiaTheme="minorEastAsia" w:hAnsi="Cambria Math" w:cs="Times New Roman"/>
                      <w:sz w:val="22"/>
                    </w:rPr>
                    <m:t>+α</m:t>
                  </m:r>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γ</m:t>
                      </m:r>
                    </m:e>
                    <m:sub>
                      <m:r>
                        <w:rPr>
                          <w:rFonts w:ascii="Cambria Math" w:eastAsiaTheme="minorEastAsia" w:hAnsi="Cambria Math" w:cs="Times New Roman"/>
                          <w:sz w:val="22"/>
                        </w:rPr>
                        <m:t>j</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i</m:t>
                          </m:r>
                        </m:e>
                      </m:d>
                    </m:sup>
                  </m:sSubSup>
                  <m:ctrlPr>
                    <w:rPr>
                      <w:rFonts w:ascii="Cambria Math" w:eastAsiaTheme="minorEastAsia" w:hAnsi="Cambria Math" w:cs="Times New Roman"/>
                      <w:i/>
                      <w:sz w:val="22"/>
                    </w:rPr>
                  </m:ctrlPr>
                </m:e>
              </m:d>
              <m:r>
                <w:rPr>
                  <w:rFonts w:ascii="Cambria Math" w:eastAsiaTheme="minorEastAsia" w:hAnsi="Cambria Math" w:cs="Times New Roman"/>
                  <w:sz w:val="22"/>
                </w:rPr>
                <m:t>-</m:t>
              </m:r>
              <m:r>
                <m:rPr>
                  <m:sty m:val="p"/>
                </m:rPr>
                <w:rPr>
                  <w:rFonts w:ascii="Cambria Math" w:eastAsiaTheme="minorEastAsia" w:hAnsi="Cambria Math" w:cs="Times New Roman"/>
                  <w:sz w:val="22"/>
                </w:rPr>
                <m:t>F</m:t>
              </m:r>
              <m:d>
                <m:dPr>
                  <m:ctrlPr>
                    <w:rPr>
                      <w:rFonts w:ascii="Cambria Math" w:eastAsiaTheme="minorEastAsia" w:hAnsi="Cambria Math" w:cs="Times New Roman"/>
                      <w:sz w:val="22"/>
                    </w:rPr>
                  </m:ctrlPr>
                </m:dPr>
                <m:e>
                  <m:sSub>
                    <m:sSubPr>
                      <m:ctrlPr>
                        <w:rPr>
                          <w:rFonts w:ascii="Cambria Math" w:eastAsiaTheme="minorEastAsia" w:hAnsi="Cambria Math" w:cs="Times New Roman"/>
                          <w:i/>
                          <w:sz w:val="22"/>
                        </w:rPr>
                      </m:ctrlPr>
                    </m:sSubPr>
                    <m:e>
                      <m:r>
                        <m:rPr>
                          <m:sty m:val="b"/>
                        </m:rPr>
                        <w:rPr>
                          <w:rFonts w:ascii="Cambria Math" w:eastAsiaTheme="minorEastAsia" w:hAnsi="Cambria Math" w:cs="Times New Roman"/>
                          <w:sz w:val="22"/>
                        </w:rPr>
                        <m:t>x</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sub>
                  </m:sSub>
                  <m:ctrlPr>
                    <w:rPr>
                      <w:rFonts w:ascii="Cambria Math" w:eastAsiaTheme="minorEastAsia" w:hAnsi="Cambria Math" w:cs="Times New Roman"/>
                      <w:i/>
                      <w:sz w:val="22"/>
                    </w:rPr>
                  </m:ctrlPr>
                </m:e>
              </m:d>
            </m:num>
            <m:den>
              <m:r>
                <w:rPr>
                  <w:rFonts w:ascii="Cambria Math" w:eastAsiaTheme="minorEastAsia" w:hAnsi="Cambria Math" w:cs="Times New Roman"/>
                  <w:sz w:val="22"/>
                </w:rPr>
                <m:t>α</m:t>
              </m:r>
            </m:den>
          </m:f>
          <m:r>
            <w:rPr>
              <w:rFonts w:ascii="Cambria Math" w:eastAsiaTheme="minorEastAsia" w:hAnsi="Cambria Math" w:cs="Times New Roman"/>
              <w:sz w:val="22"/>
            </w:rPr>
            <m:t>.</m:t>
          </m:r>
        </m:oMath>
      </m:oMathPara>
    </w:p>
    <w:p w14:paraId="3036C02F" w14:textId="77777777" w:rsidR="0039685F" w:rsidRDefault="0039685F" w:rsidP="007A4AD3">
      <w:pPr>
        <w:rPr>
          <w:rFonts w:ascii="Times New Roman" w:eastAsiaTheme="minorEastAsia" w:hAnsi="Times New Roman" w:cs="Times New Roman"/>
          <w:sz w:val="22"/>
        </w:rPr>
      </w:pPr>
    </w:p>
    <w:p w14:paraId="0749CAC9" w14:textId="57F0075A" w:rsidR="00E772C0" w:rsidRDefault="0039685F" w:rsidP="007A4AD3">
      <w:pPr>
        <w:rPr>
          <w:rFonts w:ascii="Times New Roman" w:eastAsiaTheme="minorEastAsia" w:hAnsi="Times New Roman" w:cs="Times New Roman"/>
          <w:sz w:val="22"/>
        </w:rPr>
      </w:pPr>
      <w:r>
        <w:rPr>
          <w:rFonts w:ascii="Times New Roman" w:eastAsiaTheme="minorEastAsia" w:hAnsi="Times New Roman" w:cs="Times New Roman"/>
          <w:sz w:val="22"/>
        </w:rPr>
        <w:t xml:space="preserve">In effect, the eigenvector is used as a perturbation to the prior emissions, scaled by a factor </w:t>
      </w:r>
      <m:oMath>
        <m:r>
          <w:rPr>
            <w:rFonts w:ascii="Cambria Math" w:eastAsiaTheme="minorEastAsia" w:hAnsi="Cambria Math" w:cs="Times New Roman"/>
            <w:sz w:val="22"/>
          </w:rPr>
          <m:t>α</m:t>
        </m:r>
      </m:oMath>
      <w:r>
        <w:rPr>
          <w:rFonts w:ascii="Times New Roman" w:eastAsiaTheme="minorEastAsia" w:hAnsi="Times New Roman" w:cs="Times New Roman"/>
          <w:sz w:val="22"/>
        </w:rPr>
        <w:t xml:space="preserve"> to ensure numerical stability</w:t>
      </w:r>
      <w:r w:rsidR="000855B6">
        <w:rPr>
          <w:rFonts w:ascii="Times New Roman" w:eastAsiaTheme="minorEastAsia" w:hAnsi="Times New Roman" w:cs="Times New Roman"/>
          <w:sz w:val="22"/>
        </w:rPr>
        <w:t>.</w:t>
      </w:r>
      <w:r>
        <w:rPr>
          <w:rFonts w:ascii="Times New Roman" w:eastAsiaTheme="minorEastAsia" w:hAnsi="Times New Roman" w:cs="Times New Roman"/>
          <w:sz w:val="22"/>
        </w:rPr>
        <w:t xml:space="preserve"> </w:t>
      </w:r>
      <w:r w:rsidR="0096564F">
        <w:rPr>
          <w:rFonts w:ascii="Times New Roman" w:eastAsiaTheme="minorEastAsia" w:hAnsi="Times New Roman" w:cs="Times New Roman"/>
          <w:sz w:val="22"/>
        </w:rPr>
        <w:t xml:space="preserve">The model responses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y</m:t>
            </m:r>
          </m:e>
          <m:sub>
            <m:r>
              <w:rPr>
                <w:rFonts w:ascii="Cambria Math" w:eastAsiaTheme="minorEastAsia" w:hAnsi="Cambria Math" w:cs="Times New Roman"/>
                <w:sz w:val="22"/>
              </w:rPr>
              <m:t>j</m:t>
            </m:r>
            <m:ctrlPr>
              <w:rPr>
                <w:rFonts w:ascii="Cambria Math" w:eastAsiaTheme="minorEastAsia" w:hAnsi="Cambria Math" w:cs="Times New Roman"/>
                <w:i/>
                <w:sz w:val="22"/>
              </w:rPr>
            </m:ctrlPr>
          </m:sub>
          <m:sup>
            <m:r>
              <w:rPr>
                <w:rFonts w:ascii="Cambria Math" w:eastAsiaTheme="minorEastAsia" w:hAnsi="Cambria Math" w:cs="Times New Roman"/>
                <w:sz w:val="22"/>
              </w:rPr>
              <m:t>(i)</m:t>
            </m:r>
          </m:sup>
        </m:sSubSup>
        <m:r>
          <m:rPr>
            <m:sty m:val="p"/>
          </m:rPr>
          <w:rPr>
            <w:rFonts w:ascii="Cambria Math" w:eastAsiaTheme="minorEastAsia" w:hAnsi="Cambria Math" w:cs="Times New Roman"/>
            <w:sz w:val="22"/>
          </w:rPr>
          <m:t xml:space="preserve">, </m:t>
        </m:r>
        <m:r>
          <w:rPr>
            <w:rFonts w:ascii="Cambria Math" w:eastAsiaTheme="minorEastAsia" w:hAnsi="Cambria Math" w:cs="Times New Roman"/>
            <w:sz w:val="22"/>
          </w:rPr>
          <m:t>j∈</m:t>
        </m:r>
        <m:d>
          <m:dPr>
            <m:begChr m:val="{"/>
            <m:endChr m:val="}"/>
            <m:ctrlPr>
              <w:rPr>
                <w:rFonts w:ascii="Cambria Math" w:eastAsiaTheme="minorEastAsia" w:hAnsi="Cambria Math" w:cs="Times New Roman"/>
                <w:i/>
                <w:sz w:val="22"/>
              </w:rPr>
            </m:ctrlPr>
          </m:dPr>
          <m:e>
            <m:r>
              <w:rPr>
                <w:rFonts w:ascii="Cambria Math" w:eastAsiaTheme="minorEastAsia" w:hAnsi="Cambria Math" w:cs="Times New Roman"/>
                <w:sz w:val="22"/>
              </w:rPr>
              <m:t>1, …, k</m:t>
            </m:r>
          </m:e>
        </m:d>
      </m:oMath>
      <w:r w:rsidR="0096564F">
        <w:rPr>
          <w:rFonts w:ascii="Times New Roman" w:eastAsiaTheme="minorEastAsia" w:hAnsi="Times New Roman" w:cs="Times New Roman"/>
          <w:sz w:val="22"/>
        </w:rPr>
        <w:t xml:space="preserve"> form the columns of the matrix</w:t>
      </w:r>
      <w:r w:rsidR="0096564F" w:rsidRPr="0096564F">
        <w:rPr>
          <w:rFonts w:ascii="Times New Roman" w:eastAsiaTheme="minorEastAsia" w:hAnsi="Times New Roman" w:cs="Times New Roman"/>
          <w:b/>
          <w:sz w:val="22"/>
        </w:rPr>
        <w:t xml:space="preserve">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(i)</m:t>
            </m:r>
          </m:sup>
        </m:sSubSup>
        <m:r>
          <m:rPr>
            <m:sty m:val="p"/>
          </m:rP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r>
              <m:rPr>
                <m:scr m:val="double-struck"/>
              </m:rPr>
              <w:rPr>
                <w:rFonts w:ascii="Cambria Math" w:eastAsiaTheme="minorEastAsia" w:hAnsi="Cambria Math" w:cs="Times New Roman"/>
                <w:sz w:val="22"/>
              </w:rPr>
              <m:t>R</m:t>
            </m:r>
            <m:ctrlPr>
              <w:rPr>
                <w:rFonts w:ascii="Cambria Math" w:eastAsiaTheme="minorEastAsia" w:hAnsi="Cambria Math" w:cs="Times New Roman"/>
                <w:sz w:val="22"/>
              </w:rPr>
            </m:ctrlPr>
          </m:e>
          <m:sup>
            <m:r>
              <w:rPr>
                <w:rFonts w:ascii="Cambria Math" w:eastAsiaTheme="minorEastAsia" w:hAnsi="Cambria Math" w:cs="Times New Roman"/>
                <w:sz w:val="22"/>
              </w:rPr>
              <m:t>m × k</m:t>
            </m:r>
          </m:sup>
        </m:sSup>
      </m:oMath>
      <w:r w:rsidR="0096564F">
        <w:rPr>
          <w:rFonts w:ascii="Times New Roman" w:eastAsiaTheme="minorEastAsia" w:hAnsi="Times New Roman" w:cs="Times New Roman"/>
          <w:sz w:val="22"/>
        </w:rPr>
        <w:t>.</w:t>
      </w:r>
      <w:r w:rsidR="000855B6">
        <w:rPr>
          <w:rFonts w:ascii="Times New Roman" w:eastAsiaTheme="minorEastAsia" w:hAnsi="Times New Roman" w:cs="Times New Roman"/>
          <w:sz w:val="22"/>
        </w:rPr>
        <w:t xml:space="preserve"> </w:t>
      </w:r>
      <w:r w:rsidR="00E772C0">
        <w:rPr>
          <w:rFonts w:ascii="Times New Roman" w:eastAsiaTheme="minorEastAsia" w:hAnsi="Times New Roman" w:cs="Times New Roman"/>
          <w:sz w:val="22"/>
        </w:rPr>
        <w:t xml:space="preserve">If the forward model is linear, F can be written as </w:t>
      </w:r>
      <m:oMath>
        <m:sSub>
          <m:sSubPr>
            <m:ctrlPr>
              <w:rPr>
                <w:rFonts w:ascii="Cambria Math" w:eastAsiaTheme="minorEastAsia" w:hAnsi="Cambria Math" w:cs="Times New Roman"/>
                <w:i/>
                <w:sz w:val="22"/>
              </w:rPr>
            </m:ctrlPr>
          </m:sSubPr>
          <m:e>
            <m:r>
              <m:rPr>
                <m:sty m:val="b"/>
              </m:rPr>
              <w:rPr>
                <w:rFonts w:ascii="Cambria Math" w:eastAsiaTheme="minorEastAsia" w:hAnsi="Cambria Math" w:cs="Times New Roman"/>
                <w:sz w:val="22"/>
              </w:rPr>
              <m:t>K</m:t>
            </m:r>
          </m:e>
          <m:sub>
            <m:r>
              <w:rPr>
                <w:rFonts w:ascii="Cambria Math" w:eastAsiaTheme="minorEastAsia" w:hAnsi="Cambria Math" w:cs="Times New Roman"/>
                <w:sz w:val="22"/>
              </w:rPr>
              <m:t>true</m:t>
            </m:r>
          </m:sub>
        </m:sSub>
      </m:oMath>
      <w:r w:rsidR="00E772C0">
        <w:rPr>
          <w:rFonts w:ascii="Times New Roman" w:eastAsiaTheme="minorEastAsia" w:hAnsi="Times New Roman" w:cs="Times New Roman"/>
          <w:sz w:val="22"/>
        </w:rPr>
        <w:t xml:space="preserve"> and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(i)</m:t>
            </m:r>
          </m:sup>
        </m:sSubSup>
      </m:oMath>
      <w:r w:rsidR="00E772C0">
        <w:rPr>
          <w:rFonts w:ascii="Times New Roman" w:eastAsiaTheme="minorEastAsia" w:hAnsi="Times New Roman" w:cs="Times New Roman"/>
          <w:sz w:val="22"/>
        </w:rPr>
        <w:t xml:space="preserve"> as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(i)</m:t>
            </m:r>
          </m:sup>
        </m:sSubSup>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m:rPr>
                <m:sty m:val="b"/>
              </m:rPr>
              <w:rPr>
                <w:rFonts w:ascii="Cambria Math" w:eastAsiaTheme="minorEastAsia" w:hAnsi="Cambria Math" w:cs="Times New Roman"/>
                <w:sz w:val="22"/>
              </w:rPr>
              <m:t>K</m:t>
            </m:r>
          </m:e>
          <m:sub>
            <m:r>
              <w:rPr>
                <w:rFonts w:ascii="Cambria Math" w:eastAsiaTheme="minorEastAsia" w:hAnsi="Cambria Math" w:cs="Times New Roman"/>
                <w:sz w:val="22"/>
              </w:rPr>
              <m:t>true</m:t>
            </m:r>
          </m:sub>
        </m:sSub>
        <m:sSup>
          <m:sSupPr>
            <m:ctrlPr>
              <w:rPr>
                <w:rFonts w:ascii="Cambria Math" w:eastAsiaTheme="minorEastAsia" w:hAnsi="Cambria Math" w:cs="Times New Roman"/>
                <w:i/>
                <w:sz w:val="22"/>
              </w:rPr>
            </m:ctrlPr>
          </m:sSupPr>
          <m:e>
            <m:r>
              <m:rPr>
                <m:sty m:val="b"/>
              </m:rPr>
              <w:rPr>
                <w:rFonts w:ascii="Cambria Math" w:eastAsiaTheme="minorEastAsia" w:hAnsi="Cambria Math" w:cs="Times New Roman"/>
                <w:sz w:val="22"/>
              </w:rPr>
              <m:t>Γ</m:t>
            </m:r>
            <m:ctrlPr>
              <w:rPr>
                <w:rFonts w:ascii="Cambria Math" w:eastAsiaTheme="minorEastAsia" w:hAnsi="Cambria Math" w:cs="Times New Roman"/>
                <w:sz w:val="22"/>
              </w:rPr>
            </m:ctrlPr>
          </m:e>
          <m:sup>
            <m:r>
              <w:rPr>
                <w:rFonts w:ascii="Cambria Math" w:eastAsiaTheme="minorEastAsia" w:hAnsi="Cambria Math" w:cs="Times New Roman"/>
                <w:sz w:val="22"/>
              </w:rPr>
              <m:t>*(i)</m:t>
            </m:r>
          </m:sup>
        </m:sSup>
      </m:oMath>
      <w:r w:rsidR="00E772C0">
        <w:rPr>
          <w:rFonts w:ascii="Times New Roman" w:eastAsiaTheme="minorEastAsia" w:hAnsi="Times New Roman" w:cs="Times New Roman"/>
          <w:sz w:val="22"/>
        </w:rPr>
        <w:t xml:space="preserve">.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(i)</m:t>
            </m:r>
          </m:sup>
        </m:sSubSup>
      </m:oMath>
      <w:r w:rsidR="002E742B">
        <w:rPr>
          <w:rFonts w:ascii="Times New Roman" w:eastAsiaTheme="minorEastAsia" w:hAnsi="Times New Roman" w:cs="Times New Roman"/>
          <w:sz w:val="22"/>
        </w:rPr>
        <w:t xml:space="preserve"> </w:t>
      </w:r>
      <w:r w:rsidR="0040339E">
        <w:rPr>
          <w:rFonts w:ascii="Times New Roman" w:eastAsiaTheme="minorEastAsia" w:hAnsi="Times New Roman" w:cs="Times New Roman"/>
          <w:sz w:val="22"/>
        </w:rPr>
        <w:t>is</w:t>
      </w:r>
      <w:r w:rsidR="000A14F7">
        <w:rPr>
          <w:rFonts w:ascii="Times New Roman" w:eastAsiaTheme="minorEastAsia" w:hAnsi="Times New Roman" w:cs="Times New Roman"/>
          <w:sz w:val="22"/>
        </w:rPr>
        <w:t xml:space="preserve"> </w:t>
      </w:r>
      <w:r w:rsidR="007E711E">
        <w:rPr>
          <w:rFonts w:ascii="Times New Roman" w:eastAsiaTheme="minorEastAsia" w:hAnsi="Times New Roman" w:cs="Times New Roman"/>
          <w:sz w:val="22"/>
        </w:rPr>
        <w:t xml:space="preserve">the Jacobian of a reduced-dimension space spanned by the first </w:t>
      </w:r>
      <w:r w:rsidR="007E711E">
        <w:rPr>
          <w:rFonts w:ascii="Times New Roman" w:eastAsiaTheme="minorEastAsia" w:hAnsi="Times New Roman" w:cs="Times New Roman"/>
          <w:i/>
          <w:sz w:val="22"/>
        </w:rPr>
        <w:t>k</w:t>
      </w:r>
      <w:r w:rsidR="007E711E">
        <w:rPr>
          <w:rFonts w:ascii="Times New Roman" w:eastAsiaTheme="minorEastAsia" w:hAnsi="Times New Roman" w:cs="Times New Roman"/>
          <w:sz w:val="22"/>
        </w:rPr>
        <w:t xml:space="preserve"> eigenvectors; this Jacobian must be transformed to the original state dimension for use in analytic inversions.</w:t>
      </w:r>
      <w:r w:rsidR="002E742B">
        <w:rPr>
          <w:rFonts w:ascii="Times New Roman" w:eastAsiaTheme="minorEastAsia" w:hAnsi="Times New Roman" w:cs="Times New Roman"/>
          <w:sz w:val="22"/>
        </w:rPr>
        <w:t xml:space="preserve"> </w:t>
      </w:r>
      <w:r w:rsidR="00E772C0">
        <w:rPr>
          <w:rFonts w:ascii="Times New Roman" w:eastAsiaTheme="minorEastAsia" w:hAnsi="Times New Roman" w:cs="Times New Roman"/>
          <w:sz w:val="22"/>
        </w:rPr>
        <w:t xml:space="preserve">The resulting Jacobian will have dimension </w:t>
      </w:r>
      <m:oMath>
        <m:r>
          <w:rPr>
            <w:rFonts w:ascii="Cambria Math" w:eastAsiaTheme="minorEastAsia" w:hAnsi="Cambria Math" w:cs="Times New Roman"/>
            <w:sz w:val="22"/>
          </w:rPr>
          <m:t>m ×n</m:t>
        </m:r>
      </m:oMath>
      <w:r w:rsidR="00E772C0">
        <w:rPr>
          <w:rFonts w:ascii="Times New Roman" w:eastAsiaTheme="minorEastAsia" w:hAnsi="Times New Roman" w:cs="Times New Roman"/>
          <w:sz w:val="22"/>
        </w:rPr>
        <w:t xml:space="preserve"> and rank </w:t>
      </w:r>
      <m:oMath>
        <m:r>
          <w:rPr>
            <w:rFonts w:ascii="Cambria Math" w:eastAsiaTheme="minorEastAsia" w:hAnsi="Cambria Math" w:cs="Times New Roman"/>
            <w:sz w:val="22"/>
          </w:rPr>
          <m:t>k</m:t>
        </m:r>
      </m:oMath>
      <w:r w:rsidR="00E772C0">
        <w:rPr>
          <w:rFonts w:ascii="Times New Roman" w:eastAsiaTheme="minorEastAsia" w:hAnsi="Times New Roman" w:cs="Times New Roman"/>
          <w:sz w:val="22"/>
        </w:rPr>
        <w:t xml:space="preserve">. </w:t>
      </w:r>
      <w:proofErr w:type="spellStart"/>
      <w:r w:rsidR="00E772C0" w:rsidRPr="00E772C0">
        <w:rPr>
          <w:rFonts w:ascii="Times New Roman" w:eastAsiaTheme="minorEastAsia" w:hAnsi="Times New Roman" w:cs="Times New Roman"/>
          <w:sz w:val="22"/>
        </w:rPr>
        <w:t>Bousserez</w:t>
      </w:r>
      <w:proofErr w:type="spellEnd"/>
      <w:r w:rsidR="00E772C0">
        <w:rPr>
          <w:rFonts w:ascii="Times New Roman" w:eastAsiaTheme="minorEastAsia" w:hAnsi="Times New Roman" w:cs="Times New Roman"/>
          <w:sz w:val="22"/>
        </w:rPr>
        <w:t xml:space="preserve"> et al. (2018) show that the low-rank Jacobian </w:t>
      </w:r>
      <m:oMath>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sub>
        </m:sSub>
      </m:oMath>
      <w:r w:rsidR="00E772C0">
        <w:rPr>
          <w:rFonts w:ascii="Times New Roman" w:eastAsiaTheme="minorEastAsia" w:hAnsi="Times New Roman" w:cs="Times New Roman"/>
          <w:sz w:val="22"/>
        </w:rPr>
        <w:t xml:space="preserve"> is given by </w:t>
      </w:r>
      <m:oMath>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K</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Π</m:t>
            </m:r>
          </m:sub>
        </m:sSub>
        <m:r>
          <w:rPr>
            <w:rFonts w:ascii="Cambria Math" w:eastAsiaTheme="minorEastAsia" w:hAnsi="Cambria Math" w:cs="Times New Roman"/>
            <w:sz w:val="22"/>
          </w:rPr>
          <m:t>=</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K</m:t>
            </m:r>
          </m:e>
          <m:sub>
            <m:r>
              <w:rPr>
                <w:rFonts w:ascii="Cambria Math" w:eastAsiaTheme="minorEastAsia" w:hAnsi="Cambria Math" w:cs="Times New Roman"/>
                <w:sz w:val="22"/>
              </w:rPr>
              <m:t>true</m:t>
            </m:r>
          </m:sub>
        </m:sSub>
        <m:sSup>
          <m:sSupPr>
            <m:ctrlPr>
              <w:rPr>
                <w:rFonts w:ascii="Cambria Math" w:eastAsiaTheme="minorEastAsia" w:hAnsi="Cambria Math" w:cs="Times New Roman"/>
                <w:i/>
                <w:sz w:val="22"/>
              </w:rPr>
            </m:ctrlPr>
          </m:sSupPr>
          <m:e>
            <m:r>
              <m:rPr>
                <m:sty m:val="b"/>
              </m:rPr>
              <w:rPr>
                <w:rFonts w:ascii="Cambria Math" w:eastAsiaTheme="minorEastAsia" w:hAnsi="Cambria Math" w:cs="Times New Roman"/>
                <w:sz w:val="22"/>
              </w:rPr>
              <m:t>Π=</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K</m:t>
                </m:r>
              </m:e>
              <m:sub>
                <m:r>
                  <w:rPr>
                    <w:rFonts w:ascii="Cambria Math" w:eastAsiaTheme="minorEastAsia" w:hAnsi="Cambria Math" w:cs="Times New Roman"/>
                    <w:sz w:val="22"/>
                  </w:rPr>
                  <m:t>true</m:t>
                </m:r>
              </m:sub>
            </m:sSub>
            <m:r>
              <m:rPr>
                <m:sty m:val="b"/>
              </m:rPr>
              <w:rPr>
                <w:rFonts w:ascii="Cambria Math" w:eastAsiaTheme="minorEastAsia" w:hAnsi="Cambria Math" w:cs="Times New Roman"/>
                <w:sz w:val="22"/>
              </w:rPr>
              <m:t>Γ</m:t>
            </m:r>
            <m:ctrlPr>
              <w:rPr>
                <w:rFonts w:ascii="Cambria Math" w:eastAsiaTheme="minorEastAsia" w:hAnsi="Cambria Math" w:cs="Times New Roman"/>
                <w:b/>
                <w:sz w:val="22"/>
              </w:rPr>
            </m:ctrlPr>
          </m:e>
          <m:sup>
            <m:r>
              <w:rPr>
                <w:rFonts w:ascii="Cambria Math" w:eastAsiaTheme="minorEastAsia" w:hAnsi="Cambria Math" w:cs="Times New Roman"/>
                <w:sz w:val="22"/>
              </w:rPr>
              <m:t>*</m:t>
            </m:r>
          </m:sup>
        </m:sSup>
        <m:r>
          <m:rPr>
            <m:sty m:val="b"/>
          </m:rPr>
          <w:rPr>
            <w:rFonts w:ascii="Cambria Math" w:eastAsiaTheme="minorEastAsia" w:hAnsi="Cambria Math" w:cs="Times New Roman"/>
            <w:sz w:val="22"/>
          </w:rPr>
          <m:t>Γ</m:t>
        </m:r>
        <m:r>
          <w:rPr>
            <w:rFonts w:ascii="Cambria Math" w:eastAsiaTheme="minorEastAsia" w:hAnsi="Cambria Math" w:cs="Times New Roman"/>
            <w:sz w:val="22"/>
          </w:rPr>
          <m:t>.</m:t>
        </m:r>
      </m:oMath>
      <w:r w:rsidR="00E772C0">
        <w:rPr>
          <w:rFonts w:ascii="Times New Roman" w:eastAsiaTheme="minorEastAsia" w:hAnsi="Times New Roman" w:cs="Times New Roman"/>
          <w:sz w:val="22"/>
        </w:rPr>
        <w:t xml:space="preserve"> The low-rank update is therefore given by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ctrlPr>
              <w:rPr>
                <w:rFonts w:ascii="Cambria Math" w:eastAsiaTheme="minorEastAsia" w:hAnsi="Cambria Math" w:cs="Times New Roman"/>
                <w:sz w:val="22"/>
              </w:rPr>
            </m:ctrlPr>
          </m:sub>
          <m:sup>
            <m:r>
              <m:rPr>
                <m:sty m:val="p"/>
              </m:rPr>
              <w:rPr>
                <w:rFonts w:ascii="Cambria Math" w:eastAsiaTheme="minorEastAsia" w:hAnsi="Cambria Math" w:cs="Times New Roman"/>
                <w:sz w:val="22"/>
              </w:rPr>
              <m:t>(i+1)</m:t>
            </m:r>
          </m:sup>
        </m:sSubSup>
        <m:r>
          <m:rPr>
            <m:sty m:val="b"/>
          </m:rPr>
          <w:rPr>
            <w:rFonts w:ascii="Cambria Math" w:eastAsiaTheme="minorEastAsia" w:hAnsi="Cambria Math" w:cs="Times New Roman"/>
            <w:sz w:val="22"/>
          </w:rPr>
          <m:t xml:space="preserve">= </m:t>
        </m:r>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(i)</m:t>
            </m:r>
          </m:sup>
        </m:sSubSup>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Γ</m:t>
            </m:r>
          </m:e>
          <m:sup>
            <m:r>
              <m:rPr>
                <m:sty m:val="p"/>
              </m:rPr>
              <w:rPr>
                <w:rFonts w:ascii="Cambria Math" w:eastAsiaTheme="minorEastAsia" w:hAnsi="Cambria Math" w:cs="Times New Roman"/>
                <w:sz w:val="22"/>
              </w:rPr>
              <m:t>(i)</m:t>
            </m:r>
          </m:sup>
        </m:sSup>
      </m:oMath>
      <w:r w:rsidR="00E772C0">
        <w:rPr>
          <w:rFonts w:ascii="Times New Roman" w:eastAsiaTheme="minorEastAsia" w:hAnsi="Times New Roman" w:cs="Times New Roman"/>
          <w:sz w:val="22"/>
        </w:rPr>
        <w:t>.</w:t>
      </w:r>
    </w:p>
    <w:p w14:paraId="13C38683" w14:textId="2E56DD0A" w:rsidR="00724252" w:rsidRDefault="002D2EF2" w:rsidP="007A4AD3">
      <w:pPr>
        <w:rPr>
          <w:rFonts w:ascii="Times New Roman" w:eastAsiaTheme="minorEastAsia" w:hAnsi="Times New Roman" w:cs="Times New Roman"/>
          <w:sz w:val="22"/>
        </w:rPr>
      </w:pPr>
      <w:r>
        <w:rPr>
          <w:rFonts w:ascii="Times New Roman" w:eastAsiaTheme="minorEastAsia" w:hAnsi="Times New Roman" w:cs="Times New Roman"/>
          <w:noProof/>
          <w:sz w:val="22"/>
        </w:rPr>
        <mc:AlternateContent>
          <mc:Choice Requires="wps">
            <w:drawing>
              <wp:anchor distT="0" distB="0" distL="114300" distR="114300" simplePos="0" relativeHeight="251661312" behindDoc="0" locked="0" layoutInCell="1" allowOverlap="1" wp14:anchorId="28D9B0E0" wp14:editId="5A01F81D">
                <wp:simplePos x="0" y="0"/>
                <wp:positionH relativeFrom="margin">
                  <wp:align>center</wp:align>
                </wp:positionH>
                <wp:positionV relativeFrom="paragraph">
                  <wp:posOffset>163830</wp:posOffset>
                </wp:positionV>
                <wp:extent cx="5156835" cy="1945640"/>
                <wp:effectExtent l="0" t="0" r="12065" b="10160"/>
                <wp:wrapTopAndBottom/>
                <wp:docPr id="5" name="Text Box 5"/>
                <wp:cNvGraphicFramePr/>
                <a:graphic xmlns:a="http://schemas.openxmlformats.org/drawingml/2006/main">
                  <a:graphicData uri="http://schemas.microsoft.com/office/word/2010/wordprocessingShape">
                    <wps:wsp>
                      <wps:cNvSpPr txBox="1"/>
                      <wps:spPr>
                        <a:xfrm>
                          <a:off x="0" y="0"/>
                          <a:ext cx="5156835" cy="1945640"/>
                        </a:xfrm>
                        <a:prstGeom prst="rect">
                          <a:avLst/>
                        </a:prstGeom>
                        <a:solidFill>
                          <a:schemeClr val="lt1"/>
                        </a:solidFill>
                        <a:ln w="6350">
                          <a:solidFill>
                            <a:prstClr val="black"/>
                          </a:solidFill>
                        </a:ln>
                      </wps:spPr>
                      <wps:txbx>
                        <w:txbxContent>
                          <w:p w14:paraId="4DE1CAA9" w14:textId="02D4FAF9" w:rsidR="00201B16" w:rsidRPr="002066B1" w:rsidRDefault="00201B16" w:rsidP="002066B1">
                            <w:pPr>
                              <w:rPr>
                                <w:rFonts w:ascii="Times" w:hAnsi="Times"/>
                                <w:b/>
                                <w:sz w:val="22"/>
                                <w:szCs w:val="22"/>
                              </w:rPr>
                            </w:pPr>
                            <w:r w:rsidRPr="002066B1">
                              <w:rPr>
                                <w:rFonts w:ascii="Times" w:hAnsi="Times"/>
                                <w:b/>
                                <w:sz w:val="22"/>
                                <w:szCs w:val="22"/>
                              </w:rPr>
                              <w:t>Low-rank Jacobian algorithm</w:t>
                            </w:r>
                          </w:p>
                          <w:p w14:paraId="6A2892FA" w14:textId="0D6E36E0" w:rsidR="00201B16" w:rsidRPr="004B32D0" w:rsidRDefault="00201B16" w:rsidP="008D6AE1">
                            <w:pPr>
                              <w:pStyle w:val="ListParagraph"/>
                              <w:numPr>
                                <w:ilvl w:val="0"/>
                                <w:numId w:val="27"/>
                              </w:numPr>
                              <w:rPr>
                                <w:rFonts w:ascii="Times" w:hAnsi="Times"/>
                                <w:sz w:val="22"/>
                                <w:szCs w:val="22"/>
                              </w:rPr>
                            </w:pPr>
                            <w:r>
                              <w:rPr>
                                <w:rFonts w:ascii="Times" w:hAnsi="Times"/>
                                <w:sz w:val="22"/>
                                <w:szCs w:val="22"/>
                              </w:rPr>
                              <w:t xml:space="preserve">Initialize the Jacobian </w:t>
                            </w:r>
                            <m:oMath>
                              <m:sSup>
                                <m:sSupPr>
                                  <m:ctrlPr>
                                    <w:rPr>
                                      <w:rFonts w:ascii="Cambria Math" w:hAnsi="Cambria Math" w:cs="Times New Roman"/>
                                      <w:b/>
                                      <w:sz w:val="22"/>
                                    </w:rPr>
                                  </m:ctrlPr>
                                </m:sSupPr>
                                <m:e>
                                  <m:r>
                                    <m:rPr>
                                      <m:sty m:val="b"/>
                                    </m:rPr>
                                    <w:rPr>
                                      <w:rFonts w:ascii="Cambria Math" w:hAnsi="Cambria Math" w:cs="Times New Roman"/>
                                      <w:sz w:val="22"/>
                                    </w:rPr>
                                    <m:t>K</m:t>
                                  </m:r>
                                </m:e>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p>
                            </m:oMath>
                            <w:r>
                              <w:rPr>
                                <w:rFonts w:ascii="Times" w:eastAsiaTheme="minorEastAsia" w:hAnsi="Times"/>
                                <w:sz w:val="22"/>
                              </w:rPr>
                              <w:t>.</w:t>
                            </w:r>
                          </w:p>
                          <w:p w14:paraId="05A359F5" w14:textId="60CF9D80" w:rsidR="00201B16" w:rsidRDefault="00201B16" w:rsidP="008D6AE1">
                            <w:pPr>
                              <w:pStyle w:val="ListParagraph"/>
                              <w:numPr>
                                <w:ilvl w:val="0"/>
                                <w:numId w:val="27"/>
                              </w:numPr>
                              <w:rPr>
                                <w:rFonts w:ascii="Times" w:hAnsi="Times"/>
                                <w:sz w:val="22"/>
                                <w:szCs w:val="22"/>
                              </w:rPr>
                            </w:pPr>
                            <w:r>
                              <w:rPr>
                                <w:rFonts w:ascii="Times" w:hAnsi="Times"/>
                                <w:sz w:val="22"/>
                                <w:szCs w:val="22"/>
                              </w:rPr>
                              <w:t xml:space="preserve">Calculate </w:t>
                            </w:r>
                            <m:oMath>
                              <m:sSup>
                                <m:sSupPr>
                                  <m:ctrlPr>
                                    <w:rPr>
                                      <w:rFonts w:ascii="Cambria Math" w:eastAsiaTheme="minorEastAsia" w:hAnsi="Cambria Math" w:cs="Times New Roman"/>
                                      <w:b/>
                                      <w:i/>
                                      <w:sz w:val="22"/>
                                    </w:rPr>
                                  </m:ctrlPr>
                                </m:sSupPr>
                                <m:e>
                                  <m:r>
                                    <m:rPr>
                                      <m:sty m:val="b"/>
                                    </m:rPr>
                                    <w:rPr>
                                      <w:rFonts w:ascii="Cambria Math" w:hAnsi="Cambria Math" w:cs="Times New Roman"/>
                                      <w:sz w:val="22"/>
                                    </w:rPr>
                                    <m:t>Q</m:t>
                                  </m:r>
                                  <m:ctrlPr>
                                    <w:rPr>
                                      <w:rFonts w:ascii="Cambria Math" w:hAnsi="Cambria Math" w:cs="Times New Roman"/>
                                      <w:b/>
                                      <w:sz w:val="22"/>
                                    </w:rPr>
                                  </m:ctrlPr>
                                </m:e>
                                <m:sup>
                                  <m:r>
                                    <m:rPr>
                                      <m:sty m:val="bi"/>
                                    </m:rPr>
                                    <w:rPr>
                                      <w:rFonts w:ascii="Cambria Math" w:hAnsi="Cambria Math" w:cs="Times New Roman"/>
                                      <w:sz w:val="22"/>
                                    </w:rPr>
                                    <m:t>(</m:t>
                                  </m:r>
                                  <m:r>
                                    <w:rPr>
                                      <w:rFonts w:ascii="Cambria Math" w:hAnsi="Cambria Math" w:cs="Times New Roman"/>
                                      <w:sz w:val="22"/>
                                    </w:rPr>
                                    <m:t>0</m:t>
                                  </m:r>
                                  <m:r>
                                    <m:rPr>
                                      <m:sty m:val="bi"/>
                                    </m:rPr>
                                    <w:rPr>
                                      <w:rFonts w:ascii="Cambria Math" w:hAnsi="Cambria Math" w:cs="Times New Roman"/>
                                      <w:sz w:val="22"/>
                                    </w:rPr>
                                    <m:t>)</m:t>
                                  </m:r>
                                </m:sup>
                              </m:sSup>
                            </m:oMath>
                            <w:r>
                              <w:rPr>
                                <w:rFonts w:ascii="Times" w:eastAsiaTheme="minorEastAsia" w:hAnsi="Times"/>
                                <w:sz w:val="22"/>
                              </w:rPr>
                              <w:t xml:space="preserve"> and determine </w:t>
                            </w:r>
                            <w:r w:rsidRPr="00802D34">
                              <w:rPr>
                                <w:rFonts w:ascii="Times" w:eastAsiaTheme="minorEastAsia" w:hAnsi="Times"/>
                                <w:i/>
                                <w:sz w:val="22"/>
                              </w:rPr>
                              <w:t>k</w:t>
                            </w:r>
                            <w:r>
                              <w:rPr>
                                <w:rFonts w:ascii="Times" w:eastAsiaTheme="minorEastAsia" w:hAnsi="Times"/>
                                <w:sz w:val="22"/>
                              </w:rPr>
                              <w:t xml:space="preserve">. </w:t>
                            </w:r>
                            <w:r w:rsidRPr="00802D34">
                              <w:rPr>
                                <w:rFonts w:ascii="Times" w:hAnsi="Times"/>
                                <w:sz w:val="22"/>
                                <w:szCs w:val="22"/>
                              </w:rPr>
                              <w:t>Calculate</w:t>
                            </w:r>
                            <w:r>
                              <w:rPr>
                                <w:rFonts w:ascii="Times" w:hAnsi="Times"/>
                                <w:sz w:val="22"/>
                                <w:szCs w:val="22"/>
                              </w:rPr>
                              <w:t xml:space="preserve"> the reduction operator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p"/>
                                    </m:rPr>
                                    <w:rPr>
                                      <w:rFonts w:ascii="Cambria Math" w:hAnsi="Cambria Math" w:cs="Times New Roman"/>
                                      <w:sz w:val="22"/>
                                    </w:rPr>
                                    <m:t>(0)</m:t>
                                  </m:r>
                                </m:sup>
                              </m:sSup>
                            </m:oMath>
                            <w:r>
                              <w:rPr>
                                <w:rFonts w:ascii="Times New Roman" w:eastAsiaTheme="minorEastAsia" w:hAnsi="Times New Roman" w:cs="Times New Roman"/>
                                <w:sz w:val="22"/>
                              </w:rPr>
                              <w:t xml:space="preserve"> and the prolongation operator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*(0)</m:t>
                                  </m:r>
                                </m:sup>
                              </m:sSup>
                            </m:oMath>
                            <w:r>
                              <w:rPr>
                                <w:rFonts w:ascii="Times New Roman" w:eastAsiaTheme="minorEastAsia" w:hAnsi="Times New Roman" w:cs="Times New Roman"/>
                                <w:sz w:val="22"/>
                              </w:rPr>
                              <w:t>.</w:t>
                            </w:r>
                          </w:p>
                          <w:p w14:paraId="319B7C01" w14:textId="4B0FC7F4" w:rsidR="00201B16" w:rsidRDefault="00201B16" w:rsidP="008D6AE1">
                            <w:pPr>
                              <w:pStyle w:val="ListParagraph"/>
                              <w:numPr>
                                <w:ilvl w:val="0"/>
                                <w:numId w:val="27"/>
                              </w:numPr>
                              <w:rPr>
                                <w:rFonts w:ascii="Times" w:hAnsi="Times"/>
                                <w:sz w:val="22"/>
                                <w:szCs w:val="22"/>
                              </w:rPr>
                            </w:pPr>
                            <w:r>
                              <w:rPr>
                                <w:rFonts w:ascii="Times" w:hAnsi="Times"/>
                                <w:sz w:val="22"/>
                                <w:szCs w:val="22"/>
                              </w:rPr>
                              <w:t xml:space="preserve">Perturb the </w:t>
                            </w:r>
                            <w:r>
                              <w:rPr>
                                <w:rFonts w:ascii="Times" w:hAnsi="Times"/>
                                <w:i/>
                                <w:sz w:val="22"/>
                                <w:szCs w:val="22"/>
                              </w:rPr>
                              <w:t>k</w:t>
                            </w:r>
                            <w:r>
                              <w:rPr>
                                <w:rFonts w:ascii="Times" w:hAnsi="Times"/>
                                <w:sz w:val="22"/>
                                <w:szCs w:val="22"/>
                              </w:rPr>
                              <w:t xml:space="preserve"> columns of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*(0)</m:t>
                                  </m:r>
                                </m:sup>
                              </m:sSup>
                            </m:oMath>
                            <w:r>
                              <w:rPr>
                                <w:rFonts w:ascii="Times" w:hAnsi="Times"/>
                                <w:sz w:val="22"/>
                                <w:szCs w:val="22"/>
                              </w:rPr>
                              <w:t xml:space="preserve"> in the forward model to produce a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bSup>
                            </m:oMath>
                            <w:r>
                              <w:rPr>
                                <w:rFonts w:ascii="Times" w:hAnsi="Times"/>
                                <w:sz w:val="22"/>
                                <w:szCs w:val="22"/>
                              </w:rPr>
                              <w:t>.</w:t>
                            </w:r>
                          </w:p>
                          <w:p w14:paraId="34F0FD84" w14:textId="4D1EA060" w:rsidR="00201B16" w:rsidRPr="004B32D0" w:rsidRDefault="00201B16" w:rsidP="008D6AE1">
                            <w:pPr>
                              <w:pStyle w:val="ListParagraph"/>
                              <w:numPr>
                                <w:ilvl w:val="0"/>
                                <w:numId w:val="27"/>
                              </w:numPr>
                              <w:rPr>
                                <w:rFonts w:ascii="Times" w:hAnsi="Times"/>
                                <w:sz w:val="22"/>
                                <w:szCs w:val="22"/>
                              </w:rPr>
                            </w:pPr>
                            <w:r>
                              <w:rPr>
                                <w:rFonts w:ascii="Times" w:hAnsi="Times"/>
                                <w:sz w:val="22"/>
                                <w:szCs w:val="22"/>
                              </w:rPr>
                              <w:t xml:space="preserve">Transform the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bSup>
                            </m:oMath>
                            <w:r>
                              <w:rPr>
                                <w:rFonts w:ascii="Times" w:eastAsiaTheme="minorEastAsia" w:hAnsi="Times"/>
                                <w:sz w:val="22"/>
                              </w:rPr>
                              <w:t xml:space="preserve"> to the original dimension by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ctrlPr>
                                    <w:rPr>
                                      <w:rFonts w:ascii="Cambria Math" w:eastAsiaTheme="minorEastAsia" w:hAnsi="Cambria Math" w:cs="Times New Roman"/>
                                      <w:sz w:val="22"/>
                                    </w:rPr>
                                  </m:ctrlPr>
                                </m:sub>
                                <m:sup>
                                  <m:r>
                                    <m:rPr>
                                      <m:sty m:val="p"/>
                                    </m:rPr>
                                    <w:rPr>
                                      <w:rFonts w:ascii="Cambria Math" w:eastAsiaTheme="minorEastAsia" w:hAnsi="Cambria Math" w:cs="Times New Roman"/>
                                      <w:sz w:val="22"/>
                                    </w:rPr>
                                    <m:t>(1)</m:t>
                                  </m:r>
                                </m:sup>
                              </m:sSubSup>
                              <m:r>
                                <m:rPr>
                                  <m:sty m:val="b"/>
                                </m:rPr>
                                <w:rPr>
                                  <w:rFonts w:ascii="Cambria Math" w:eastAsiaTheme="minorEastAsia" w:hAnsi="Cambria Math" w:cs="Times New Roman"/>
                                  <w:sz w:val="22"/>
                                </w:rPr>
                                <m:t xml:space="preserve">= </m:t>
                              </m:r>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(0)</m:t>
                                  </m:r>
                                </m:sup>
                              </m:sSubSup>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Γ</m:t>
                                  </m:r>
                                </m:e>
                                <m:sup>
                                  <m:r>
                                    <m:rPr>
                                      <m:sty m:val="p"/>
                                    </m:rPr>
                                    <w:rPr>
                                      <w:rFonts w:ascii="Cambria Math" w:eastAsiaTheme="minorEastAsia" w:hAnsi="Cambria Math" w:cs="Times New Roman"/>
                                      <w:sz w:val="22"/>
                                    </w:rPr>
                                    <m:t>(0)</m:t>
                                  </m:r>
                                </m:sup>
                              </m:sSup>
                            </m:oMath>
                            <w:r>
                              <w:rPr>
                                <w:rFonts w:ascii="Times New Roman" w:eastAsiaTheme="minorEastAsia" w:hAnsi="Times New Roman" w:cs="Times New Roman"/>
                                <w:sz w:val="22"/>
                              </w:rPr>
                              <w:t>.</w:t>
                            </w:r>
                          </w:p>
                          <w:p w14:paraId="1C3A91EA" w14:textId="7412C9E3" w:rsidR="00201B16" w:rsidRPr="00DC1FA4" w:rsidRDefault="00201B16" w:rsidP="008D6AE1">
                            <w:pPr>
                              <w:pStyle w:val="ListParagraph"/>
                              <w:numPr>
                                <w:ilvl w:val="0"/>
                                <w:numId w:val="27"/>
                              </w:numPr>
                              <w:rPr>
                                <w:rFonts w:ascii="Times" w:hAnsi="Times"/>
                                <w:sz w:val="22"/>
                                <w:szCs w:val="22"/>
                              </w:rPr>
                            </w:pPr>
                            <w:r>
                              <w:rPr>
                                <w:rFonts w:ascii="Times" w:hAnsi="Times"/>
                                <w:sz w:val="22"/>
                                <w:szCs w:val="22"/>
                              </w:rPr>
                              <w:t xml:space="preserve">Repeat steps (ii) through (iv) until the relative difference between all elements of </w:t>
                            </w:r>
                            <m:oMath>
                              <m:sSup>
                                <m:sSupPr>
                                  <m:ctrlPr>
                                    <w:rPr>
                                      <w:rFonts w:ascii="Cambria Math" w:hAnsi="Cambria Math" w:cs="Times New Roman"/>
                                      <w:b/>
                                      <w:sz w:val="22"/>
                                    </w:rPr>
                                  </m:ctrlPr>
                                </m:sSupPr>
                                <m:e>
                                  <m:r>
                                    <m:rPr>
                                      <m:sty m:val="b"/>
                                    </m:rPr>
                                    <w:rPr>
                                      <w:rFonts w:ascii="Cambria Math" w:hAnsi="Cambria Math" w:cs="Times New Roman"/>
                                      <w:sz w:val="22"/>
                                    </w:rPr>
                                    <m:t>A</m:t>
                                  </m:r>
                                </m:e>
                                <m:sup>
                                  <m:r>
                                    <m:rPr>
                                      <m:sty m:val="p"/>
                                    </m:rPr>
                                    <w:rPr>
                                      <w:rFonts w:ascii="Cambria Math" w:hAnsi="Cambria Math" w:cs="Times New Roman"/>
                                      <w:sz w:val="22"/>
                                    </w:rPr>
                                    <m:t>(i-1)</m:t>
                                  </m:r>
                                </m:sup>
                              </m:sSup>
                            </m:oMath>
                            <w:r>
                              <w:rPr>
                                <w:rFonts w:ascii="Times" w:eastAsiaTheme="minorEastAsia" w:hAnsi="Times"/>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A</m:t>
                                  </m:r>
                                </m:e>
                                <m:sup>
                                  <m:r>
                                    <m:rPr>
                                      <m:sty m:val="p"/>
                                    </m:rPr>
                                    <w:rPr>
                                      <w:rFonts w:ascii="Cambria Math" w:hAnsi="Cambria Math" w:cs="Times New Roman"/>
                                      <w:sz w:val="22"/>
                                    </w:rPr>
                                    <m:t>(i)</m:t>
                                  </m:r>
                                </m:sup>
                              </m:sSup>
                            </m:oMath>
                            <w:r>
                              <w:rPr>
                                <w:rFonts w:ascii="Times" w:eastAsiaTheme="minorEastAsia" w:hAnsi="Times"/>
                                <w:sz w:val="22"/>
                              </w:rPr>
                              <w:t xml:space="preserve"> is sufficiently small.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9B0E0" id="Text Box 5" o:spid="_x0000_s1027" type="#_x0000_t202" style="position:absolute;margin-left:0;margin-top:12.9pt;width:406.05pt;height:153.2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" fillcolor="white [3201]" strokeweight=".5pt">
                <v:textbox>
                  <w:txbxContent>
                    <w:p w14:paraId="4DE1CAA9" w14:textId="02D4FAF9" w:rsidR="00201B16" w:rsidRPr="002066B1" w:rsidRDefault="00201B16" w:rsidP="002066B1">
                      <w:pPr>
                        <w:rPr>
                          <w:rFonts w:ascii="Times" w:hAnsi="Times"/>
                          <w:b/>
                          <w:sz w:val="22"/>
                          <w:szCs w:val="22"/>
                        </w:rPr>
                      </w:pPr>
                      <w:r w:rsidRPr="002066B1">
                        <w:rPr>
                          <w:rFonts w:ascii="Times" w:hAnsi="Times"/>
                          <w:b/>
                          <w:sz w:val="22"/>
                          <w:szCs w:val="22"/>
                        </w:rPr>
                        <w:t>Low-rank Jacobian algorithm</w:t>
                      </w:r>
                    </w:p>
                    <w:p w14:paraId="6A2892FA" w14:textId="0D6E36E0" w:rsidR="00201B16" w:rsidRPr="004B32D0" w:rsidRDefault="00201B16" w:rsidP="008D6AE1">
                      <w:pPr>
                        <w:pStyle w:val="ListParagraph"/>
                        <w:numPr>
                          <w:ilvl w:val="0"/>
                          <w:numId w:val="27"/>
                        </w:numPr>
                        <w:rPr>
                          <w:rFonts w:ascii="Times" w:hAnsi="Times"/>
                          <w:sz w:val="22"/>
                          <w:szCs w:val="22"/>
                        </w:rPr>
                      </w:pPr>
                      <w:r>
                        <w:rPr>
                          <w:rFonts w:ascii="Times" w:hAnsi="Times"/>
                          <w:sz w:val="22"/>
                          <w:szCs w:val="22"/>
                        </w:rPr>
                        <w:t xml:space="preserve">Initialize the Jacobian </w:t>
                      </w:r>
                      <m:oMath>
                        <m:sSup>
                          <m:sSupPr>
                            <m:ctrlPr>
                              <w:rPr>
                                <w:rFonts w:ascii="Cambria Math" w:hAnsi="Cambria Math" w:cs="Times New Roman"/>
                                <w:b/>
                                <w:sz w:val="22"/>
                              </w:rPr>
                            </m:ctrlPr>
                          </m:sSupPr>
                          <m:e>
                            <m:r>
                              <m:rPr>
                                <m:sty m:val="b"/>
                              </m:rPr>
                              <w:rPr>
                                <w:rFonts w:ascii="Cambria Math" w:hAnsi="Cambria Math" w:cs="Times New Roman"/>
                                <w:sz w:val="22"/>
                              </w:rPr>
                              <m:t>K</m:t>
                            </m:r>
                          </m:e>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p>
                      </m:oMath>
                      <w:r>
                        <w:rPr>
                          <w:rFonts w:ascii="Times" w:eastAsiaTheme="minorEastAsia" w:hAnsi="Times"/>
                          <w:sz w:val="22"/>
                        </w:rPr>
                        <w:t>.</w:t>
                      </w:r>
                    </w:p>
                    <w:p w14:paraId="05A359F5" w14:textId="60CF9D80" w:rsidR="00201B16" w:rsidRDefault="00201B16" w:rsidP="008D6AE1">
                      <w:pPr>
                        <w:pStyle w:val="ListParagraph"/>
                        <w:numPr>
                          <w:ilvl w:val="0"/>
                          <w:numId w:val="27"/>
                        </w:numPr>
                        <w:rPr>
                          <w:rFonts w:ascii="Times" w:hAnsi="Times"/>
                          <w:sz w:val="22"/>
                          <w:szCs w:val="22"/>
                        </w:rPr>
                      </w:pPr>
                      <w:r>
                        <w:rPr>
                          <w:rFonts w:ascii="Times" w:hAnsi="Times"/>
                          <w:sz w:val="22"/>
                          <w:szCs w:val="22"/>
                        </w:rPr>
                        <w:t xml:space="preserve">Calculate </w:t>
                      </w:r>
                      <m:oMath>
                        <m:sSup>
                          <m:sSupPr>
                            <m:ctrlPr>
                              <w:rPr>
                                <w:rFonts w:ascii="Cambria Math" w:eastAsiaTheme="minorEastAsia" w:hAnsi="Cambria Math" w:cs="Times New Roman"/>
                                <w:b/>
                                <w:i/>
                                <w:sz w:val="22"/>
                              </w:rPr>
                            </m:ctrlPr>
                          </m:sSupPr>
                          <m:e>
                            <m:r>
                              <m:rPr>
                                <m:sty m:val="b"/>
                              </m:rPr>
                              <w:rPr>
                                <w:rFonts w:ascii="Cambria Math" w:hAnsi="Cambria Math" w:cs="Times New Roman"/>
                                <w:sz w:val="22"/>
                              </w:rPr>
                              <m:t>Q</m:t>
                            </m:r>
                            <m:ctrlPr>
                              <w:rPr>
                                <w:rFonts w:ascii="Cambria Math" w:hAnsi="Cambria Math" w:cs="Times New Roman"/>
                                <w:b/>
                                <w:sz w:val="22"/>
                              </w:rPr>
                            </m:ctrlPr>
                          </m:e>
                          <m:sup>
                            <m:r>
                              <m:rPr>
                                <m:sty m:val="bi"/>
                              </m:rPr>
                              <w:rPr>
                                <w:rFonts w:ascii="Cambria Math" w:hAnsi="Cambria Math" w:cs="Times New Roman"/>
                                <w:sz w:val="22"/>
                              </w:rPr>
                              <m:t>(</m:t>
                            </m:r>
                            <m:r>
                              <w:rPr>
                                <w:rFonts w:ascii="Cambria Math" w:hAnsi="Cambria Math" w:cs="Times New Roman"/>
                                <w:sz w:val="22"/>
                              </w:rPr>
                              <m:t>0</m:t>
                            </m:r>
                            <m:r>
                              <m:rPr>
                                <m:sty m:val="bi"/>
                              </m:rPr>
                              <w:rPr>
                                <w:rFonts w:ascii="Cambria Math" w:hAnsi="Cambria Math" w:cs="Times New Roman"/>
                                <w:sz w:val="22"/>
                              </w:rPr>
                              <m:t>)</m:t>
                            </m:r>
                          </m:sup>
                        </m:sSup>
                      </m:oMath>
                      <w:r>
                        <w:rPr>
                          <w:rFonts w:ascii="Times" w:eastAsiaTheme="minorEastAsia" w:hAnsi="Times"/>
                          <w:sz w:val="22"/>
                        </w:rPr>
                        <w:t xml:space="preserve"> and determine </w:t>
                      </w:r>
                      <w:r w:rsidRPr="00802D34">
                        <w:rPr>
                          <w:rFonts w:ascii="Times" w:eastAsiaTheme="minorEastAsia" w:hAnsi="Times"/>
                          <w:i/>
                          <w:sz w:val="22"/>
                        </w:rPr>
                        <w:t>k</w:t>
                      </w:r>
                      <w:r>
                        <w:rPr>
                          <w:rFonts w:ascii="Times" w:eastAsiaTheme="minorEastAsia" w:hAnsi="Times"/>
                          <w:sz w:val="22"/>
                        </w:rPr>
                        <w:t xml:space="preserve">. </w:t>
                      </w:r>
                      <w:r w:rsidRPr="00802D34">
                        <w:rPr>
                          <w:rFonts w:ascii="Times" w:hAnsi="Times"/>
                          <w:sz w:val="22"/>
                          <w:szCs w:val="22"/>
                        </w:rPr>
                        <w:t>Calculate</w:t>
                      </w:r>
                      <w:r>
                        <w:rPr>
                          <w:rFonts w:ascii="Times" w:hAnsi="Times"/>
                          <w:sz w:val="22"/>
                          <w:szCs w:val="22"/>
                        </w:rPr>
                        <w:t xml:space="preserve"> the reduction operator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p"/>
                              </m:rPr>
                              <w:rPr>
                                <w:rFonts w:ascii="Cambria Math" w:hAnsi="Cambria Math" w:cs="Times New Roman"/>
                                <w:sz w:val="22"/>
                              </w:rPr>
                              <m:t>(0)</m:t>
                            </m:r>
                          </m:sup>
                        </m:sSup>
                      </m:oMath>
                      <w:r>
                        <w:rPr>
                          <w:rFonts w:ascii="Times New Roman" w:eastAsiaTheme="minorEastAsia" w:hAnsi="Times New Roman" w:cs="Times New Roman"/>
                          <w:sz w:val="22"/>
                        </w:rPr>
                        <w:t xml:space="preserve"> and the prolongation operator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*(0)</m:t>
                            </m:r>
                          </m:sup>
                        </m:sSup>
                      </m:oMath>
                      <w:r>
                        <w:rPr>
                          <w:rFonts w:ascii="Times New Roman" w:eastAsiaTheme="minorEastAsia" w:hAnsi="Times New Roman" w:cs="Times New Roman"/>
                          <w:sz w:val="22"/>
                        </w:rPr>
                        <w:t>.</w:t>
                      </w:r>
                    </w:p>
                    <w:p w14:paraId="319B7C01" w14:textId="4B0FC7F4" w:rsidR="00201B16" w:rsidRDefault="00201B16" w:rsidP="008D6AE1">
                      <w:pPr>
                        <w:pStyle w:val="ListParagraph"/>
                        <w:numPr>
                          <w:ilvl w:val="0"/>
                          <w:numId w:val="27"/>
                        </w:numPr>
                        <w:rPr>
                          <w:rFonts w:ascii="Times" w:hAnsi="Times"/>
                          <w:sz w:val="22"/>
                          <w:szCs w:val="22"/>
                        </w:rPr>
                      </w:pPr>
                      <w:r>
                        <w:rPr>
                          <w:rFonts w:ascii="Times" w:hAnsi="Times"/>
                          <w:sz w:val="22"/>
                          <w:szCs w:val="22"/>
                        </w:rPr>
                        <w:t xml:space="preserve">Perturb the </w:t>
                      </w:r>
                      <w:r>
                        <w:rPr>
                          <w:rFonts w:ascii="Times" w:hAnsi="Times"/>
                          <w:i/>
                          <w:sz w:val="22"/>
                          <w:szCs w:val="22"/>
                        </w:rPr>
                        <w:t>k</w:t>
                      </w:r>
                      <w:r>
                        <w:rPr>
                          <w:rFonts w:ascii="Times" w:hAnsi="Times"/>
                          <w:sz w:val="22"/>
                          <w:szCs w:val="22"/>
                        </w:rPr>
                        <w:t xml:space="preserve"> columns of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*(0)</m:t>
                            </m:r>
                          </m:sup>
                        </m:sSup>
                      </m:oMath>
                      <w:r>
                        <w:rPr>
                          <w:rFonts w:ascii="Times" w:hAnsi="Times"/>
                          <w:sz w:val="22"/>
                          <w:szCs w:val="22"/>
                        </w:rPr>
                        <w:t xml:space="preserve"> in the forward model to produce a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bSup>
                      </m:oMath>
                      <w:r>
                        <w:rPr>
                          <w:rFonts w:ascii="Times" w:hAnsi="Times"/>
                          <w:sz w:val="22"/>
                          <w:szCs w:val="22"/>
                        </w:rPr>
                        <w:t>.</w:t>
                      </w:r>
                    </w:p>
                    <w:p w14:paraId="34F0FD84" w14:textId="4D1EA060" w:rsidR="00201B16" w:rsidRPr="004B32D0" w:rsidRDefault="00201B16" w:rsidP="008D6AE1">
                      <w:pPr>
                        <w:pStyle w:val="ListParagraph"/>
                        <w:numPr>
                          <w:ilvl w:val="0"/>
                          <w:numId w:val="27"/>
                        </w:numPr>
                        <w:rPr>
                          <w:rFonts w:ascii="Times" w:hAnsi="Times"/>
                          <w:sz w:val="22"/>
                          <w:szCs w:val="22"/>
                        </w:rPr>
                      </w:pPr>
                      <w:r>
                        <w:rPr>
                          <w:rFonts w:ascii="Times" w:hAnsi="Times"/>
                          <w:sz w:val="22"/>
                          <w:szCs w:val="22"/>
                        </w:rPr>
                        <w:t xml:space="preserve">Transform the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bSup>
                      </m:oMath>
                      <w:r>
                        <w:rPr>
                          <w:rFonts w:ascii="Times" w:eastAsiaTheme="minorEastAsia" w:hAnsi="Times"/>
                          <w:sz w:val="22"/>
                        </w:rPr>
                        <w:t xml:space="preserve"> to the original dimension by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ctrlPr>
                              <w:rPr>
                                <w:rFonts w:ascii="Cambria Math" w:eastAsiaTheme="minorEastAsia" w:hAnsi="Cambria Math" w:cs="Times New Roman"/>
                                <w:sz w:val="22"/>
                              </w:rPr>
                            </m:ctrlPr>
                          </m:sub>
                          <m:sup>
                            <m:r>
                              <m:rPr>
                                <m:sty m:val="p"/>
                              </m:rPr>
                              <w:rPr>
                                <w:rFonts w:ascii="Cambria Math" w:eastAsiaTheme="minorEastAsia" w:hAnsi="Cambria Math" w:cs="Times New Roman"/>
                                <w:sz w:val="22"/>
                              </w:rPr>
                              <m:t>(1)</m:t>
                            </m:r>
                          </m:sup>
                        </m:sSubSup>
                        <m:r>
                          <m:rPr>
                            <m:sty m:val="b"/>
                          </m:rPr>
                          <w:rPr>
                            <w:rFonts w:ascii="Cambria Math" w:eastAsiaTheme="minorEastAsia" w:hAnsi="Cambria Math" w:cs="Times New Roman"/>
                            <w:sz w:val="22"/>
                          </w:rPr>
                          <m:t xml:space="preserve">= </m:t>
                        </m:r>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(0)</m:t>
                            </m:r>
                          </m:sup>
                        </m:sSubSup>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Γ</m:t>
                            </m:r>
                          </m:e>
                          <m:sup>
                            <m:r>
                              <m:rPr>
                                <m:sty m:val="p"/>
                              </m:rPr>
                              <w:rPr>
                                <w:rFonts w:ascii="Cambria Math" w:eastAsiaTheme="minorEastAsia" w:hAnsi="Cambria Math" w:cs="Times New Roman"/>
                                <w:sz w:val="22"/>
                              </w:rPr>
                              <m:t>(0)</m:t>
                            </m:r>
                          </m:sup>
                        </m:sSup>
                      </m:oMath>
                      <w:r>
                        <w:rPr>
                          <w:rFonts w:ascii="Times New Roman" w:eastAsiaTheme="minorEastAsia" w:hAnsi="Times New Roman" w:cs="Times New Roman"/>
                          <w:sz w:val="22"/>
                        </w:rPr>
                        <w:t>.</w:t>
                      </w:r>
                    </w:p>
                    <w:p w14:paraId="1C3A91EA" w14:textId="7412C9E3" w:rsidR="00201B16" w:rsidRPr="00DC1FA4" w:rsidRDefault="00201B16" w:rsidP="008D6AE1">
                      <w:pPr>
                        <w:pStyle w:val="ListParagraph"/>
                        <w:numPr>
                          <w:ilvl w:val="0"/>
                          <w:numId w:val="27"/>
                        </w:numPr>
                        <w:rPr>
                          <w:rFonts w:ascii="Times" w:hAnsi="Times"/>
                          <w:sz w:val="22"/>
                          <w:szCs w:val="22"/>
                        </w:rPr>
                      </w:pPr>
                      <w:r>
                        <w:rPr>
                          <w:rFonts w:ascii="Times" w:hAnsi="Times"/>
                          <w:sz w:val="22"/>
                          <w:szCs w:val="22"/>
                        </w:rPr>
                        <w:t xml:space="preserve">Repeat steps (ii) through (iv) until the relative difference between all elements of </w:t>
                      </w:r>
                      <m:oMath>
                        <m:sSup>
                          <m:sSupPr>
                            <m:ctrlPr>
                              <w:rPr>
                                <w:rFonts w:ascii="Cambria Math" w:hAnsi="Cambria Math" w:cs="Times New Roman"/>
                                <w:b/>
                                <w:sz w:val="22"/>
                              </w:rPr>
                            </m:ctrlPr>
                          </m:sSupPr>
                          <m:e>
                            <m:r>
                              <m:rPr>
                                <m:sty m:val="b"/>
                              </m:rPr>
                              <w:rPr>
                                <w:rFonts w:ascii="Cambria Math" w:hAnsi="Cambria Math" w:cs="Times New Roman"/>
                                <w:sz w:val="22"/>
                              </w:rPr>
                              <m:t>A</m:t>
                            </m:r>
                          </m:e>
                          <m:sup>
                            <m:r>
                              <m:rPr>
                                <m:sty m:val="p"/>
                              </m:rPr>
                              <w:rPr>
                                <w:rFonts w:ascii="Cambria Math" w:hAnsi="Cambria Math" w:cs="Times New Roman"/>
                                <w:sz w:val="22"/>
                              </w:rPr>
                              <m:t>(i-1)</m:t>
                            </m:r>
                          </m:sup>
                        </m:sSup>
                      </m:oMath>
                      <w:r>
                        <w:rPr>
                          <w:rFonts w:ascii="Times" w:eastAsiaTheme="minorEastAsia" w:hAnsi="Times"/>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A</m:t>
                            </m:r>
                          </m:e>
                          <m:sup>
                            <m:r>
                              <m:rPr>
                                <m:sty m:val="p"/>
                              </m:rPr>
                              <w:rPr>
                                <w:rFonts w:ascii="Cambria Math" w:hAnsi="Cambria Math" w:cs="Times New Roman"/>
                                <w:sz w:val="22"/>
                              </w:rPr>
                              <m:t>(i)</m:t>
                            </m:r>
                          </m:sup>
                        </m:sSup>
                      </m:oMath>
                      <w:r>
                        <w:rPr>
                          <w:rFonts w:ascii="Times" w:eastAsiaTheme="minorEastAsia" w:hAnsi="Times"/>
                          <w:sz w:val="22"/>
                        </w:rPr>
                        <w:t xml:space="preserve"> is sufficiently small.</w:t>
                      </w:r>
                    </w:p>
                  </w:txbxContent>
                </v:textbox>
                <w10:wrap type="topAndBottom" anchorx="margin"/>
              </v:shape>
            </w:pict>
          </mc:Fallback>
        </mc:AlternateContent>
      </w:r>
    </w:p>
    <w:p w14:paraId="25DC1E4B" w14:textId="6D35C0F5" w:rsidR="002D2EF2" w:rsidRDefault="002D2EF2" w:rsidP="007A4AD3">
      <w:pPr>
        <w:rPr>
          <w:rFonts w:ascii="Times New Roman" w:hAnsi="Times New Roman" w:cs="Times New Roman"/>
          <w:sz w:val="22"/>
        </w:rPr>
      </w:pPr>
      <w:r>
        <w:rPr>
          <w:rFonts w:ascii="Times New Roman" w:hAnsi="Times New Roman" w:cs="Times New Roman"/>
          <w:sz w:val="22"/>
        </w:rPr>
        <w:t>Box 2</w:t>
      </w:r>
    </w:p>
    <w:p w14:paraId="5C5FEAAA" w14:textId="58FE9338" w:rsidR="00DC1FA4" w:rsidRDefault="00367832" w:rsidP="007A4AD3">
      <w:pPr>
        <w:rPr>
          <w:rFonts w:ascii="Times New Roman" w:eastAsiaTheme="minorEastAsia" w:hAnsi="Times New Roman" w:cs="Times New Roman"/>
          <w:sz w:val="22"/>
        </w:rPr>
      </w:pPr>
      <w:r>
        <w:rPr>
          <w:rFonts w:ascii="Times New Roman" w:hAnsi="Times New Roman" w:cs="Times New Roman"/>
          <w:sz w:val="22"/>
        </w:rPr>
        <w:lastRenderedPageBreak/>
        <w:t xml:space="preserve">The low-rank approximation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ctrlPr>
              <w:rPr>
                <w:rFonts w:ascii="Cambria Math" w:eastAsiaTheme="minorEastAsia" w:hAnsi="Cambria Math" w:cs="Times New Roman"/>
                <w:sz w:val="22"/>
              </w:rPr>
            </m:ctrlPr>
          </m:sub>
          <m:sup>
            <m:r>
              <m:rPr>
                <m:sty m:val="p"/>
              </m:rPr>
              <w:rPr>
                <w:rFonts w:ascii="Cambria Math" w:eastAsiaTheme="minorEastAsia" w:hAnsi="Cambria Math" w:cs="Times New Roman"/>
                <w:sz w:val="22"/>
              </w:rPr>
              <m:t>(</m:t>
            </m:r>
            <m:r>
              <w:rPr>
                <w:rFonts w:ascii="Cambria Math" w:eastAsiaTheme="minorEastAsia" w:hAnsi="Cambria Math" w:cs="Times New Roman"/>
                <w:sz w:val="22"/>
              </w:rPr>
              <m:t>i</m:t>
            </m:r>
            <m:r>
              <m:rPr>
                <m:sty m:val="p"/>
              </m:rPr>
              <w:rPr>
                <w:rFonts w:ascii="Cambria Math" w:eastAsiaTheme="minorEastAsia" w:hAnsi="Cambria Math" w:cs="Times New Roman"/>
                <w:sz w:val="22"/>
              </w:rPr>
              <m:t>)</m:t>
            </m:r>
          </m:sup>
        </m:sSubSup>
      </m:oMath>
      <w:r>
        <w:rPr>
          <w:rFonts w:ascii="Times New Roman" w:eastAsiaTheme="minorEastAsia" w:hAnsi="Times New Roman" w:cs="Times New Roman"/>
          <w:b/>
          <w:sz w:val="22"/>
        </w:rPr>
        <w:t xml:space="preserve"> </w:t>
      </w:r>
      <w:r w:rsidRPr="00367832">
        <w:rPr>
          <w:rFonts w:ascii="Times New Roman" w:eastAsiaTheme="minorEastAsia" w:hAnsi="Times New Roman" w:cs="Times New Roman"/>
          <w:sz w:val="22"/>
        </w:rPr>
        <w:t>c</w:t>
      </w:r>
      <w:r>
        <w:rPr>
          <w:rFonts w:ascii="Times New Roman" w:eastAsiaTheme="minorEastAsia" w:hAnsi="Times New Roman" w:cs="Times New Roman"/>
          <w:sz w:val="22"/>
        </w:rPr>
        <w:t xml:space="preserve">an be updated </w:t>
      </w:r>
      <w:r w:rsidR="006D55A8">
        <w:rPr>
          <w:rFonts w:ascii="Times New Roman" w:eastAsiaTheme="minorEastAsia" w:hAnsi="Times New Roman" w:cs="Times New Roman"/>
          <w:sz w:val="22"/>
        </w:rPr>
        <w:t xml:space="preserve">by recalculating the eigenvectors and the model response. Convergence can be determined by comparing the relative difference between the averaging kernels associated with the previous and current low-rank Jacobian approximations,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A</m:t>
            </m:r>
          </m:e>
          <m:sub>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K</m:t>
                </m:r>
              </m:e>
              <m:sub>
                <m:r>
                  <m:rPr>
                    <m:sty m:val="b"/>
                  </m:rPr>
                  <w:rPr>
                    <w:rFonts w:ascii="Cambria Math" w:eastAsiaTheme="minorEastAsia" w:hAnsi="Cambria Math" w:cs="Times New Roman"/>
                    <w:sz w:val="22"/>
                  </w:rPr>
                  <m:t>Π</m:t>
                </m:r>
              </m:sub>
            </m:sSub>
            <m:ctrlPr>
              <w:rPr>
                <w:rFonts w:ascii="Cambria Math" w:eastAsiaTheme="minorEastAsia" w:hAnsi="Cambria Math" w:cs="Times New Roman"/>
                <w:b/>
                <w:i/>
                <w:sz w:val="22"/>
              </w:rPr>
            </m:ctrlPr>
          </m:sub>
          <m:sup>
            <m:r>
              <w:rPr>
                <w:rFonts w:ascii="Cambria Math" w:eastAsiaTheme="minorEastAsia" w:hAnsi="Cambria Math" w:cs="Times New Roman"/>
                <w:sz w:val="22"/>
              </w:rPr>
              <m:t>(</m:t>
            </m:r>
            <m:r>
              <m:rPr>
                <m:sty m:val="p"/>
              </m:rPr>
              <w:rPr>
                <w:rFonts w:ascii="Cambria Math" w:eastAsiaTheme="minorEastAsia" w:hAnsi="Cambria Math" w:cs="Times New Roman"/>
                <w:sz w:val="22"/>
              </w:rPr>
              <m:t>i-1</m:t>
            </m:r>
            <m:r>
              <w:rPr>
                <w:rFonts w:ascii="Cambria Math" w:eastAsiaTheme="minorEastAsia" w:hAnsi="Cambria Math" w:cs="Times New Roman"/>
                <w:sz w:val="22"/>
              </w:rPr>
              <m:t>)</m:t>
            </m:r>
          </m:sup>
        </m:sSubSup>
      </m:oMath>
      <w:r w:rsidR="006D55A8">
        <w:rPr>
          <w:rFonts w:ascii="Times New Roman" w:eastAsiaTheme="minorEastAsia" w:hAnsi="Times New Roman" w:cs="Times New Roman"/>
          <w:b/>
          <w:sz w:val="22"/>
        </w:rPr>
        <w:t xml:space="preserve"> </w:t>
      </w:r>
      <w:r w:rsidR="006D55A8">
        <w:rPr>
          <w:rFonts w:ascii="Times New Roman" w:eastAsiaTheme="minorEastAsia" w:hAnsi="Times New Roman" w:cs="Times New Roman"/>
          <w:sz w:val="22"/>
        </w:rPr>
        <w:t xml:space="preserve">and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A</m:t>
            </m:r>
          </m:e>
          <m:sub>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K</m:t>
                </m:r>
              </m:e>
              <m:sub>
                <m:r>
                  <m:rPr>
                    <m:sty m:val="b"/>
                  </m:rPr>
                  <w:rPr>
                    <w:rFonts w:ascii="Cambria Math" w:eastAsiaTheme="minorEastAsia" w:hAnsi="Cambria Math" w:cs="Times New Roman"/>
                    <w:sz w:val="22"/>
                  </w:rPr>
                  <m:t>Π</m:t>
                </m:r>
              </m:sub>
            </m:sSub>
            <m:ctrlPr>
              <w:rPr>
                <w:rFonts w:ascii="Cambria Math" w:eastAsiaTheme="minorEastAsia" w:hAnsi="Cambria Math" w:cs="Times New Roman"/>
                <w:b/>
                <w:i/>
                <w:sz w:val="22"/>
              </w:rPr>
            </m:ctrlPr>
          </m:sub>
          <m:sup>
            <m:r>
              <w:rPr>
                <w:rFonts w:ascii="Cambria Math" w:eastAsiaTheme="minorEastAsia" w:hAnsi="Cambria Math" w:cs="Times New Roman"/>
                <w:sz w:val="22"/>
              </w:rPr>
              <m:t>(</m:t>
            </m:r>
            <m:r>
              <m:rPr>
                <m:sty m:val="p"/>
              </m:rPr>
              <w:rPr>
                <w:rFonts w:ascii="Cambria Math" w:eastAsiaTheme="minorEastAsia" w:hAnsi="Cambria Math" w:cs="Times New Roman"/>
                <w:sz w:val="22"/>
              </w:rPr>
              <m:t>i</m:t>
            </m:r>
            <m:r>
              <w:rPr>
                <w:rFonts w:ascii="Cambria Math" w:eastAsiaTheme="minorEastAsia" w:hAnsi="Cambria Math" w:cs="Times New Roman"/>
                <w:sz w:val="22"/>
              </w:rPr>
              <m:t>)</m:t>
            </m:r>
          </m:sup>
        </m:sSubSup>
      </m:oMath>
      <w:r w:rsidR="006D55A8">
        <w:rPr>
          <w:rFonts w:ascii="Times New Roman" w:eastAsiaTheme="minorEastAsia" w:hAnsi="Times New Roman" w:cs="Times New Roman"/>
          <w:sz w:val="22"/>
        </w:rPr>
        <w:t>, respectively. Box 2 describes the full algorithm for developing a low-rank Jacobian.</w:t>
      </w:r>
    </w:p>
    <w:p w14:paraId="3962C122" w14:textId="00A7D114" w:rsidR="00FC4945" w:rsidRDefault="00FC4945" w:rsidP="007A4AD3">
      <w:pPr>
        <w:rPr>
          <w:rFonts w:ascii="Times New Roman" w:eastAsiaTheme="minorEastAsia" w:hAnsi="Times New Roman" w:cs="Times New Roman"/>
          <w:sz w:val="22"/>
        </w:rPr>
      </w:pPr>
    </w:p>
    <w:p w14:paraId="410C8DC2" w14:textId="03E1B80A" w:rsidR="00FC4945" w:rsidRDefault="00FC4945" w:rsidP="007A4AD3">
      <w:pPr>
        <w:rPr>
          <w:rFonts w:ascii="Times New Roman" w:eastAsiaTheme="minorEastAsia" w:hAnsi="Times New Roman" w:cs="Times New Roman"/>
          <w:sz w:val="22"/>
        </w:rPr>
      </w:pPr>
      <w:commentRangeStart w:id="239"/>
      <w:r>
        <w:rPr>
          <w:rFonts w:ascii="Times New Roman" w:eastAsiaTheme="minorEastAsia" w:hAnsi="Times New Roman" w:cs="Times New Roman"/>
          <w:sz w:val="22"/>
        </w:rPr>
        <w:t>The resulting Jacobian is a low-rank approximation of the linear forward model. It accurately quantifies the forward model where the inverse system has high information content and loses accuracy in areas with lower information content. Consequently, the resulting posterior solution</w:t>
      </w:r>
      <w:r w:rsidR="004945DF">
        <w:rPr>
          <w:rFonts w:ascii="Times New Roman" w:eastAsiaTheme="minorEastAsia" w:hAnsi="Times New Roman" w:cs="Times New Roman"/>
          <w:sz w:val="22"/>
        </w:rPr>
        <w:t xml:space="preserve"> is accurate</w:t>
      </w:r>
      <w:r>
        <w:rPr>
          <w:rFonts w:ascii="Times New Roman" w:eastAsiaTheme="minorEastAsia" w:hAnsi="Times New Roman" w:cs="Times New Roman"/>
          <w:sz w:val="22"/>
        </w:rPr>
        <w:t xml:space="preserve"> in areas with high information content</w:t>
      </w:r>
      <w:r w:rsidR="004945DF">
        <w:rPr>
          <w:rFonts w:ascii="Times New Roman" w:eastAsiaTheme="minorEastAsia" w:hAnsi="Times New Roman" w:cs="Times New Roman"/>
          <w:sz w:val="22"/>
        </w:rPr>
        <w:t xml:space="preserve"> and has increasing errors with decreasing information content.</w:t>
      </w:r>
      <w:commentRangeEnd w:id="239"/>
      <w:r w:rsidR="00E1161F">
        <w:rPr>
          <w:rStyle w:val="CommentReference"/>
        </w:rPr>
        <w:commentReference w:id="239"/>
      </w:r>
      <w:r w:rsidR="004945DF">
        <w:rPr>
          <w:rFonts w:ascii="Times New Roman" w:eastAsiaTheme="minorEastAsia" w:hAnsi="Times New Roman" w:cs="Times New Roman"/>
          <w:sz w:val="22"/>
        </w:rPr>
        <w:t xml:space="preserve"> </w:t>
      </w:r>
      <w:r w:rsidR="00C05F18">
        <w:rPr>
          <w:rFonts w:ascii="Times New Roman" w:eastAsiaTheme="minorEastAsia" w:hAnsi="Times New Roman" w:cs="Times New Roman"/>
          <w:sz w:val="22"/>
        </w:rPr>
        <w:t xml:space="preserve">A filter can be applied </w:t>
      </w:r>
      <w:r w:rsidR="00E6716A">
        <w:rPr>
          <w:rFonts w:ascii="Times New Roman" w:eastAsiaTheme="minorEastAsia" w:hAnsi="Times New Roman" w:cs="Times New Roman"/>
          <w:sz w:val="22"/>
        </w:rPr>
        <w:t xml:space="preserve">that sets the posterior solution to the prior value in grid cells where the averaging kernel corresponding to the approximated Jacobian is small. [Insert exact threshold here.] </w:t>
      </w:r>
      <w:r w:rsidR="005D433D">
        <w:rPr>
          <w:rFonts w:ascii="Times New Roman" w:eastAsiaTheme="minorEastAsia" w:hAnsi="Times New Roman" w:cs="Times New Roman"/>
          <w:sz w:val="22"/>
        </w:rPr>
        <w:t>This approach solves the inversion in a manner consistent with the information content of the inverse system.</w:t>
      </w:r>
    </w:p>
    <w:p w14:paraId="2AD2F7A9" w14:textId="2A18BCA1" w:rsidR="00E772C0" w:rsidRDefault="00E772C0" w:rsidP="007A4AD3">
      <w:pPr>
        <w:rPr>
          <w:rFonts w:ascii="Times New Roman" w:eastAsiaTheme="minorEastAsia" w:hAnsi="Times New Roman" w:cs="Times New Roman"/>
          <w:sz w:val="22"/>
        </w:rPr>
      </w:pPr>
    </w:p>
    <w:p w14:paraId="01214D35" w14:textId="34403929" w:rsidR="009D2F5C" w:rsidRDefault="00257EEA" w:rsidP="0092104F">
      <w:pPr>
        <w:rPr>
          <w:rFonts w:ascii="Times New Roman" w:hAnsi="Times New Roman" w:cs="Times New Roman"/>
          <w:b/>
          <w:sz w:val="22"/>
        </w:rPr>
      </w:pPr>
      <w:r w:rsidRPr="00257EEA">
        <w:rPr>
          <w:rFonts w:ascii="Times New Roman" w:hAnsi="Times New Roman" w:cs="Times New Roman"/>
          <w:b/>
          <w:sz w:val="22"/>
        </w:rPr>
        <w:t>Section 3: Results</w:t>
      </w:r>
      <w:r w:rsidR="00F40BA8">
        <w:rPr>
          <w:rFonts w:ascii="Times New Roman" w:hAnsi="Times New Roman" w:cs="Times New Roman"/>
          <w:b/>
          <w:sz w:val="22"/>
        </w:rPr>
        <w:t xml:space="preserve"> and Discussion</w:t>
      </w:r>
    </w:p>
    <w:p w14:paraId="60C3DBE6" w14:textId="343D8E0D" w:rsidR="00257EEA" w:rsidRPr="00257EEA" w:rsidRDefault="00257EEA" w:rsidP="0092104F">
      <w:pPr>
        <w:rPr>
          <w:rFonts w:ascii="Times New Roman" w:hAnsi="Times New Roman" w:cs="Times New Roman"/>
          <w:sz w:val="22"/>
        </w:rPr>
      </w:pPr>
    </w:p>
    <w:p w14:paraId="5ED23DED" w14:textId="0A4674A8" w:rsidR="00FC4945" w:rsidRDefault="00257EEA" w:rsidP="0092104F">
      <w:pPr>
        <w:rPr>
          <w:rFonts w:ascii="Times New Roman" w:hAnsi="Times New Roman" w:cs="Times New Roman"/>
          <w:sz w:val="22"/>
        </w:rPr>
      </w:pPr>
      <w:r>
        <w:rPr>
          <w:rFonts w:ascii="Times New Roman" w:hAnsi="Times New Roman" w:cs="Times New Roman"/>
          <w:sz w:val="22"/>
        </w:rPr>
        <w:t xml:space="preserve">We demonstrate both the reduced-dimension and low-rank Jacobian approaches in an </w:t>
      </w:r>
      <w:commentRangeStart w:id="240"/>
      <w:r>
        <w:rPr>
          <w:rFonts w:ascii="Times New Roman" w:hAnsi="Times New Roman" w:cs="Times New Roman"/>
          <w:sz w:val="22"/>
        </w:rPr>
        <w:t xml:space="preserve">analytic Bayesian inversion of atmospheric methane columns observed by the GOSAT satellite over North America in July 2009. </w:t>
      </w:r>
      <w:r w:rsidR="00FC4945">
        <w:rPr>
          <w:rFonts w:ascii="Times New Roman" w:hAnsi="Times New Roman" w:cs="Times New Roman"/>
          <w:sz w:val="22"/>
        </w:rPr>
        <w:t xml:space="preserve">We construct </w:t>
      </w:r>
      <w:r w:rsidR="005D433D">
        <w:rPr>
          <w:rFonts w:ascii="Times New Roman" w:hAnsi="Times New Roman" w:cs="Times New Roman"/>
          <w:sz w:val="22"/>
        </w:rPr>
        <w:t xml:space="preserve">a </w:t>
      </w:r>
      <w:r w:rsidR="00FC4945">
        <w:rPr>
          <w:rFonts w:ascii="Times New Roman" w:hAnsi="Times New Roman" w:cs="Times New Roman"/>
          <w:sz w:val="22"/>
        </w:rPr>
        <w:t xml:space="preserve">Jacobian at 1º x 1.25º resolution, a reduced-dimension Jacobian with ~300 state vector elements, and a rank </w:t>
      </w:r>
      <w:r w:rsidR="005D433D">
        <w:rPr>
          <w:rFonts w:ascii="Times New Roman" w:hAnsi="Times New Roman" w:cs="Times New Roman"/>
          <w:sz w:val="22"/>
        </w:rPr>
        <w:t xml:space="preserve">200 </w:t>
      </w:r>
      <w:r w:rsidR="00FC4945">
        <w:rPr>
          <w:rFonts w:ascii="Times New Roman" w:hAnsi="Times New Roman" w:cs="Times New Roman"/>
          <w:sz w:val="22"/>
        </w:rPr>
        <w:t>Jacobian.</w:t>
      </w:r>
      <w:commentRangeEnd w:id="240"/>
      <w:r w:rsidR="00E1161F">
        <w:rPr>
          <w:rStyle w:val="CommentReference"/>
        </w:rPr>
        <w:commentReference w:id="240"/>
      </w:r>
      <w:r w:rsidR="005D433D">
        <w:rPr>
          <w:rFonts w:ascii="Times New Roman" w:hAnsi="Times New Roman" w:cs="Times New Roman"/>
          <w:sz w:val="22"/>
        </w:rPr>
        <w:t xml:space="preserve"> We also construct a reduced-dimension Jacobian following the Gaussian mixture model (GMM) method described by Turner and Jacob (2015). We use those Jacobians within the inverse framework described by Maasakkers et al. (2019), adapted from the global system to the North American domain</w:t>
      </w:r>
      <w:r w:rsidR="00A147E6">
        <w:rPr>
          <w:rFonts w:ascii="Times New Roman" w:hAnsi="Times New Roman" w:cs="Times New Roman"/>
          <w:sz w:val="22"/>
        </w:rPr>
        <w:t>. We solve for posterior scaling factors</w:t>
      </w:r>
      <w:r w:rsidR="005D433D">
        <w:rPr>
          <w:rFonts w:ascii="Times New Roman" w:hAnsi="Times New Roman" w:cs="Times New Roman"/>
          <w:sz w:val="22"/>
        </w:rPr>
        <w:t xml:space="preserve"> and compare results. [Insert summary of results.]</w:t>
      </w:r>
    </w:p>
    <w:p w14:paraId="1D916A9D" w14:textId="77777777" w:rsidR="00FC4945" w:rsidRDefault="00FC4945" w:rsidP="0092104F">
      <w:pPr>
        <w:rPr>
          <w:rFonts w:ascii="Times New Roman" w:hAnsi="Times New Roman" w:cs="Times New Roman"/>
          <w:sz w:val="22"/>
        </w:rPr>
      </w:pPr>
    </w:p>
    <w:p w14:paraId="2587C298" w14:textId="3B3F49BC" w:rsidR="00CE1208" w:rsidRDefault="00B55BBB" w:rsidP="0092104F">
      <w:pPr>
        <w:rPr>
          <w:rFonts w:ascii="Times New Roman" w:hAnsi="Times New Roman" w:cs="Times New Roman"/>
          <w:sz w:val="22"/>
        </w:rPr>
      </w:pPr>
      <w:r>
        <w:rPr>
          <w:rFonts w:ascii="Times New Roman" w:hAnsi="Times New Roman" w:cs="Times New Roman"/>
          <w:sz w:val="22"/>
        </w:rPr>
        <w:t>In all inversions,</w:t>
      </w:r>
      <w:r w:rsidR="00257EEA">
        <w:rPr>
          <w:rFonts w:ascii="Times New Roman" w:hAnsi="Times New Roman" w:cs="Times New Roman"/>
          <w:sz w:val="22"/>
        </w:rPr>
        <w:t xml:space="preserve"> </w:t>
      </w:r>
      <w:r>
        <w:rPr>
          <w:rFonts w:ascii="Times New Roman" w:hAnsi="Times New Roman" w:cs="Times New Roman"/>
          <w:sz w:val="22"/>
        </w:rPr>
        <w:t>w</w:t>
      </w:r>
      <w:r w:rsidR="00257EEA">
        <w:rPr>
          <w:rFonts w:ascii="Times New Roman" w:hAnsi="Times New Roman" w:cs="Times New Roman"/>
          <w:sz w:val="22"/>
        </w:rPr>
        <w:t xml:space="preserve">e use the </w:t>
      </w:r>
      <w:r w:rsidR="0053483B">
        <w:rPr>
          <w:rFonts w:ascii="Times New Roman" w:hAnsi="Times New Roman" w:cs="Times New Roman"/>
          <w:sz w:val="22"/>
        </w:rPr>
        <w:t xml:space="preserve">nested North American </w:t>
      </w:r>
      <w:r w:rsidR="00257EEA">
        <w:rPr>
          <w:rFonts w:ascii="Times New Roman" w:hAnsi="Times New Roman" w:cs="Times New Roman"/>
          <w:sz w:val="22"/>
        </w:rPr>
        <w:t xml:space="preserve">GEOS-Chem CTM </w:t>
      </w:r>
      <w:r w:rsidR="009F7374">
        <w:rPr>
          <w:rFonts w:ascii="Times New Roman" w:hAnsi="Times New Roman" w:cs="Times New Roman"/>
          <w:sz w:val="22"/>
        </w:rPr>
        <w:t xml:space="preserve">version 12.4.0 </w:t>
      </w:r>
      <w:r w:rsidR="00257EEA">
        <w:rPr>
          <w:rFonts w:ascii="Times New Roman" w:hAnsi="Times New Roman" w:cs="Times New Roman"/>
          <w:sz w:val="22"/>
        </w:rPr>
        <w:t>as forward model to simulate atmospheric methane column concentrations</w:t>
      </w:r>
      <w:r w:rsidR="0053483B">
        <w:rPr>
          <w:rFonts w:ascii="Times New Roman" w:hAnsi="Times New Roman" w:cs="Times New Roman"/>
          <w:sz w:val="22"/>
        </w:rPr>
        <w:t xml:space="preserve"> at</w:t>
      </w:r>
      <w:r w:rsidR="00852156">
        <w:rPr>
          <w:rFonts w:ascii="Times New Roman" w:hAnsi="Times New Roman" w:cs="Times New Roman"/>
          <w:sz w:val="22"/>
        </w:rPr>
        <w:t xml:space="preserve"> </w:t>
      </w:r>
      <w:r w:rsidR="002D2EF2">
        <w:rPr>
          <w:rFonts w:ascii="Times New Roman" w:hAnsi="Times New Roman" w:cs="Times New Roman"/>
          <w:sz w:val="22"/>
        </w:rPr>
        <w:t xml:space="preserve">0.5º x 0.625º </w:t>
      </w:r>
      <w:r w:rsidR="0053483B">
        <w:rPr>
          <w:rFonts w:ascii="Times New Roman" w:hAnsi="Times New Roman" w:cs="Times New Roman"/>
          <w:sz w:val="22"/>
        </w:rPr>
        <w:t>resolution</w:t>
      </w:r>
      <w:r w:rsidR="00257EEA">
        <w:rPr>
          <w:rFonts w:ascii="Times New Roman" w:hAnsi="Times New Roman" w:cs="Times New Roman"/>
          <w:sz w:val="22"/>
        </w:rPr>
        <w:t xml:space="preserve">. </w:t>
      </w:r>
      <w:r w:rsidR="002E4704">
        <w:rPr>
          <w:rFonts w:ascii="Times New Roman" w:hAnsi="Times New Roman" w:cs="Times New Roman"/>
          <w:sz w:val="22"/>
        </w:rPr>
        <w:t>The model is driven with MERRA-2 meteorological fields (</w:t>
      </w:r>
      <w:proofErr w:type="spellStart"/>
      <w:r w:rsidR="002E4704">
        <w:rPr>
          <w:rFonts w:ascii="Times New Roman" w:hAnsi="Times New Roman" w:cs="Times New Roman"/>
          <w:sz w:val="22"/>
        </w:rPr>
        <w:t>Bosilovich</w:t>
      </w:r>
      <w:proofErr w:type="spellEnd"/>
      <w:r w:rsidR="002E4704">
        <w:rPr>
          <w:rFonts w:ascii="Times New Roman" w:hAnsi="Times New Roman" w:cs="Times New Roman"/>
          <w:sz w:val="22"/>
        </w:rPr>
        <w:t xml:space="preserve"> et al., 2016) from the NASA Global Modeling and Assimilation Office (GMAO). </w:t>
      </w:r>
      <w:r w:rsidR="0053483B">
        <w:rPr>
          <w:rFonts w:ascii="Times New Roman" w:hAnsi="Times New Roman" w:cs="Times New Roman"/>
          <w:sz w:val="22"/>
        </w:rPr>
        <w:t xml:space="preserve">We use boundary conditions </w:t>
      </w:r>
      <w:r w:rsidR="002E4704">
        <w:rPr>
          <w:rFonts w:ascii="Times New Roman" w:hAnsi="Times New Roman" w:cs="Times New Roman"/>
          <w:sz w:val="22"/>
        </w:rPr>
        <w:t xml:space="preserve">and initial conditions [check this] </w:t>
      </w:r>
      <w:r w:rsidR="0053483B">
        <w:rPr>
          <w:rFonts w:ascii="Times New Roman" w:hAnsi="Times New Roman" w:cs="Times New Roman"/>
          <w:sz w:val="22"/>
        </w:rPr>
        <w:t xml:space="preserve">from </w:t>
      </w:r>
      <w:r w:rsidR="002E4704">
        <w:rPr>
          <w:rFonts w:ascii="Times New Roman" w:hAnsi="Times New Roman" w:cs="Times New Roman"/>
          <w:sz w:val="22"/>
        </w:rPr>
        <w:t>a global GEOS-Chem 4º x 5º</w:t>
      </w:r>
      <w:r w:rsidR="009F7374">
        <w:rPr>
          <w:rFonts w:ascii="Times New Roman" w:hAnsi="Times New Roman" w:cs="Times New Roman"/>
          <w:sz w:val="22"/>
        </w:rPr>
        <w:t xml:space="preserve"> </w:t>
      </w:r>
      <w:r w:rsidR="002E4704">
        <w:rPr>
          <w:rFonts w:ascii="Times New Roman" w:hAnsi="Times New Roman" w:cs="Times New Roman"/>
          <w:sz w:val="22"/>
        </w:rPr>
        <w:t>simulation for July 200</w:t>
      </w:r>
      <w:r w:rsidR="000D099C">
        <w:rPr>
          <w:rFonts w:ascii="Times New Roman" w:hAnsi="Times New Roman" w:cs="Times New Roman"/>
          <w:sz w:val="22"/>
        </w:rPr>
        <w:t xml:space="preserve">9 driven by </w:t>
      </w:r>
      <w:r w:rsidR="00435870">
        <w:rPr>
          <w:rFonts w:ascii="Times New Roman" w:hAnsi="Times New Roman" w:cs="Times New Roman"/>
          <w:sz w:val="22"/>
        </w:rPr>
        <w:t>prior emissions with posterior scaling factors applied</w:t>
      </w:r>
      <w:r w:rsidR="002E4704">
        <w:rPr>
          <w:rFonts w:ascii="Times New Roman" w:hAnsi="Times New Roman" w:cs="Times New Roman"/>
          <w:sz w:val="22"/>
        </w:rPr>
        <w:t xml:space="preserve"> as described by Maasakkers et al. (2019). All inversions also use the prior emissions, prior error</w:t>
      </w:r>
      <w:r w:rsidR="00192EE9">
        <w:rPr>
          <w:rFonts w:ascii="Times New Roman" w:hAnsi="Times New Roman" w:cs="Times New Roman"/>
          <w:sz w:val="22"/>
        </w:rPr>
        <w:t xml:space="preserve"> covariances,</w:t>
      </w:r>
      <w:r w:rsidR="002E4704">
        <w:rPr>
          <w:rFonts w:ascii="Times New Roman" w:hAnsi="Times New Roman" w:cs="Times New Roman"/>
          <w:sz w:val="22"/>
        </w:rPr>
        <w:t xml:space="preserve"> observations, and observation</w:t>
      </w:r>
      <w:r w:rsidR="00192EE9">
        <w:rPr>
          <w:rFonts w:ascii="Times New Roman" w:hAnsi="Times New Roman" w:cs="Times New Roman"/>
          <w:sz w:val="22"/>
        </w:rPr>
        <w:t>al error covariances</w:t>
      </w:r>
      <w:r w:rsidR="002E4704">
        <w:rPr>
          <w:rFonts w:ascii="Times New Roman" w:hAnsi="Times New Roman" w:cs="Times New Roman"/>
          <w:sz w:val="22"/>
        </w:rPr>
        <w:t xml:space="preserve"> as described by Maasakkers et al. (2019). In particular, we use the University of Leicester version 7 CO</w:t>
      </w:r>
      <w:r w:rsidR="002E4704">
        <w:rPr>
          <w:rFonts w:ascii="Times New Roman" w:hAnsi="Times New Roman" w:cs="Times New Roman"/>
          <w:sz w:val="22"/>
          <w:vertAlign w:val="subscript"/>
        </w:rPr>
        <w:t>2</w:t>
      </w:r>
      <w:r w:rsidR="002E4704">
        <w:rPr>
          <w:rFonts w:ascii="Times New Roman" w:hAnsi="Times New Roman" w:cs="Times New Roman"/>
          <w:sz w:val="22"/>
        </w:rPr>
        <w:t xml:space="preserve"> proxy retrieval over land (Parker et al. 2011, 2015) for July 2009, excluding glint data and observations north of 60ºN. </w:t>
      </w:r>
      <w:r w:rsidR="00CE1208">
        <w:rPr>
          <w:rFonts w:ascii="Times New Roman" w:hAnsi="Times New Roman" w:cs="Times New Roman"/>
          <w:sz w:val="22"/>
        </w:rPr>
        <w:t>F</w:t>
      </w:r>
      <w:r w:rsidR="002E4704">
        <w:rPr>
          <w:rFonts w:ascii="Times New Roman" w:hAnsi="Times New Roman" w:cs="Times New Roman"/>
          <w:sz w:val="22"/>
        </w:rPr>
        <w:t xml:space="preserve">igure </w:t>
      </w:r>
      <w:r w:rsidR="008A3280">
        <w:rPr>
          <w:rFonts w:ascii="Times New Roman" w:hAnsi="Times New Roman" w:cs="Times New Roman"/>
          <w:sz w:val="22"/>
        </w:rPr>
        <w:t>1</w:t>
      </w:r>
      <w:r w:rsidR="002E4704">
        <w:rPr>
          <w:rFonts w:ascii="Times New Roman" w:hAnsi="Times New Roman" w:cs="Times New Roman"/>
          <w:sz w:val="22"/>
        </w:rPr>
        <w:t xml:space="preserve"> shows the GOSAT data used by all inversions.</w:t>
      </w:r>
      <w:r w:rsidR="00CE1208">
        <w:rPr>
          <w:rFonts w:ascii="Times New Roman" w:hAnsi="Times New Roman" w:cs="Times New Roman"/>
          <w:sz w:val="22"/>
        </w:rPr>
        <w:t xml:space="preserve"> </w:t>
      </w:r>
    </w:p>
    <w:p w14:paraId="5B0D17C0" w14:textId="5942F37A" w:rsidR="00CE1208" w:rsidRDefault="00CE1208" w:rsidP="0092104F">
      <w:pPr>
        <w:rPr>
          <w:rFonts w:ascii="Times New Roman" w:hAnsi="Times New Roman" w:cs="Times New Roman"/>
          <w:sz w:val="22"/>
        </w:rPr>
      </w:pPr>
    </w:p>
    <w:p w14:paraId="7883736C" w14:textId="635CB39E" w:rsidR="008A3280" w:rsidRDefault="008A3280" w:rsidP="008A3280">
      <w:pPr>
        <w:jc w:val="center"/>
        <w:rPr>
          <w:rFonts w:ascii="Times New Roman" w:hAnsi="Times New Roman" w:cs="Times New Roman"/>
          <w:sz w:val="22"/>
        </w:rPr>
      </w:pPr>
      <w:r>
        <w:rPr>
          <w:noProof/>
          <w:sz w:val="22"/>
        </w:rPr>
        <w:drawing>
          <wp:inline distT="0" distB="0" distL="0" distR="0" wp14:anchorId="1030CAEC" wp14:editId="0C3011E4">
            <wp:extent cx="3699141" cy="2249424"/>
            <wp:effectExtent l="0" t="0" r="0" b="0"/>
            <wp:docPr id="6" name="Picture 6" descr="/var/folders/hl/0mslsrps5n1cdw1qjfny_vd40000gn/T/com.microsoft.Word/Content.MSO/80674A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l/0mslsrps5n1cdw1qjfny_vd40000gn/T/com.microsoft.Word/Content.MSO/80674AE0.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9835" cy="2255927"/>
                    </a:xfrm>
                    <a:prstGeom prst="rect">
                      <a:avLst/>
                    </a:prstGeom>
                    <a:noFill/>
                    <a:ln>
                      <a:noFill/>
                    </a:ln>
                  </pic:spPr>
                </pic:pic>
              </a:graphicData>
            </a:graphic>
          </wp:inline>
        </w:drawing>
      </w:r>
    </w:p>
    <w:p w14:paraId="766399D9" w14:textId="4DCB1D28" w:rsidR="008A3280" w:rsidRDefault="008A3280" w:rsidP="00C20F06">
      <w:pPr>
        <w:ind w:firstLine="720"/>
        <w:rPr>
          <w:rFonts w:ascii="Times New Roman" w:hAnsi="Times New Roman" w:cs="Times New Roman"/>
          <w:sz w:val="22"/>
        </w:rPr>
      </w:pPr>
      <w:r>
        <w:rPr>
          <w:rFonts w:ascii="Times New Roman" w:hAnsi="Times New Roman" w:cs="Times New Roman"/>
          <w:sz w:val="22"/>
        </w:rPr>
        <w:t>Figure 1: GOSAT atmospheric methane column retrievals for July 2009</w:t>
      </w:r>
    </w:p>
    <w:p w14:paraId="04A0C0D6" w14:textId="77777777" w:rsidR="008A3280" w:rsidRDefault="008A3280" w:rsidP="0092104F">
      <w:pPr>
        <w:rPr>
          <w:rFonts w:ascii="Times New Roman" w:hAnsi="Times New Roman" w:cs="Times New Roman"/>
          <w:sz w:val="22"/>
        </w:rPr>
      </w:pPr>
    </w:p>
    <w:p w14:paraId="4E254F0E" w14:textId="21835DC0" w:rsidR="002E4704" w:rsidRDefault="00CE1208" w:rsidP="0092104F">
      <w:pPr>
        <w:rPr>
          <w:rFonts w:ascii="Times New Roman" w:hAnsi="Times New Roman" w:cs="Times New Roman"/>
          <w:sz w:val="22"/>
        </w:rPr>
      </w:pPr>
      <w:r>
        <w:rPr>
          <w:rFonts w:ascii="Times New Roman" w:hAnsi="Times New Roman" w:cs="Times New Roman"/>
          <w:sz w:val="22"/>
        </w:rPr>
        <w:t xml:space="preserve">Figure </w:t>
      </w:r>
      <w:r w:rsidR="008A3280">
        <w:rPr>
          <w:rFonts w:ascii="Times New Roman" w:hAnsi="Times New Roman" w:cs="Times New Roman"/>
          <w:sz w:val="22"/>
        </w:rPr>
        <w:t>2</w:t>
      </w:r>
      <w:r>
        <w:rPr>
          <w:rFonts w:ascii="Times New Roman" w:hAnsi="Times New Roman" w:cs="Times New Roman"/>
          <w:sz w:val="22"/>
        </w:rPr>
        <w:t xml:space="preserve"> shows the information content of the true system, </w:t>
      </w:r>
      <w:commentRangeStart w:id="241"/>
      <w:r>
        <w:rPr>
          <w:rFonts w:ascii="Times New Roman" w:hAnsi="Times New Roman" w:cs="Times New Roman"/>
          <w:sz w:val="22"/>
        </w:rPr>
        <w:t xml:space="preserve">as given by the diagonal elements of the averaging kernel. </w:t>
      </w:r>
      <w:commentRangeEnd w:id="241"/>
      <w:r w:rsidR="00383BA8">
        <w:rPr>
          <w:rStyle w:val="CommentReference"/>
        </w:rPr>
        <w:commentReference w:id="241"/>
      </w:r>
      <w:r w:rsidR="00435870">
        <w:rPr>
          <w:rFonts w:ascii="Times New Roman" w:hAnsi="Times New Roman" w:cs="Times New Roman"/>
          <w:sz w:val="22"/>
        </w:rPr>
        <w:t xml:space="preserve">Grid boxes with large (close to one) values have more information content, or a stronger ability to constrain emissions. Grid boxes with small (close to zero) values have less ability to constrain emissions. </w:t>
      </w:r>
      <w:r>
        <w:rPr>
          <w:rFonts w:ascii="Times New Roman" w:hAnsi="Times New Roman" w:cs="Times New Roman"/>
          <w:sz w:val="22"/>
        </w:rPr>
        <w:t>The information content displays significant spatial variability</w:t>
      </w:r>
      <w:r w:rsidR="00435870">
        <w:rPr>
          <w:rFonts w:ascii="Times New Roman" w:hAnsi="Times New Roman" w:cs="Times New Roman"/>
          <w:sz w:val="22"/>
        </w:rPr>
        <w:t>. Notably, all grid boxes have relatively low averaging kernel values because of the limited number of observations incorporated into the inversion. Introducing more observations may change the distribution of the information content but the spatial variability would likely be preserved. This spatial variability justifies the reduced-dimension and low-rank Jacobian approaches.</w:t>
      </w:r>
    </w:p>
    <w:p w14:paraId="15A22767" w14:textId="5E67D063" w:rsidR="008A3280" w:rsidRDefault="008A3280" w:rsidP="0092104F">
      <w:pPr>
        <w:rPr>
          <w:rFonts w:ascii="Times New Roman" w:hAnsi="Times New Roman" w:cs="Times New Roman"/>
          <w:sz w:val="22"/>
        </w:rPr>
      </w:pPr>
    </w:p>
    <w:p w14:paraId="4FB24EDD" w14:textId="45515AE7" w:rsidR="008A3280" w:rsidRDefault="008A3280" w:rsidP="008A3280">
      <w:pPr>
        <w:jc w:val="center"/>
        <w:rPr>
          <w:rFonts w:ascii="Times New Roman" w:hAnsi="Times New Roman" w:cs="Times New Roman"/>
          <w:sz w:val="22"/>
        </w:rPr>
      </w:pPr>
      <w:r>
        <w:rPr>
          <w:noProof/>
          <w:sz w:val="22"/>
        </w:rPr>
        <w:drawing>
          <wp:inline distT="0" distB="0" distL="0" distR="0" wp14:anchorId="0A15B233" wp14:editId="4C364374">
            <wp:extent cx="3703320" cy="2169045"/>
            <wp:effectExtent l="0" t="0" r="0" b="3175"/>
            <wp:docPr id="7" name="Picture 7" descr="/var/folders/hl/0mslsrps5n1cdw1qjfny_vd40000gn/T/com.microsoft.Word/Content.MSO/643253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hl/0mslsrps5n1cdw1qjfny_vd40000gn/T/com.microsoft.Word/Content.MSO/643253EE.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3320" cy="2169045"/>
                    </a:xfrm>
                    <a:prstGeom prst="rect">
                      <a:avLst/>
                    </a:prstGeom>
                    <a:noFill/>
                    <a:ln>
                      <a:noFill/>
                    </a:ln>
                  </pic:spPr>
                </pic:pic>
              </a:graphicData>
            </a:graphic>
          </wp:inline>
        </w:drawing>
      </w:r>
    </w:p>
    <w:p w14:paraId="5D19185F" w14:textId="20623691" w:rsidR="008A3280" w:rsidRDefault="008A3280" w:rsidP="00C20F06">
      <w:pPr>
        <w:ind w:left="720"/>
        <w:rPr>
          <w:rFonts w:ascii="Times New Roman" w:hAnsi="Times New Roman" w:cs="Times New Roman"/>
          <w:sz w:val="22"/>
        </w:rPr>
      </w:pPr>
      <w:r>
        <w:rPr>
          <w:rFonts w:ascii="Times New Roman" w:hAnsi="Times New Roman" w:cs="Times New Roman"/>
          <w:sz w:val="22"/>
        </w:rPr>
        <w:t xml:space="preserve">Figure 2: Information content of the true inverse system, as given by the diagonal elements of the averaging kernels. </w:t>
      </w:r>
      <w:r w:rsidR="00C20F06">
        <w:rPr>
          <w:rFonts w:ascii="Times New Roman" w:hAnsi="Times New Roman" w:cs="Times New Roman"/>
          <w:sz w:val="22"/>
        </w:rPr>
        <w:t>The inversion can better constrain emissions in g</w:t>
      </w:r>
      <w:r>
        <w:rPr>
          <w:rFonts w:ascii="Times New Roman" w:hAnsi="Times New Roman" w:cs="Times New Roman"/>
          <w:sz w:val="22"/>
        </w:rPr>
        <w:t xml:space="preserve">rid boxes with large (closer to one) </w:t>
      </w:r>
      <w:r w:rsidR="00C20F06">
        <w:rPr>
          <w:rFonts w:ascii="Times New Roman" w:hAnsi="Times New Roman" w:cs="Times New Roman"/>
          <w:sz w:val="22"/>
        </w:rPr>
        <w:t>averaging kernel values.</w:t>
      </w:r>
    </w:p>
    <w:p w14:paraId="376AB6B6" w14:textId="1B06E80C" w:rsidR="002E4704" w:rsidRDefault="002E4704" w:rsidP="0092104F">
      <w:pPr>
        <w:rPr>
          <w:rFonts w:ascii="Times New Roman" w:hAnsi="Times New Roman" w:cs="Times New Roman"/>
          <w:sz w:val="22"/>
        </w:rPr>
      </w:pPr>
    </w:p>
    <w:p w14:paraId="45979FF1" w14:textId="0712BBED" w:rsidR="00C20F06" w:rsidRDefault="002E4704" w:rsidP="0092104F">
      <w:pPr>
        <w:rPr>
          <w:rFonts w:ascii="Times New Roman" w:eastAsiaTheme="minorEastAsia" w:hAnsi="Times New Roman" w:cs="Times New Roman"/>
          <w:sz w:val="22"/>
        </w:rPr>
      </w:pPr>
      <w:r>
        <w:rPr>
          <w:rFonts w:ascii="Times New Roman" w:hAnsi="Times New Roman" w:cs="Times New Roman"/>
          <w:sz w:val="22"/>
        </w:rPr>
        <w:t xml:space="preserve">We use a 1º x 1.25º grid as the base resolution for all Jacobians. </w:t>
      </w:r>
      <w:r w:rsidR="00192EE9">
        <w:rPr>
          <w:rFonts w:ascii="Times New Roman" w:hAnsi="Times New Roman" w:cs="Times New Roman"/>
          <w:sz w:val="22"/>
        </w:rPr>
        <w:t>The true Jacobian is constructed by perturbing aggregated 0.5º x 0.625º grid boxes</w:t>
      </w:r>
      <w:r w:rsidR="002C1838">
        <w:rPr>
          <w:rFonts w:ascii="Times New Roman" w:hAnsi="Times New Roman" w:cs="Times New Roman"/>
          <w:sz w:val="22"/>
        </w:rPr>
        <w:t>, requiring 2,098 model runs</w:t>
      </w:r>
      <w:r w:rsidR="00192EE9">
        <w:rPr>
          <w:rFonts w:ascii="Times New Roman" w:hAnsi="Times New Roman" w:cs="Times New Roman"/>
          <w:sz w:val="22"/>
        </w:rPr>
        <w:t>. The initial estimate for the reduced-dimension and low-rank Jacobians is constructed following the mass balance approach described in Section 2. Figure</w:t>
      </w:r>
      <w:r w:rsidR="00F6332D">
        <w:rPr>
          <w:rFonts w:ascii="Times New Roman" w:hAnsi="Times New Roman" w:cs="Times New Roman"/>
          <w:sz w:val="22"/>
        </w:rPr>
        <w:t xml:space="preserve"> 3</w:t>
      </w:r>
      <w:r w:rsidR="00192EE9">
        <w:rPr>
          <w:rFonts w:ascii="Times New Roman" w:hAnsi="Times New Roman" w:cs="Times New Roman"/>
          <w:sz w:val="22"/>
        </w:rPr>
        <w:t xml:space="preserve"> shows the initial estimate Jacobian elements plotted against the true Jacobian elements. While the elements of the initial estimate are of the same order of magnitude as the true Jacobian</w:t>
      </w:r>
      <w:commentRangeStart w:id="242"/>
      <w:r w:rsidR="00192EE9">
        <w:rPr>
          <w:rFonts w:ascii="Times New Roman" w:hAnsi="Times New Roman" w:cs="Times New Roman"/>
          <w:sz w:val="22"/>
        </w:rPr>
        <w:t>, significant scatter exists in the values</w:t>
      </w:r>
      <w:commentRangeEnd w:id="242"/>
      <w:r w:rsidR="000B3978">
        <w:rPr>
          <w:rStyle w:val="CommentReference"/>
        </w:rPr>
        <w:commentReference w:id="242"/>
      </w:r>
      <w:r w:rsidR="00192EE9">
        <w:rPr>
          <w:rFonts w:ascii="Times New Roman" w:hAnsi="Times New Roman" w:cs="Times New Roman"/>
          <w:sz w:val="22"/>
        </w:rPr>
        <w:t xml:space="preserve">. However, the patterns of information content, given by the eigenvectors of </w:t>
      </w:r>
      <m:oMath>
        <m:sSup>
          <m:sSupPr>
            <m:ctrlPr>
              <w:rPr>
                <w:rFonts w:ascii="Cambria Math" w:eastAsiaTheme="minorEastAsia" w:hAnsi="Cambria Math" w:cs="Times New Roman"/>
                <w:b/>
                <w:i/>
                <w:sz w:val="22"/>
              </w:rPr>
            </m:ctrlPr>
          </m:sSupPr>
          <m:e>
            <m:r>
              <m:rPr>
                <m:sty m:val="b"/>
              </m:rPr>
              <w:rPr>
                <w:rFonts w:ascii="Cambria Math" w:hAnsi="Cambria Math" w:cs="Times New Roman"/>
                <w:sz w:val="22"/>
              </w:rPr>
              <m:t>Q</m:t>
            </m:r>
            <m:ctrlPr>
              <w:rPr>
                <w:rFonts w:ascii="Cambria Math" w:hAnsi="Cambria Math" w:cs="Times New Roman"/>
                <w:b/>
                <w:sz w:val="22"/>
              </w:rPr>
            </m:ctrlPr>
          </m:e>
          <m:sup>
            <m:r>
              <m:rPr>
                <m:sty m:val="bi"/>
              </m:rPr>
              <w:rPr>
                <w:rFonts w:ascii="Cambria Math" w:hAnsi="Cambria Math" w:cs="Times New Roman"/>
                <w:sz w:val="22"/>
              </w:rPr>
              <m:t>(</m:t>
            </m:r>
            <m:r>
              <w:rPr>
                <w:rFonts w:ascii="Cambria Math" w:hAnsi="Cambria Math" w:cs="Times New Roman"/>
                <w:sz w:val="22"/>
              </w:rPr>
              <m:t>0</m:t>
            </m:r>
            <m:r>
              <m:rPr>
                <m:sty m:val="bi"/>
              </m:rPr>
              <w:rPr>
                <w:rFonts w:ascii="Cambria Math" w:hAnsi="Cambria Math" w:cs="Times New Roman"/>
                <w:sz w:val="22"/>
              </w:rPr>
              <m:t>)</m:t>
            </m:r>
          </m:sup>
        </m:sSup>
      </m:oMath>
      <w:r w:rsidR="00192EE9">
        <w:rPr>
          <w:rFonts w:ascii="Times New Roman" w:eastAsiaTheme="minorEastAsia" w:hAnsi="Times New Roman" w:cs="Times New Roman"/>
          <w:sz w:val="22"/>
        </w:rPr>
        <w:t xml:space="preserve">, are broadly consistent with the true patterns of information content. </w:t>
      </w:r>
      <w:commentRangeStart w:id="243"/>
      <w:r w:rsidR="00906DA2">
        <w:rPr>
          <w:rFonts w:ascii="Times New Roman" w:eastAsiaTheme="minorEastAsia" w:hAnsi="Times New Roman" w:cs="Times New Roman"/>
          <w:sz w:val="22"/>
        </w:rPr>
        <w:t>As illustration, the</w:t>
      </w:r>
      <w:r w:rsidR="00192EE9">
        <w:rPr>
          <w:rFonts w:ascii="Times New Roman" w:eastAsiaTheme="minorEastAsia" w:hAnsi="Times New Roman" w:cs="Times New Roman"/>
          <w:sz w:val="22"/>
        </w:rPr>
        <w:t xml:space="preserve"> top row of figure </w:t>
      </w:r>
      <w:r w:rsidR="00BF0129">
        <w:rPr>
          <w:rFonts w:ascii="Times New Roman" w:eastAsiaTheme="minorEastAsia" w:hAnsi="Times New Roman" w:cs="Times New Roman"/>
          <w:sz w:val="22"/>
        </w:rPr>
        <w:t>4</w:t>
      </w:r>
      <w:r w:rsidR="00192EE9">
        <w:rPr>
          <w:rFonts w:ascii="Times New Roman" w:eastAsiaTheme="minorEastAsia" w:hAnsi="Times New Roman" w:cs="Times New Roman"/>
          <w:sz w:val="22"/>
        </w:rPr>
        <w:t xml:space="preserve"> shows the first </w:t>
      </w:r>
      <w:r w:rsidR="00906DA2">
        <w:rPr>
          <w:rFonts w:ascii="Times New Roman" w:eastAsiaTheme="minorEastAsia" w:hAnsi="Times New Roman" w:cs="Times New Roman"/>
          <w:sz w:val="22"/>
        </w:rPr>
        <w:t>four</w:t>
      </w:r>
      <w:r w:rsidR="00192EE9">
        <w:rPr>
          <w:rFonts w:ascii="Times New Roman" w:eastAsiaTheme="minorEastAsia" w:hAnsi="Times New Roman" w:cs="Times New Roman"/>
          <w:sz w:val="22"/>
        </w:rPr>
        <w:t xml:space="preserve"> patterns of information content </w:t>
      </w:r>
      <w:r w:rsidR="00CE1208">
        <w:rPr>
          <w:rFonts w:ascii="Times New Roman" w:eastAsiaTheme="minorEastAsia" w:hAnsi="Times New Roman" w:cs="Times New Roman"/>
          <w:sz w:val="22"/>
        </w:rPr>
        <w:t xml:space="preserve">for the true Jacobian, while the second row shows those patterns for the initial estimate. </w:t>
      </w:r>
      <w:commentRangeEnd w:id="243"/>
      <w:r w:rsidR="000B3978">
        <w:rPr>
          <w:rStyle w:val="CommentReference"/>
        </w:rPr>
        <w:commentReference w:id="243"/>
      </w:r>
      <w:commentRangeStart w:id="244"/>
      <w:r w:rsidR="00CE1208">
        <w:rPr>
          <w:rFonts w:ascii="Times New Roman" w:eastAsiaTheme="minorEastAsia" w:hAnsi="Times New Roman" w:cs="Times New Roman"/>
          <w:sz w:val="22"/>
        </w:rPr>
        <w:t>The third row shows the eigenvalue spectrum for the true and initial Jacobians, i</w:t>
      </w:r>
      <w:commentRangeEnd w:id="244"/>
      <w:r w:rsidR="000B3978">
        <w:rPr>
          <w:rStyle w:val="CommentReference"/>
        </w:rPr>
        <w:commentReference w:id="244"/>
      </w:r>
      <w:r w:rsidR="00CE1208">
        <w:rPr>
          <w:rFonts w:ascii="Times New Roman" w:eastAsiaTheme="minorEastAsia" w:hAnsi="Times New Roman" w:cs="Times New Roman"/>
          <w:sz w:val="22"/>
        </w:rPr>
        <w:t>llustrating the similarity in the information content explained by each of the eigenvectors for both the true and initial inverse systems.</w:t>
      </w:r>
    </w:p>
    <w:p w14:paraId="21879F69" w14:textId="27624985" w:rsidR="00C20F06" w:rsidRDefault="00C20F06" w:rsidP="0092104F">
      <w:pPr>
        <w:rPr>
          <w:rFonts w:ascii="Times New Roman" w:hAnsi="Times New Roman" w:cs="Times New Roman"/>
          <w:sz w:val="22"/>
        </w:rPr>
      </w:pPr>
    </w:p>
    <w:p w14:paraId="70DA6D55" w14:textId="7F5E7A56" w:rsidR="002C1838" w:rsidRDefault="002C1838" w:rsidP="002C1838">
      <w:pPr>
        <w:rPr>
          <w:rFonts w:ascii="Times New Roman" w:hAnsi="Times New Roman" w:cs="Times New Roman"/>
          <w:sz w:val="22"/>
        </w:rPr>
      </w:pPr>
      <w:r>
        <w:rPr>
          <w:rFonts w:ascii="Times New Roman" w:hAnsi="Times New Roman" w:cs="Times New Roman"/>
          <w:sz w:val="22"/>
        </w:rPr>
        <w:t xml:space="preserve">To demonstrate the efficacy of the reduced-dimension and low-rank Jacobian methods proposed, we construct both Jacobians with </w:t>
      </w:r>
      <w:commentRangeStart w:id="245"/>
      <w:r>
        <w:rPr>
          <w:rFonts w:ascii="Times New Roman" w:hAnsi="Times New Roman" w:cs="Times New Roman"/>
          <w:sz w:val="22"/>
        </w:rPr>
        <w:t xml:space="preserve">the goal of reducing the number of </w:t>
      </w:r>
      <w:proofErr w:type="gramStart"/>
      <w:r>
        <w:rPr>
          <w:rFonts w:ascii="Times New Roman" w:hAnsi="Times New Roman" w:cs="Times New Roman"/>
          <w:sz w:val="22"/>
        </w:rPr>
        <w:t>model</w:t>
      </w:r>
      <w:proofErr w:type="gramEnd"/>
      <w:r>
        <w:rPr>
          <w:rFonts w:ascii="Times New Roman" w:hAnsi="Times New Roman" w:cs="Times New Roman"/>
          <w:sz w:val="22"/>
        </w:rPr>
        <w:t xml:space="preserve"> runs by an order of magnitude, from ~2,000 to ~200-300. </w:t>
      </w:r>
      <w:commentRangeEnd w:id="245"/>
      <w:r w:rsidR="008C47B3">
        <w:rPr>
          <w:rStyle w:val="CommentReference"/>
        </w:rPr>
        <w:commentReference w:id="245"/>
      </w:r>
      <w:r w:rsidR="00BF0129">
        <w:rPr>
          <w:rFonts w:ascii="Times New Roman" w:hAnsi="Times New Roman" w:cs="Times New Roman"/>
          <w:sz w:val="22"/>
        </w:rPr>
        <w:t xml:space="preserve">It is worth noting that increasing the number of </w:t>
      </w:r>
      <w:proofErr w:type="gramStart"/>
      <w:r w:rsidR="00BF0129">
        <w:rPr>
          <w:rFonts w:ascii="Times New Roman" w:hAnsi="Times New Roman" w:cs="Times New Roman"/>
          <w:sz w:val="22"/>
        </w:rPr>
        <w:t>model</w:t>
      </w:r>
      <w:proofErr w:type="gramEnd"/>
      <w:r w:rsidR="00BF0129">
        <w:rPr>
          <w:rFonts w:ascii="Times New Roman" w:hAnsi="Times New Roman" w:cs="Times New Roman"/>
          <w:sz w:val="22"/>
        </w:rPr>
        <w:t xml:space="preserve"> runs, particularly in the second iteration of both methods, will always increase the accuracy of the Jacobian relative to the true Jacobian. Generally, then, the number of model </w:t>
      </w:r>
      <w:commentRangeStart w:id="246"/>
      <w:r w:rsidR="00BF0129">
        <w:rPr>
          <w:rFonts w:ascii="Times New Roman" w:hAnsi="Times New Roman" w:cs="Times New Roman"/>
          <w:sz w:val="22"/>
        </w:rPr>
        <w:t>runs should be set by computational limits</w:t>
      </w:r>
      <w:commentRangeEnd w:id="246"/>
      <w:r w:rsidR="00D70064">
        <w:rPr>
          <w:rStyle w:val="CommentReference"/>
        </w:rPr>
        <w:commentReference w:id="246"/>
      </w:r>
      <w:r w:rsidR="00BF0129">
        <w:rPr>
          <w:rFonts w:ascii="Times New Roman" w:hAnsi="Times New Roman" w:cs="Times New Roman"/>
          <w:sz w:val="22"/>
        </w:rPr>
        <w:t>. We consider first the reduced-dimension and then the low-rank Jacobians.</w:t>
      </w:r>
    </w:p>
    <w:p w14:paraId="4C33FA55" w14:textId="0F493A09" w:rsidR="00BF0129" w:rsidRDefault="00BF0129" w:rsidP="002C1838">
      <w:pPr>
        <w:rPr>
          <w:rFonts w:ascii="Times New Roman" w:hAnsi="Times New Roman" w:cs="Times New Roman"/>
          <w:sz w:val="22"/>
        </w:rPr>
      </w:pPr>
    </w:p>
    <w:p w14:paraId="311CEBE8" w14:textId="52F10714" w:rsidR="00BF0129" w:rsidRDefault="002C1838" w:rsidP="002C1838">
      <w:pPr>
        <w:rPr>
          <w:rFonts w:ascii="Times New Roman" w:hAnsi="Times New Roman" w:cs="Times New Roman"/>
          <w:sz w:val="22"/>
        </w:rPr>
      </w:pPr>
      <w:r>
        <w:rPr>
          <w:rFonts w:ascii="Times New Roman" w:hAnsi="Times New Roman" w:cs="Times New Roman"/>
          <w:sz w:val="22"/>
        </w:rPr>
        <w:t>[</w:t>
      </w:r>
      <w:r w:rsidR="00BF0129">
        <w:rPr>
          <w:rFonts w:ascii="Times New Roman" w:hAnsi="Times New Roman" w:cs="Times New Roman"/>
          <w:sz w:val="22"/>
        </w:rPr>
        <w:t>Paragraph about reduced-dimension Jacobian</w:t>
      </w:r>
    </w:p>
    <w:p w14:paraId="46944512" w14:textId="2E9F256E" w:rsidR="00BF0129" w:rsidRDefault="00BF0129" w:rsidP="002C1838">
      <w:pPr>
        <w:rPr>
          <w:rFonts w:ascii="Times New Roman" w:hAnsi="Times New Roman" w:cs="Times New Roman"/>
          <w:sz w:val="22"/>
        </w:rPr>
      </w:pPr>
      <w:r>
        <w:rPr>
          <w:rFonts w:ascii="Times New Roman" w:hAnsi="Times New Roman" w:cs="Times New Roman"/>
          <w:sz w:val="22"/>
        </w:rPr>
        <w:t>Note: I don’t currently have this paragraph completed</w:t>
      </w:r>
      <w:r w:rsidR="00A147E6">
        <w:rPr>
          <w:rFonts w:ascii="Times New Roman" w:hAnsi="Times New Roman" w:cs="Times New Roman"/>
          <w:sz w:val="22"/>
        </w:rPr>
        <w:t>.</w:t>
      </w:r>
      <w:r>
        <w:rPr>
          <w:rFonts w:ascii="Times New Roman" w:hAnsi="Times New Roman" w:cs="Times New Roman"/>
          <w:sz w:val="22"/>
        </w:rPr>
        <w:t xml:space="preserve"> I need to think of a way to evaluate the accuracy of the reduced-dimension Jacobian. While the posterior solution is exact on the multi-scale grid, it loses significant accuracy when </w:t>
      </w:r>
      <w:proofErr w:type="spellStart"/>
      <w:r>
        <w:rPr>
          <w:rFonts w:ascii="Times New Roman" w:hAnsi="Times New Roman" w:cs="Times New Roman"/>
          <w:sz w:val="22"/>
        </w:rPr>
        <w:t>regridded</w:t>
      </w:r>
      <w:proofErr w:type="spellEnd"/>
      <w:r>
        <w:rPr>
          <w:rFonts w:ascii="Times New Roman" w:hAnsi="Times New Roman" w:cs="Times New Roman"/>
          <w:sz w:val="22"/>
        </w:rPr>
        <w:t xml:space="preserve"> to the original resolution.</w:t>
      </w:r>
    </w:p>
    <w:p w14:paraId="4D5A8A59" w14:textId="05E5A918" w:rsidR="00C20F06" w:rsidRDefault="00C20F06" w:rsidP="00C20F06">
      <w:pPr>
        <w:jc w:val="center"/>
        <w:rPr>
          <w:rFonts w:ascii="Times New Roman" w:hAnsi="Times New Roman" w:cs="Times New Roman"/>
          <w:sz w:val="22"/>
        </w:rPr>
      </w:pPr>
      <w:r w:rsidRPr="00C20F06">
        <w:rPr>
          <w:rFonts w:ascii="Times New Roman" w:hAnsi="Times New Roman" w:cs="Times New Roman"/>
          <w:noProof/>
          <w:sz w:val="22"/>
        </w:rPr>
        <w:lastRenderedPageBreak/>
        <w:drawing>
          <wp:inline distT="0" distB="0" distL="0" distR="0" wp14:anchorId="12AAE6DB" wp14:editId="06B7E5E8">
            <wp:extent cx="2432304" cy="2488294"/>
            <wp:effectExtent l="0" t="0" r="0" b="0"/>
            <wp:docPr id="3" name="Picture 2">
              <a:extLst xmlns:a="http://schemas.openxmlformats.org/drawingml/2006/main">
                <a:ext uri="{FF2B5EF4-FFF2-40B4-BE49-F238E27FC236}">
                  <a16:creationId xmlns:a16="http://schemas.microsoft.com/office/drawing/2014/main" id="{F47FC14F-FFDB-854A-BE49-1A32CD8D0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47FC14F-FFDB-854A-BE49-1A32CD8D07BD}"/>
                        </a:ext>
                      </a:extLst>
                    </pic:cNvPr>
                    <pic:cNvPicPr>
                      <a:picLocks noChangeAspect="1"/>
                    </pic:cNvPicPr>
                  </pic:nvPicPr>
                  <pic:blipFill rotWithShape="1">
                    <a:blip r:embed="rId15"/>
                    <a:srcRect r="66769"/>
                    <a:stretch/>
                  </pic:blipFill>
                  <pic:spPr bwMode="auto">
                    <a:xfrm>
                      <a:off x="0" y="0"/>
                      <a:ext cx="2433657" cy="2489678"/>
                    </a:xfrm>
                    <a:prstGeom prst="rect">
                      <a:avLst/>
                    </a:prstGeom>
                    <a:ln>
                      <a:noFill/>
                    </a:ln>
                    <a:extLst>
                      <a:ext uri="{53640926-AAD7-44D8-BBD7-CCE9431645EC}">
                        <a14:shadowObscured xmlns:a14="http://schemas.microsoft.com/office/drawing/2010/main"/>
                      </a:ext>
                    </a:extLst>
                  </pic:spPr>
                </pic:pic>
              </a:graphicData>
            </a:graphic>
          </wp:inline>
        </w:drawing>
      </w:r>
    </w:p>
    <w:p w14:paraId="5694B850" w14:textId="7F5CB5AA" w:rsidR="00F6332D" w:rsidRDefault="00F6332D" w:rsidP="00F6332D">
      <w:pPr>
        <w:ind w:left="720" w:hanging="720"/>
        <w:rPr>
          <w:rFonts w:ascii="Times New Roman" w:hAnsi="Times New Roman" w:cs="Times New Roman"/>
          <w:sz w:val="22"/>
        </w:rPr>
      </w:pPr>
      <w:r>
        <w:rPr>
          <w:rFonts w:ascii="Times New Roman" w:hAnsi="Times New Roman" w:cs="Times New Roman"/>
          <w:sz w:val="22"/>
        </w:rPr>
        <w:tab/>
        <w:t xml:space="preserve">Figure 3: </w:t>
      </w:r>
      <w:r w:rsidR="00906DA2">
        <w:rPr>
          <w:rFonts w:ascii="Times New Roman" w:hAnsi="Times New Roman" w:cs="Times New Roman"/>
          <w:sz w:val="22"/>
        </w:rPr>
        <w:t>Mass-balance estimated Jacobian plotted element-wise against the true Jacobian. [Note: I’ll get rid of the text in the upper left in the next version of this plot.]</w:t>
      </w:r>
    </w:p>
    <w:p w14:paraId="0E59C676" w14:textId="77777777" w:rsidR="00C20F06" w:rsidRDefault="00C20F06" w:rsidP="00C20F06">
      <w:pPr>
        <w:jc w:val="center"/>
        <w:rPr>
          <w:rFonts w:ascii="Times New Roman" w:hAnsi="Times New Roman" w:cs="Times New Roman"/>
          <w:sz w:val="22"/>
        </w:rPr>
      </w:pPr>
    </w:p>
    <w:p w14:paraId="184206C8" w14:textId="77777777" w:rsidR="00C20F06" w:rsidRDefault="00C20F06" w:rsidP="0092104F">
      <w:pPr>
        <w:rPr>
          <w:rFonts w:ascii="Times New Roman" w:hAnsi="Times New Roman" w:cs="Times New Roman"/>
          <w:sz w:val="22"/>
        </w:rPr>
      </w:pPr>
    </w:p>
    <w:p w14:paraId="11F41274" w14:textId="77777777" w:rsidR="00C20F06" w:rsidRDefault="00C20F06" w:rsidP="0092104F">
      <w:pPr>
        <w:rPr>
          <w:rFonts w:ascii="Times New Roman" w:hAnsi="Times New Roman" w:cs="Times New Roman"/>
          <w:sz w:val="22"/>
        </w:rPr>
      </w:pPr>
      <w:r>
        <w:rPr>
          <w:noProof/>
          <w:sz w:val="22"/>
        </w:rPr>
        <w:drawing>
          <wp:inline distT="0" distB="0" distL="0" distR="0" wp14:anchorId="1A2BF336" wp14:editId="37C9927C">
            <wp:extent cx="5943600" cy="1784985"/>
            <wp:effectExtent l="0" t="0" r="0" b="5715"/>
            <wp:docPr id="8" name="Picture 8" descr="/var/folders/hl/0mslsrps5n1cdw1qjfny_vd40000gn/T/com.microsoft.Word/Content.MSO/F98C56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hl/0mslsrps5n1cdw1qjfny_vd40000gn/T/com.microsoft.Word/Content.MSO/F98C562C.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4723EFC1" w14:textId="77777777" w:rsidR="00906DA2" w:rsidRDefault="00C20F06" w:rsidP="0092104F">
      <w:pPr>
        <w:rPr>
          <w:rFonts w:ascii="Times New Roman" w:hAnsi="Times New Roman" w:cs="Times New Roman"/>
          <w:sz w:val="22"/>
        </w:rPr>
      </w:pPr>
      <w:r>
        <w:rPr>
          <w:noProof/>
          <w:sz w:val="22"/>
        </w:rPr>
        <w:drawing>
          <wp:inline distT="0" distB="0" distL="0" distR="0" wp14:anchorId="427745DF" wp14:editId="2BD44830">
            <wp:extent cx="5294376" cy="1609241"/>
            <wp:effectExtent l="0" t="0" r="1905" b="3810"/>
            <wp:docPr id="9" name="Picture 9" descr="/var/folders/hl/0mslsrps5n1cdw1qjfny_vd40000gn/T/com.microsoft.Word/Content.MSO/FA5619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hl/0mslsrps5n1cdw1qjfny_vd40000gn/T/com.microsoft.Word/Content.MSO/FA56191A.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6864" cy="1622155"/>
                    </a:xfrm>
                    <a:prstGeom prst="rect">
                      <a:avLst/>
                    </a:prstGeom>
                    <a:noFill/>
                    <a:ln>
                      <a:noFill/>
                    </a:ln>
                  </pic:spPr>
                </pic:pic>
              </a:graphicData>
            </a:graphic>
          </wp:inline>
        </w:drawing>
      </w:r>
    </w:p>
    <w:p w14:paraId="5FCEBE71" w14:textId="601835EE" w:rsidR="00CE1208" w:rsidRDefault="00906DA2" w:rsidP="00906DA2">
      <w:pPr>
        <w:ind w:left="720" w:hanging="720"/>
        <w:rPr>
          <w:rFonts w:ascii="Times New Roman" w:hAnsi="Times New Roman" w:cs="Times New Roman"/>
          <w:sz w:val="22"/>
        </w:rPr>
      </w:pPr>
      <w:r>
        <w:rPr>
          <w:rFonts w:ascii="Times New Roman" w:hAnsi="Times New Roman" w:cs="Times New Roman"/>
          <w:sz w:val="22"/>
        </w:rPr>
        <w:tab/>
        <w:t xml:space="preserve">Figure 4: Eigenvectors and eigenvalues of the mass-balance estimated Jacobian and true Jacobian. The top row shows the first four eigenvectors of </w:t>
      </w:r>
      <m:oMath>
        <m:sSup>
          <m:sSupPr>
            <m:ctrlPr>
              <w:rPr>
                <w:rFonts w:ascii="Cambria Math" w:hAnsi="Cambria Math" w:cs="Times New Roman"/>
                <w:b/>
                <w:sz w:val="22"/>
              </w:rPr>
            </m:ctrlPr>
          </m:sSupPr>
          <m:e>
            <m:r>
              <m:rPr>
                <m:sty m:val="b"/>
              </m:rPr>
              <w:rPr>
                <w:rFonts w:ascii="Cambria Math" w:hAnsi="Cambria Math" w:cs="Times New Roman"/>
                <w:sz w:val="22"/>
              </w:rPr>
              <m:t>Q</m:t>
            </m:r>
          </m:e>
          <m:sup>
            <m:r>
              <w:rPr>
                <w:rFonts w:ascii="Cambria Math" w:hAnsi="Cambria Math" w:cs="Times New Roman"/>
                <w:sz w:val="22"/>
              </w:rPr>
              <m:t>true</m:t>
            </m:r>
          </m:sup>
        </m:sSup>
      </m:oMath>
      <w:r>
        <w:rPr>
          <w:rFonts w:ascii="Times New Roman" w:eastAsiaTheme="minorEastAsia" w:hAnsi="Times New Roman" w:cs="Times New Roman"/>
          <w:sz w:val="22"/>
        </w:rPr>
        <w:t xml:space="preserve"> and the second row the first four eigenvectors of </w:t>
      </w:r>
      <m:oMath>
        <m:sSup>
          <m:sSupPr>
            <m:ctrlPr>
              <w:rPr>
                <w:rFonts w:ascii="Cambria Math" w:hAnsi="Cambria Math" w:cs="Times New Roman"/>
                <w:b/>
                <w:sz w:val="22"/>
              </w:rPr>
            </m:ctrlPr>
          </m:sSupPr>
          <m:e>
            <m:r>
              <m:rPr>
                <m:sty m:val="b"/>
              </m:rPr>
              <w:rPr>
                <w:rFonts w:ascii="Cambria Math" w:hAnsi="Cambria Math" w:cs="Times New Roman"/>
                <w:sz w:val="22"/>
              </w:rPr>
              <m:t>Q</m:t>
            </m:r>
          </m:e>
          <m:sup>
            <m:r>
              <w:rPr>
                <w:rFonts w:ascii="Cambria Math" w:hAnsi="Cambria Math" w:cs="Times New Roman"/>
                <w:sz w:val="22"/>
              </w:rPr>
              <m:t>(0)</m:t>
            </m:r>
          </m:sup>
        </m:sSup>
      </m:oMath>
      <w:r>
        <w:rPr>
          <w:rFonts w:ascii="Times New Roman" w:eastAsiaTheme="minorEastAsia" w:hAnsi="Times New Roman" w:cs="Times New Roman"/>
          <w:sz w:val="22"/>
        </w:rPr>
        <w:t xml:space="preserve">. While significant differences exist in the exact patterns, the estimated Jacobian generates patterns of information content that </w:t>
      </w:r>
      <w:r w:rsidR="00EB1375">
        <w:rPr>
          <w:rFonts w:ascii="Times New Roman" w:eastAsiaTheme="minorEastAsia" w:hAnsi="Times New Roman" w:cs="Times New Roman"/>
          <w:sz w:val="22"/>
        </w:rPr>
        <w:t xml:space="preserve">capture the broad regions contained in the true patterns. These similarities persist beyond the first four eigenvectors. The bottom row shows the </w:t>
      </w:r>
      <w:r w:rsidR="002C1838">
        <w:rPr>
          <w:rFonts w:ascii="Times New Roman" w:eastAsiaTheme="minorEastAsia" w:hAnsi="Times New Roman" w:cs="Times New Roman"/>
          <w:sz w:val="22"/>
        </w:rPr>
        <w:t>spectra of the eigenvalues associated with the true Jacobian (black) and the estimated Jacobian (red dashes) [Note: I’ll change the label “Update” to “Initial Estimate.”]</w:t>
      </w:r>
      <w:r>
        <w:rPr>
          <w:rFonts w:ascii="Times New Roman" w:eastAsiaTheme="minorEastAsia" w:hAnsi="Times New Roman" w:cs="Times New Roman"/>
          <w:sz w:val="22"/>
        </w:rPr>
        <w:t xml:space="preserve"> </w:t>
      </w:r>
      <w:r w:rsidR="002C1838">
        <w:rPr>
          <w:rFonts w:ascii="Times New Roman" w:eastAsiaTheme="minorEastAsia" w:hAnsi="Times New Roman" w:cs="Times New Roman"/>
          <w:sz w:val="22"/>
        </w:rPr>
        <w:t>The two spectra are similar, demonstrating that similar fractions of information content are captured by each eigenvector. [Note: I will also make the fonts a consistent size.]</w:t>
      </w:r>
      <w:r w:rsidR="00192EE9">
        <w:rPr>
          <w:rFonts w:ascii="Times New Roman" w:hAnsi="Times New Roman" w:cs="Times New Roman"/>
          <w:sz w:val="22"/>
        </w:rPr>
        <w:br/>
      </w:r>
    </w:p>
    <w:p w14:paraId="032829DC" w14:textId="34E0849F" w:rsidR="00A147E6" w:rsidRDefault="00A147E6" w:rsidP="00A147E6">
      <w:pPr>
        <w:rPr>
          <w:rFonts w:ascii="Times New Roman" w:hAnsi="Times New Roman" w:cs="Times New Roman"/>
          <w:sz w:val="22"/>
        </w:rPr>
      </w:pPr>
      <w:r>
        <w:rPr>
          <w:rFonts w:ascii="Times New Roman" w:hAnsi="Times New Roman" w:cs="Times New Roman"/>
          <w:sz w:val="22"/>
        </w:rPr>
        <w:lastRenderedPageBreak/>
        <w:t>Paragraph about reduced-dimension Jacobian, cont.</w:t>
      </w:r>
    </w:p>
    <w:p w14:paraId="749B45CD" w14:textId="77777777" w:rsidR="00A147E6" w:rsidRDefault="00A147E6" w:rsidP="00A147E6">
      <w:pPr>
        <w:rPr>
          <w:rFonts w:ascii="Times New Roman" w:hAnsi="Times New Roman" w:cs="Times New Roman"/>
          <w:sz w:val="22"/>
        </w:rPr>
      </w:pPr>
    </w:p>
    <w:p w14:paraId="20A18429" w14:textId="706BDA1C" w:rsidR="00A147E6" w:rsidRDefault="00A147E6" w:rsidP="00A147E6">
      <w:pPr>
        <w:rPr>
          <w:rFonts w:ascii="Times New Roman" w:hAnsi="Times New Roman" w:cs="Times New Roman"/>
          <w:sz w:val="22"/>
        </w:rPr>
      </w:pPr>
      <w:r>
        <w:rPr>
          <w:rFonts w:ascii="Times New Roman" w:hAnsi="Times New Roman" w:cs="Times New Roman"/>
          <w:sz w:val="22"/>
        </w:rPr>
        <w:t>Figure 5: Plot showing the delineations of the final multi-scale grid</w:t>
      </w:r>
    </w:p>
    <w:p w14:paraId="590BF333" w14:textId="77777777" w:rsidR="00A147E6" w:rsidRDefault="00A147E6" w:rsidP="00BF0129">
      <w:pPr>
        <w:rPr>
          <w:rFonts w:ascii="Times New Roman" w:hAnsi="Times New Roman" w:cs="Times New Roman"/>
          <w:sz w:val="22"/>
        </w:rPr>
      </w:pPr>
    </w:p>
    <w:p w14:paraId="444E00AE" w14:textId="77777777" w:rsidR="00675A5E" w:rsidRDefault="00BF0129" w:rsidP="00BF0129">
      <w:pPr>
        <w:rPr>
          <w:rFonts w:ascii="Times New Roman" w:hAnsi="Times New Roman" w:cs="Times New Roman"/>
          <w:sz w:val="22"/>
        </w:rPr>
      </w:pPr>
      <w:r>
        <w:rPr>
          <w:rFonts w:ascii="Times New Roman" w:hAnsi="Times New Roman" w:cs="Times New Roman"/>
          <w:sz w:val="22"/>
        </w:rPr>
        <w:t>Figure 6: Plot showing posterior solution on multi-scale grid [left] and the posterior solution – true solution on multi-scale grid [center] and the posterior solution vs. the true solution [right]</w:t>
      </w:r>
    </w:p>
    <w:p w14:paraId="66EE9EB3" w14:textId="77777777" w:rsidR="00675A5E" w:rsidRDefault="00675A5E" w:rsidP="00BF0129">
      <w:pPr>
        <w:rPr>
          <w:rFonts w:ascii="Times New Roman" w:hAnsi="Times New Roman" w:cs="Times New Roman"/>
          <w:sz w:val="22"/>
        </w:rPr>
      </w:pPr>
    </w:p>
    <w:p w14:paraId="6D9C8715" w14:textId="6106BEDE" w:rsidR="00BF0129" w:rsidRDefault="00675A5E" w:rsidP="00BF0129">
      <w:pPr>
        <w:rPr>
          <w:rFonts w:ascii="Times New Roman" w:hAnsi="Times New Roman" w:cs="Times New Roman"/>
          <w:sz w:val="22"/>
        </w:rPr>
      </w:pPr>
      <w:r>
        <w:rPr>
          <w:rFonts w:ascii="Times New Roman" w:hAnsi="Times New Roman" w:cs="Times New Roman"/>
          <w:sz w:val="22"/>
        </w:rPr>
        <w:t>? Figure 7: Plot showing scatter of Jacobian, posterior mean, and posterior variance?</w:t>
      </w:r>
      <w:r w:rsidR="00BF0129">
        <w:rPr>
          <w:rFonts w:ascii="Times New Roman" w:hAnsi="Times New Roman" w:cs="Times New Roman"/>
          <w:sz w:val="22"/>
        </w:rPr>
        <w:t>]</w:t>
      </w:r>
    </w:p>
    <w:p w14:paraId="28F734A8" w14:textId="77777777" w:rsidR="00BF0129" w:rsidRDefault="00BF0129" w:rsidP="00BF0129">
      <w:pPr>
        <w:rPr>
          <w:rFonts w:ascii="Times New Roman" w:hAnsi="Times New Roman" w:cs="Times New Roman"/>
          <w:sz w:val="22"/>
        </w:rPr>
      </w:pPr>
    </w:p>
    <w:p w14:paraId="1BD9D9D5" w14:textId="58A6D8C9" w:rsidR="00BF0129" w:rsidRDefault="00BF0129" w:rsidP="00D81B6C">
      <w:pPr>
        <w:rPr>
          <w:rFonts w:ascii="Times New Roman" w:hAnsi="Times New Roman" w:cs="Times New Roman"/>
          <w:sz w:val="22"/>
        </w:rPr>
      </w:pPr>
      <w:r>
        <w:rPr>
          <w:rFonts w:ascii="Times New Roman" w:hAnsi="Times New Roman" w:cs="Times New Roman"/>
          <w:sz w:val="22"/>
        </w:rPr>
        <w:t xml:space="preserve">The low-rank Jacobian is constructed in two iterations. </w:t>
      </w:r>
      <w:r w:rsidR="00612DFC">
        <w:rPr>
          <w:rFonts w:ascii="Times New Roman" w:hAnsi="Times New Roman" w:cs="Times New Roman"/>
          <w:sz w:val="22"/>
        </w:rPr>
        <w:t xml:space="preserve">Because the averaging kernel corresponding to the </w:t>
      </w:r>
      <w:commentRangeStart w:id="247"/>
      <w:r w:rsidR="00612DFC">
        <w:rPr>
          <w:rFonts w:ascii="Times New Roman" w:hAnsi="Times New Roman" w:cs="Times New Roman"/>
          <w:sz w:val="22"/>
        </w:rPr>
        <w:t xml:space="preserve">mass balance Jacobian </w:t>
      </w:r>
      <w:r w:rsidR="00612DFC">
        <w:rPr>
          <w:rFonts w:ascii="Times New Roman" w:eastAsiaTheme="minorEastAsia" w:hAnsi="Times New Roman" w:cs="Times New Roman"/>
          <w:sz w:val="22"/>
        </w:rPr>
        <w:t>lacks contributions from the model and observations, the tailing patterns of information content may not span the same information content space as the “true” tailing patterns</w:t>
      </w:r>
      <w:commentRangeEnd w:id="247"/>
      <w:r w:rsidR="00D70064">
        <w:rPr>
          <w:rStyle w:val="CommentReference"/>
        </w:rPr>
        <w:commentReference w:id="247"/>
      </w:r>
      <w:r w:rsidR="00612DFC">
        <w:rPr>
          <w:rFonts w:ascii="Times New Roman" w:eastAsiaTheme="minorEastAsia" w:hAnsi="Times New Roman" w:cs="Times New Roman"/>
          <w:sz w:val="22"/>
        </w:rPr>
        <w:t xml:space="preserve">. We therefore update the </w:t>
      </w:r>
      <w:r>
        <w:rPr>
          <w:rFonts w:ascii="Times New Roman" w:hAnsi="Times New Roman" w:cs="Times New Roman"/>
          <w:sz w:val="22"/>
        </w:rPr>
        <w:t xml:space="preserve">initial Jacobian </w:t>
      </w:r>
      <w:r w:rsidR="00612DFC">
        <w:rPr>
          <w:rFonts w:ascii="Times New Roman" w:hAnsi="Times New Roman" w:cs="Times New Roman"/>
          <w:sz w:val="22"/>
        </w:rPr>
        <w:t xml:space="preserve">by </w:t>
      </w:r>
      <w:r>
        <w:rPr>
          <w:rFonts w:ascii="Times New Roman" w:hAnsi="Times New Roman" w:cs="Times New Roman"/>
          <w:sz w:val="22"/>
        </w:rPr>
        <w:t xml:space="preserve">perturbing the patterns that correspond </w:t>
      </w:r>
      <w:commentRangeStart w:id="248"/>
      <w:r>
        <w:rPr>
          <w:rFonts w:ascii="Times New Roman" w:hAnsi="Times New Roman" w:cs="Times New Roman"/>
          <w:sz w:val="22"/>
        </w:rPr>
        <w:t xml:space="preserve">to 80% of the information content, requiring </w:t>
      </w:r>
      <w:r w:rsidR="00ED6D7B">
        <w:rPr>
          <w:rFonts w:ascii="Times New Roman" w:hAnsi="Times New Roman" w:cs="Times New Roman"/>
          <w:sz w:val="22"/>
        </w:rPr>
        <w:t>102</w:t>
      </w:r>
      <w:r>
        <w:rPr>
          <w:rFonts w:ascii="Times New Roman" w:hAnsi="Times New Roman" w:cs="Times New Roman"/>
          <w:sz w:val="22"/>
        </w:rPr>
        <w:t xml:space="preserve"> model runs</w:t>
      </w:r>
      <w:commentRangeEnd w:id="248"/>
      <w:r w:rsidR="00D70064">
        <w:rPr>
          <w:rStyle w:val="CommentReference"/>
        </w:rPr>
        <w:commentReference w:id="248"/>
      </w:r>
      <w:r>
        <w:rPr>
          <w:rFonts w:ascii="Times New Roman" w:hAnsi="Times New Roman" w:cs="Times New Roman"/>
          <w:sz w:val="22"/>
        </w:rPr>
        <w:t xml:space="preserve">. Figure </w:t>
      </w:r>
      <w:r w:rsidR="00612DFC">
        <w:rPr>
          <w:rFonts w:ascii="Times New Roman" w:hAnsi="Times New Roman" w:cs="Times New Roman"/>
          <w:sz w:val="22"/>
        </w:rPr>
        <w:t>7</w:t>
      </w:r>
      <w:r>
        <w:rPr>
          <w:rFonts w:ascii="Times New Roman" w:hAnsi="Times New Roman" w:cs="Times New Roman"/>
          <w:sz w:val="22"/>
        </w:rPr>
        <w:t xml:space="preserve"> shows the first </w:t>
      </w:r>
      <w:r w:rsidR="00612DFC">
        <w:rPr>
          <w:rFonts w:ascii="Times New Roman" w:hAnsi="Times New Roman" w:cs="Times New Roman"/>
          <w:sz w:val="22"/>
        </w:rPr>
        <w:t>four</w:t>
      </w:r>
      <w:r>
        <w:rPr>
          <w:rFonts w:ascii="Times New Roman" w:hAnsi="Times New Roman" w:cs="Times New Roman"/>
          <w:sz w:val="22"/>
        </w:rPr>
        <w:t xml:space="preserve"> eigenvectors and eigenvalue spectrum for the updated </w:t>
      </w:r>
      <w:r w:rsidR="00612DFC">
        <w:rPr>
          <w:rFonts w:ascii="Times New Roman" w:hAnsi="Times New Roman" w:cs="Times New Roman"/>
          <w:sz w:val="22"/>
        </w:rPr>
        <w:t xml:space="preserve">and true </w:t>
      </w:r>
      <w:r>
        <w:rPr>
          <w:rFonts w:ascii="Times New Roman" w:hAnsi="Times New Roman" w:cs="Times New Roman"/>
          <w:sz w:val="22"/>
        </w:rPr>
        <w:t>Jacobian</w:t>
      </w:r>
      <w:r w:rsidR="00612DFC">
        <w:rPr>
          <w:rFonts w:ascii="Times New Roman" w:hAnsi="Times New Roman" w:cs="Times New Roman"/>
          <w:sz w:val="22"/>
        </w:rPr>
        <w:t>, following the same format as figure 4</w:t>
      </w:r>
      <w:r>
        <w:rPr>
          <w:rFonts w:ascii="Times New Roman" w:hAnsi="Times New Roman" w:cs="Times New Roman"/>
          <w:sz w:val="22"/>
        </w:rPr>
        <w:t xml:space="preserve">. </w:t>
      </w:r>
      <w:r w:rsidR="00612DFC">
        <w:rPr>
          <w:rFonts w:ascii="Times New Roman" w:hAnsi="Times New Roman" w:cs="Times New Roman"/>
          <w:sz w:val="22"/>
        </w:rPr>
        <w:t>T</w:t>
      </w:r>
      <w:r>
        <w:rPr>
          <w:rFonts w:ascii="Times New Roman" w:hAnsi="Times New Roman" w:cs="Times New Roman"/>
          <w:sz w:val="22"/>
        </w:rPr>
        <w:t>he eigenvectors associated with the updated Jacobian better capture the true patterns of information content</w:t>
      </w:r>
      <w:r w:rsidR="00BC3F27">
        <w:rPr>
          <w:rFonts w:ascii="Times New Roman" w:hAnsi="Times New Roman" w:cs="Times New Roman"/>
          <w:sz w:val="22"/>
        </w:rPr>
        <w:t xml:space="preserve"> for approximately the first 100 </w:t>
      </w:r>
      <w:r w:rsidR="00D81B6C">
        <w:rPr>
          <w:rFonts w:ascii="Times New Roman" w:hAnsi="Times New Roman" w:cs="Times New Roman"/>
          <w:sz w:val="22"/>
        </w:rPr>
        <w:t>eigenvectors (the first four are shown here as a demonstration)</w:t>
      </w:r>
      <w:r w:rsidR="00BC3F27">
        <w:rPr>
          <w:rFonts w:ascii="Times New Roman" w:hAnsi="Times New Roman" w:cs="Times New Roman"/>
          <w:sz w:val="22"/>
        </w:rPr>
        <w:t xml:space="preserve">. </w:t>
      </w:r>
      <w:r w:rsidR="00D81B6C">
        <w:rPr>
          <w:rFonts w:ascii="Times New Roman" w:hAnsi="Times New Roman" w:cs="Times New Roman"/>
          <w:sz w:val="22"/>
        </w:rPr>
        <w:t>T</w:t>
      </w:r>
      <w:r>
        <w:rPr>
          <w:rFonts w:ascii="Times New Roman" w:hAnsi="Times New Roman" w:cs="Times New Roman"/>
          <w:sz w:val="22"/>
        </w:rPr>
        <w:t xml:space="preserve">he eigenvalue spectrum exhibits a </w:t>
      </w:r>
      <w:commentRangeStart w:id="249"/>
      <w:r>
        <w:rPr>
          <w:rFonts w:ascii="Times New Roman" w:hAnsi="Times New Roman" w:cs="Times New Roman"/>
          <w:sz w:val="22"/>
        </w:rPr>
        <w:t xml:space="preserve">discontinuity </w:t>
      </w:r>
      <w:r w:rsidR="00D81B6C">
        <w:rPr>
          <w:rFonts w:ascii="Times New Roman" w:hAnsi="Times New Roman" w:cs="Times New Roman"/>
          <w:sz w:val="22"/>
        </w:rPr>
        <w:t>near</w:t>
      </w:r>
      <w:r>
        <w:rPr>
          <w:rFonts w:ascii="Times New Roman" w:hAnsi="Times New Roman" w:cs="Times New Roman"/>
          <w:sz w:val="22"/>
        </w:rPr>
        <w:t xml:space="preserve"> index 100</w:t>
      </w:r>
      <w:r w:rsidR="00D81B6C">
        <w:rPr>
          <w:rFonts w:ascii="Times New Roman" w:hAnsi="Times New Roman" w:cs="Times New Roman"/>
          <w:sz w:val="22"/>
        </w:rPr>
        <w:t xml:space="preserve">, consistent with a rank 100 approximation. </w:t>
      </w:r>
      <w:commentRangeEnd w:id="249"/>
      <w:r w:rsidR="00D70064">
        <w:rPr>
          <w:rStyle w:val="CommentReference"/>
        </w:rPr>
        <w:commentReference w:id="249"/>
      </w:r>
      <w:r w:rsidR="00D81B6C">
        <w:rPr>
          <w:rFonts w:ascii="Times New Roman" w:hAnsi="Times New Roman" w:cs="Times New Roman"/>
          <w:sz w:val="22"/>
        </w:rPr>
        <w:t>We update the second Jacobian by perturbing the first 204 patterns</w:t>
      </w:r>
      <w:r w:rsidR="00A51D77">
        <w:rPr>
          <w:rFonts w:ascii="Times New Roman" w:hAnsi="Times New Roman" w:cs="Times New Roman"/>
          <w:sz w:val="22"/>
        </w:rPr>
        <w:t xml:space="preserve"> to ensure that we </w:t>
      </w:r>
      <w:r w:rsidR="00D81B6C">
        <w:rPr>
          <w:rFonts w:ascii="Times New Roman" w:hAnsi="Times New Roman" w:cs="Times New Roman"/>
          <w:sz w:val="22"/>
        </w:rPr>
        <w:t>captur</w:t>
      </w:r>
      <w:r w:rsidR="00A51D77">
        <w:rPr>
          <w:rFonts w:ascii="Times New Roman" w:hAnsi="Times New Roman" w:cs="Times New Roman"/>
          <w:sz w:val="22"/>
        </w:rPr>
        <w:t>e</w:t>
      </w:r>
      <w:r w:rsidR="00D81B6C">
        <w:rPr>
          <w:rFonts w:ascii="Times New Roman" w:hAnsi="Times New Roman" w:cs="Times New Roman"/>
          <w:sz w:val="22"/>
        </w:rPr>
        <w:t xml:space="preserve"> the additional </w:t>
      </w:r>
      <w:r w:rsidR="00A51D77">
        <w:rPr>
          <w:rFonts w:ascii="Times New Roman" w:hAnsi="Times New Roman" w:cs="Times New Roman"/>
          <w:sz w:val="22"/>
        </w:rPr>
        <w:t xml:space="preserve">patterns of information content introduced by the first update. </w:t>
      </w:r>
      <w:r w:rsidR="001110E4">
        <w:rPr>
          <w:rFonts w:ascii="Times New Roman" w:hAnsi="Times New Roman" w:cs="Times New Roman"/>
          <w:sz w:val="22"/>
        </w:rPr>
        <w:t>Visual inspection shows that the first several hundred patterns of information content associated with the first and second updates are similar, demonstrating convergence. [Delete previous sentence and insert improved convergence statement: compare averaging kernels of previous and current update.]</w:t>
      </w:r>
    </w:p>
    <w:p w14:paraId="160CCC54" w14:textId="4929259F" w:rsidR="00D81B6C" w:rsidRDefault="00D81B6C" w:rsidP="00D81B6C">
      <w:pPr>
        <w:rPr>
          <w:rFonts w:ascii="Times New Roman" w:hAnsi="Times New Roman" w:cs="Times New Roman"/>
          <w:sz w:val="22"/>
        </w:rPr>
      </w:pPr>
      <w:r>
        <w:rPr>
          <w:rFonts w:ascii="Times New Roman" w:hAnsi="Times New Roman" w:cs="Times New Roman"/>
          <w:sz w:val="22"/>
        </w:rPr>
        <w:t xml:space="preserve"> </w:t>
      </w:r>
    </w:p>
    <w:p w14:paraId="3852CA6F" w14:textId="0B2ECCA5" w:rsidR="00612DFC" w:rsidRDefault="00612DFC" w:rsidP="00906DA2">
      <w:pPr>
        <w:ind w:left="720" w:hanging="720"/>
        <w:rPr>
          <w:rFonts w:ascii="Times New Roman" w:hAnsi="Times New Roman" w:cs="Times New Roman"/>
          <w:sz w:val="22"/>
        </w:rPr>
      </w:pPr>
      <w:r>
        <w:rPr>
          <w:noProof/>
          <w:sz w:val="22"/>
        </w:rPr>
        <w:drawing>
          <wp:inline distT="0" distB="0" distL="0" distR="0" wp14:anchorId="3B834C1E" wp14:editId="61B487A2">
            <wp:extent cx="5943600" cy="1784985"/>
            <wp:effectExtent l="0" t="0" r="0" b="5715"/>
            <wp:docPr id="10" name="Picture 10" descr="/var/folders/hl/0mslsrps5n1cdw1qjfny_vd40000gn/T/com.microsoft.Word/Content.MSO/16D362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hl/0mslsrps5n1cdw1qjfny_vd40000gn/T/com.microsoft.Word/Content.MSO/16D362D9.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37097F5C" w14:textId="379A43CA" w:rsidR="00A51D77" w:rsidRDefault="00612DFC" w:rsidP="00A51D77">
      <w:pPr>
        <w:ind w:left="720" w:hanging="720"/>
        <w:rPr>
          <w:rFonts w:ascii="Times New Roman" w:hAnsi="Times New Roman" w:cs="Times New Roman"/>
          <w:sz w:val="22"/>
        </w:rPr>
      </w:pPr>
      <w:r>
        <w:rPr>
          <w:noProof/>
          <w:sz w:val="22"/>
        </w:rPr>
        <w:drawing>
          <wp:inline distT="0" distB="0" distL="0" distR="0" wp14:anchorId="20E99B2F" wp14:editId="25401BDB">
            <wp:extent cx="5294376" cy="1609241"/>
            <wp:effectExtent l="0" t="0" r="1905" b="3810"/>
            <wp:docPr id="11" name="Picture 11" descr="/var/folders/hl/0mslsrps5n1cdw1qjfny_vd40000gn/T/com.microsoft.Word/Content.MSO/27A3A3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hl/0mslsrps5n1cdw1qjfny_vd40000gn/T/com.microsoft.Word/Content.MSO/27A3A34F.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4376" cy="1609241"/>
                    </a:xfrm>
                    <a:prstGeom prst="rect">
                      <a:avLst/>
                    </a:prstGeom>
                    <a:noFill/>
                    <a:ln>
                      <a:noFill/>
                    </a:ln>
                  </pic:spPr>
                </pic:pic>
              </a:graphicData>
            </a:graphic>
          </wp:inline>
        </w:drawing>
      </w:r>
    </w:p>
    <w:p w14:paraId="23C2F2A0" w14:textId="6ECD12E9" w:rsidR="00612DFC" w:rsidRDefault="00612DFC" w:rsidP="00906DA2">
      <w:pPr>
        <w:ind w:left="720" w:hanging="720"/>
        <w:rPr>
          <w:rFonts w:ascii="Times New Roman" w:hAnsi="Times New Roman" w:cs="Times New Roman"/>
          <w:sz w:val="22"/>
        </w:rPr>
      </w:pPr>
      <w:r>
        <w:rPr>
          <w:rFonts w:ascii="Times New Roman" w:hAnsi="Times New Roman" w:cs="Times New Roman"/>
          <w:sz w:val="22"/>
        </w:rPr>
        <w:tab/>
        <w:t xml:space="preserve">Figure 7: </w:t>
      </w:r>
      <w:r w:rsidR="00A51D77">
        <w:rPr>
          <w:rFonts w:ascii="Times New Roman" w:hAnsi="Times New Roman" w:cs="Times New Roman"/>
          <w:sz w:val="22"/>
        </w:rPr>
        <w:t>Eigenvectors and eigenvalues of the first update Jacobian and true Jacobian. The eigenvectors associated with the first update Jacobian better capture the patterns given by the true eigenvectors. Variations in sign are unimportant and variations in order are negligible. The eigenvalue spectrum corresponding to the first update Jacobian exhibits a discontinuity around index 100, consistent with its rank.</w:t>
      </w:r>
    </w:p>
    <w:p w14:paraId="26211C72" w14:textId="752D10BE" w:rsidR="00612DFC" w:rsidRDefault="00612DFC" w:rsidP="00906DA2">
      <w:pPr>
        <w:ind w:left="720" w:hanging="720"/>
        <w:rPr>
          <w:rFonts w:ascii="Times New Roman" w:hAnsi="Times New Roman" w:cs="Times New Roman"/>
          <w:sz w:val="22"/>
        </w:rPr>
      </w:pPr>
    </w:p>
    <w:p w14:paraId="5CE84015" w14:textId="43312629" w:rsidR="001110E4" w:rsidRDefault="0078730D" w:rsidP="008B1713">
      <w:pPr>
        <w:rPr>
          <w:rFonts w:ascii="Times New Roman" w:hAnsi="Times New Roman" w:cs="Times New Roman"/>
          <w:sz w:val="22"/>
        </w:rPr>
      </w:pPr>
      <w:r>
        <w:rPr>
          <w:rFonts w:ascii="Times New Roman" w:hAnsi="Times New Roman" w:cs="Times New Roman"/>
          <w:sz w:val="22"/>
        </w:rPr>
        <w:lastRenderedPageBreak/>
        <w:t>The first row of f</w:t>
      </w:r>
      <w:r w:rsidR="008B1713">
        <w:rPr>
          <w:rFonts w:ascii="Times New Roman" w:hAnsi="Times New Roman" w:cs="Times New Roman"/>
          <w:sz w:val="22"/>
        </w:rPr>
        <w:t>igure 8 shows the resulting low-rank Jacobian and the corresponding posterior mean and posterior variance plotted against the true Jacobian, posterior mean, and posterior variance, from left to right</w:t>
      </w:r>
      <w:commentRangeStart w:id="250"/>
      <w:r w:rsidR="008B1713">
        <w:rPr>
          <w:rFonts w:ascii="Times New Roman" w:hAnsi="Times New Roman" w:cs="Times New Roman"/>
          <w:sz w:val="22"/>
        </w:rPr>
        <w:t xml:space="preserve">. The </w:t>
      </w:r>
      <w:r w:rsidR="00B86F0E">
        <w:rPr>
          <w:rFonts w:ascii="Times New Roman" w:hAnsi="Times New Roman" w:cs="Times New Roman"/>
          <w:sz w:val="22"/>
        </w:rPr>
        <w:t xml:space="preserve">resulting posterior mean, shown in the center panel, corresponds well with the true posterior mean, </w:t>
      </w:r>
      <w:r w:rsidR="00291C5A">
        <w:rPr>
          <w:rFonts w:ascii="Times New Roman" w:hAnsi="Times New Roman" w:cs="Times New Roman"/>
          <w:sz w:val="22"/>
        </w:rPr>
        <w:t xml:space="preserve">with an </w:t>
      </w:r>
      <w:r w:rsidR="00A147E6">
        <w:rPr>
          <w:rFonts w:ascii="Times New Roman" w:hAnsi="Times New Roman" w:cs="Times New Roman"/>
          <w:sz w:val="22"/>
        </w:rPr>
        <w:t>r</w:t>
      </w:r>
      <w:r w:rsidR="00291C5A">
        <w:rPr>
          <w:rFonts w:ascii="Times New Roman" w:hAnsi="Times New Roman" w:cs="Times New Roman"/>
          <w:sz w:val="22"/>
          <w:vertAlign w:val="superscript"/>
        </w:rPr>
        <w:t>2</w:t>
      </w:r>
      <w:r w:rsidR="00291C5A">
        <w:rPr>
          <w:rFonts w:ascii="Times New Roman" w:hAnsi="Times New Roman" w:cs="Times New Roman"/>
          <w:sz w:val="22"/>
        </w:rPr>
        <w:t xml:space="preserve"> of </w:t>
      </w:r>
      <w:r w:rsidR="00A147E6">
        <w:rPr>
          <w:rFonts w:ascii="Times New Roman" w:hAnsi="Times New Roman" w:cs="Times New Roman"/>
          <w:sz w:val="22"/>
        </w:rPr>
        <w:t xml:space="preserve">0.63. </w:t>
      </w:r>
      <w:commentRangeEnd w:id="250"/>
      <w:r w:rsidR="00521430">
        <w:rPr>
          <w:rStyle w:val="CommentReference"/>
        </w:rPr>
        <w:commentReference w:id="250"/>
      </w:r>
      <w:r w:rsidR="00A147E6">
        <w:rPr>
          <w:rFonts w:ascii="Times New Roman" w:hAnsi="Times New Roman" w:cs="Times New Roman"/>
          <w:sz w:val="22"/>
        </w:rPr>
        <w:t xml:space="preserve">The fit is negatively affected by the cluster of values where the posterior mean associated with the low-rank Jacobian is equal to one. </w:t>
      </w:r>
      <w:commentRangeStart w:id="251"/>
      <w:r w:rsidR="00A147E6">
        <w:rPr>
          <w:rFonts w:ascii="Times New Roman" w:hAnsi="Times New Roman" w:cs="Times New Roman"/>
          <w:sz w:val="22"/>
        </w:rPr>
        <w:t>These values occur in grid boxes where the Jacobian does not optimize the posterior</w:t>
      </w:r>
      <w:r w:rsidR="00790D21">
        <w:rPr>
          <w:rFonts w:ascii="Times New Roman" w:hAnsi="Times New Roman" w:cs="Times New Roman"/>
          <w:sz w:val="22"/>
        </w:rPr>
        <w:t xml:space="preserve"> and instead maintains </w:t>
      </w:r>
      <w:r w:rsidR="00A147E6">
        <w:rPr>
          <w:rFonts w:ascii="Times New Roman" w:hAnsi="Times New Roman" w:cs="Times New Roman"/>
          <w:sz w:val="22"/>
        </w:rPr>
        <w:t>the prior value.</w:t>
      </w:r>
      <w:commentRangeEnd w:id="251"/>
      <w:r w:rsidR="00521430">
        <w:rPr>
          <w:rStyle w:val="CommentReference"/>
        </w:rPr>
        <w:commentReference w:id="251"/>
      </w:r>
      <w:r w:rsidR="00A147E6">
        <w:rPr>
          <w:rFonts w:ascii="Times New Roman" w:hAnsi="Times New Roman" w:cs="Times New Roman"/>
          <w:sz w:val="22"/>
        </w:rPr>
        <w:t xml:space="preserve"> These non-optimized grid boxes correspond to those grid boxes with low information content, as given by the diagonal elements of the averaging kernel associated with the low-rank Jacobian. </w:t>
      </w:r>
      <w:r>
        <w:rPr>
          <w:rFonts w:ascii="Times New Roman" w:hAnsi="Times New Roman" w:cs="Times New Roman"/>
          <w:sz w:val="22"/>
        </w:rPr>
        <w:t>In the second row of figure 8,</w:t>
      </w:r>
      <w:r w:rsidR="00790D21">
        <w:rPr>
          <w:rFonts w:ascii="Times New Roman" w:hAnsi="Times New Roman" w:cs="Times New Roman"/>
          <w:sz w:val="22"/>
        </w:rPr>
        <w:t xml:space="preserve"> we apply a filter and consider only those grid boxes with averaging kernel values greater than 0.005.</w:t>
      </w:r>
      <w:r w:rsidR="00B6780B">
        <w:rPr>
          <w:rFonts w:ascii="Times New Roman" w:hAnsi="Times New Roman" w:cs="Times New Roman"/>
          <w:sz w:val="22"/>
        </w:rPr>
        <w:t xml:space="preserve"> [Note: in the future, I will try simply filtering out the areas where the posterior mean is one (i.e. the prior) rather than using an averaging kernel threshold. And/or come up with a better explanation for 0.005.]</w:t>
      </w:r>
      <w:r w:rsidR="00790D21">
        <w:rPr>
          <w:rFonts w:ascii="Times New Roman" w:hAnsi="Times New Roman" w:cs="Times New Roman"/>
          <w:sz w:val="22"/>
        </w:rPr>
        <w:t xml:space="preserve"> The filter improves the fit of the approximate mean and variance to the true mean and variance, respectively. While this filter decreases the number of optimized grid boxes from 2,098 to 465, the </w:t>
      </w:r>
      <w:r>
        <w:rPr>
          <w:rFonts w:ascii="Times New Roman" w:hAnsi="Times New Roman" w:cs="Times New Roman"/>
          <w:sz w:val="22"/>
        </w:rPr>
        <w:t xml:space="preserve">excluded grid boxes had such limited information content that even the true Jacobian </w:t>
      </w:r>
      <w:commentRangeStart w:id="252"/>
      <w:r>
        <w:rPr>
          <w:rFonts w:ascii="Times New Roman" w:hAnsi="Times New Roman" w:cs="Times New Roman"/>
          <w:sz w:val="22"/>
        </w:rPr>
        <w:t>would have limited ability to constrain emissions therein.</w:t>
      </w:r>
      <w:commentRangeEnd w:id="252"/>
      <w:r w:rsidR="00C8088F">
        <w:rPr>
          <w:rStyle w:val="CommentReference"/>
        </w:rPr>
        <w:commentReference w:id="252"/>
      </w:r>
      <w:r>
        <w:rPr>
          <w:rFonts w:ascii="Times New Roman" w:hAnsi="Times New Roman" w:cs="Times New Roman"/>
          <w:sz w:val="22"/>
        </w:rPr>
        <w:t xml:space="preserve"> </w:t>
      </w:r>
      <w:r w:rsidR="00B6780B">
        <w:rPr>
          <w:rFonts w:ascii="Times New Roman" w:hAnsi="Times New Roman" w:cs="Times New Roman"/>
          <w:sz w:val="22"/>
        </w:rPr>
        <w:t>F</w:t>
      </w:r>
      <w:r w:rsidR="0073430B">
        <w:rPr>
          <w:rFonts w:ascii="Times New Roman" w:hAnsi="Times New Roman" w:cs="Times New Roman"/>
          <w:sz w:val="22"/>
        </w:rPr>
        <w:t xml:space="preserve">igure 9 shows the </w:t>
      </w:r>
      <w:r w:rsidR="00B6780B">
        <w:rPr>
          <w:rFonts w:ascii="Times New Roman" w:hAnsi="Times New Roman" w:cs="Times New Roman"/>
          <w:sz w:val="22"/>
        </w:rPr>
        <w:t>approximate posterior mean (left) and the difference between the approximate and true posterior mean (right) plotted over the North American domain. The non-optimized values are greyed out. [Note: in the future, I will use stippling.]</w:t>
      </w:r>
    </w:p>
    <w:p w14:paraId="2CB3491E" w14:textId="50C4DA99" w:rsidR="001110E4" w:rsidRDefault="001110E4">
      <w:pPr>
        <w:rPr>
          <w:rFonts w:ascii="Times New Roman" w:hAnsi="Times New Roman" w:cs="Times New Roman"/>
          <w:sz w:val="22"/>
        </w:rPr>
      </w:pPr>
    </w:p>
    <w:p w14:paraId="05B45745" w14:textId="07CB1152" w:rsidR="0078730D" w:rsidRDefault="001110E4" w:rsidP="0078730D">
      <w:pPr>
        <w:ind w:left="720" w:hanging="720"/>
        <w:rPr>
          <w:rFonts w:ascii="Times New Roman" w:hAnsi="Times New Roman" w:cs="Times New Roman"/>
          <w:sz w:val="22"/>
        </w:rPr>
      </w:pPr>
      <w:r>
        <w:rPr>
          <w:noProof/>
          <w:sz w:val="22"/>
        </w:rPr>
        <w:drawing>
          <wp:inline distT="0" distB="0" distL="0" distR="0" wp14:anchorId="2446D492" wp14:editId="294038B5">
            <wp:extent cx="5943600" cy="1977390"/>
            <wp:effectExtent l="0" t="0" r="0" b="3810"/>
            <wp:docPr id="12" name="Picture 12" descr="/var/folders/hl/0mslsrps5n1cdw1qjfny_vd40000gn/T/com.microsoft.Word/Content.MSO/CC1899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hl/0mslsrps5n1cdw1qjfny_vd40000gn/T/com.microsoft.Word/Content.MSO/CC189935.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77390"/>
                    </a:xfrm>
                    <a:prstGeom prst="rect">
                      <a:avLst/>
                    </a:prstGeom>
                    <a:noFill/>
                    <a:ln>
                      <a:noFill/>
                    </a:ln>
                  </pic:spPr>
                </pic:pic>
              </a:graphicData>
            </a:graphic>
          </wp:inline>
        </w:drawing>
      </w:r>
    </w:p>
    <w:p w14:paraId="146424F3" w14:textId="77777777" w:rsidR="0078730D" w:rsidRDefault="0078730D" w:rsidP="0078730D">
      <w:pPr>
        <w:ind w:left="720" w:hanging="720"/>
        <w:rPr>
          <w:rFonts w:ascii="Times New Roman" w:hAnsi="Times New Roman" w:cs="Times New Roman"/>
          <w:sz w:val="22"/>
        </w:rPr>
      </w:pPr>
    </w:p>
    <w:p w14:paraId="3043F069" w14:textId="22F97D5E" w:rsidR="001110E4" w:rsidRDefault="001110E4" w:rsidP="00906DA2">
      <w:pPr>
        <w:ind w:left="720" w:hanging="720"/>
        <w:rPr>
          <w:rFonts w:ascii="Times New Roman" w:hAnsi="Times New Roman" w:cs="Times New Roman"/>
          <w:sz w:val="22"/>
        </w:rPr>
      </w:pPr>
      <w:r>
        <w:rPr>
          <w:noProof/>
          <w:sz w:val="22"/>
        </w:rPr>
        <w:drawing>
          <wp:inline distT="0" distB="0" distL="0" distR="0" wp14:anchorId="2A536DBE" wp14:editId="724846D0">
            <wp:extent cx="5943600" cy="1977390"/>
            <wp:effectExtent l="0" t="0" r="0" b="3810"/>
            <wp:docPr id="13" name="Picture 13" descr="/var/folders/hl/0mslsrps5n1cdw1qjfny_vd40000gn/T/com.microsoft.Word/Content.MSO/D9FD96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hl/0mslsrps5n1cdw1qjfny_vd40000gn/T/com.microsoft.Word/Content.MSO/D9FD960B.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977390"/>
                    </a:xfrm>
                    <a:prstGeom prst="rect">
                      <a:avLst/>
                    </a:prstGeom>
                    <a:noFill/>
                    <a:ln>
                      <a:noFill/>
                    </a:ln>
                  </pic:spPr>
                </pic:pic>
              </a:graphicData>
            </a:graphic>
          </wp:inline>
        </w:drawing>
      </w:r>
    </w:p>
    <w:p w14:paraId="4B867152" w14:textId="794C7F91" w:rsidR="0078730D" w:rsidRDefault="0078730D" w:rsidP="0078730D">
      <w:pPr>
        <w:ind w:left="720"/>
        <w:rPr>
          <w:rFonts w:ascii="Times New Roman" w:hAnsi="Times New Roman" w:cs="Times New Roman"/>
          <w:sz w:val="22"/>
        </w:rPr>
      </w:pPr>
      <w:r>
        <w:rPr>
          <w:rFonts w:ascii="Times New Roman" w:hAnsi="Times New Roman" w:cs="Times New Roman"/>
          <w:sz w:val="22"/>
        </w:rPr>
        <w:t>Figure 8: The second update low-rank Jacobian and the corresponding posterior mean and variance plotted element-wise against the true Jacobian, posterior mean, and posterior variance, from left to right. The first row shows all elements. The second row applies a filter that excludes grid boxes with averaging kernel diagonal values less than 0.005, improving the fit in all cases but reducing the number of optimized grid cells from 2,098 to 465.</w:t>
      </w:r>
    </w:p>
    <w:p w14:paraId="584B4D86" w14:textId="77777777" w:rsidR="0078730D" w:rsidRDefault="0078730D" w:rsidP="00906DA2">
      <w:pPr>
        <w:ind w:left="720" w:hanging="720"/>
        <w:rPr>
          <w:rFonts w:ascii="Times New Roman" w:hAnsi="Times New Roman" w:cs="Times New Roman"/>
          <w:sz w:val="22"/>
        </w:rPr>
      </w:pPr>
    </w:p>
    <w:p w14:paraId="759ADC93" w14:textId="3A81950A" w:rsidR="001110E4" w:rsidRDefault="00B6780B" w:rsidP="00B6780B">
      <w:pPr>
        <w:jc w:val="center"/>
        <w:rPr>
          <w:rFonts w:ascii="Times New Roman" w:hAnsi="Times New Roman" w:cs="Times New Roman"/>
          <w:sz w:val="22"/>
        </w:rPr>
      </w:pPr>
      <w:r w:rsidRPr="00B6780B">
        <w:rPr>
          <w:rFonts w:ascii="Times New Roman" w:hAnsi="Times New Roman" w:cs="Times New Roman"/>
          <w:noProof/>
          <w:sz w:val="22"/>
        </w:rPr>
        <w:lastRenderedPageBreak/>
        <w:drawing>
          <wp:inline distT="0" distB="0" distL="0" distR="0" wp14:anchorId="6B477360" wp14:editId="7246E530">
            <wp:extent cx="3703320" cy="2436436"/>
            <wp:effectExtent l="0" t="0" r="508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03320" cy="2436436"/>
                    </a:xfrm>
                    <a:prstGeom prst="rect">
                      <a:avLst/>
                    </a:prstGeom>
                  </pic:spPr>
                </pic:pic>
              </a:graphicData>
            </a:graphic>
          </wp:inline>
        </w:drawing>
      </w:r>
    </w:p>
    <w:p w14:paraId="183F74A1" w14:textId="3452A61C" w:rsidR="00B6780B" w:rsidRDefault="00B6780B" w:rsidP="00B6780B">
      <w:pPr>
        <w:jc w:val="center"/>
        <w:rPr>
          <w:rFonts w:ascii="Times New Roman" w:hAnsi="Times New Roman" w:cs="Times New Roman"/>
          <w:sz w:val="22"/>
        </w:rPr>
      </w:pPr>
      <w:r>
        <w:rPr>
          <w:rFonts w:ascii="Times New Roman" w:hAnsi="Times New Roman" w:cs="Times New Roman"/>
          <w:sz w:val="22"/>
        </w:rPr>
        <w:t>[Note: missing difference plot here.]</w:t>
      </w:r>
    </w:p>
    <w:p w14:paraId="61BB45C7" w14:textId="045E3796" w:rsidR="00B6780B" w:rsidRDefault="00B6780B" w:rsidP="00B6780B">
      <w:pPr>
        <w:ind w:left="720" w:hanging="720"/>
        <w:rPr>
          <w:rFonts w:ascii="Times New Roman" w:hAnsi="Times New Roman" w:cs="Times New Roman"/>
          <w:sz w:val="22"/>
        </w:rPr>
      </w:pPr>
      <w:r>
        <w:rPr>
          <w:rFonts w:ascii="Times New Roman" w:hAnsi="Times New Roman" w:cs="Times New Roman"/>
          <w:sz w:val="22"/>
        </w:rPr>
        <w:tab/>
        <w:t xml:space="preserve">Figure 9: </w:t>
      </w:r>
      <w:r w:rsidR="00CF31FA">
        <w:rPr>
          <w:rFonts w:ascii="Times New Roman" w:hAnsi="Times New Roman" w:cs="Times New Roman"/>
          <w:sz w:val="22"/>
        </w:rPr>
        <w:t xml:space="preserve">The posterior mean associated with the low-rank Jacobian (left) and the difference between the approximate posterior mean and true posterior mean (right). </w:t>
      </w:r>
    </w:p>
    <w:p w14:paraId="2D872838" w14:textId="6FA49FC7" w:rsidR="00BF2908" w:rsidRDefault="00BF2908" w:rsidP="00B6780B">
      <w:pPr>
        <w:ind w:left="720" w:hanging="720"/>
        <w:rPr>
          <w:rFonts w:ascii="Times New Roman" w:hAnsi="Times New Roman" w:cs="Times New Roman"/>
          <w:sz w:val="22"/>
        </w:rPr>
      </w:pPr>
    </w:p>
    <w:p w14:paraId="4CDB3F6A" w14:textId="3694FBF5" w:rsidR="00CF31FA" w:rsidRDefault="00BF2908" w:rsidP="00B80C40">
      <w:pPr>
        <w:rPr>
          <w:rFonts w:ascii="Times New Roman" w:hAnsi="Times New Roman" w:cs="Times New Roman"/>
          <w:sz w:val="22"/>
        </w:rPr>
      </w:pPr>
      <w:r>
        <w:rPr>
          <w:rFonts w:ascii="Times New Roman" w:hAnsi="Times New Roman" w:cs="Times New Roman"/>
          <w:sz w:val="22"/>
        </w:rPr>
        <w:t>The errors</w:t>
      </w:r>
      <w:r w:rsidR="00856232">
        <w:rPr>
          <w:rFonts w:ascii="Times New Roman" w:hAnsi="Times New Roman" w:cs="Times New Roman"/>
          <w:sz w:val="22"/>
        </w:rPr>
        <w:t xml:space="preserve"> in the filtered approximate posterior mean are mostly insignificant. Figure 10 shows</w:t>
      </w:r>
      <w:r w:rsidR="00B80C40">
        <w:rPr>
          <w:rFonts w:ascii="Times New Roman" w:hAnsi="Times New Roman" w:cs="Times New Roman"/>
          <w:sz w:val="22"/>
        </w:rPr>
        <w:t xml:space="preserve"> </w:t>
      </w:r>
      <w:r w:rsidR="00BD633D">
        <w:rPr>
          <w:rFonts w:ascii="Times New Roman" w:hAnsi="Times New Roman" w:cs="Times New Roman"/>
          <w:sz w:val="22"/>
        </w:rPr>
        <w:t>in purple the</w:t>
      </w:r>
      <w:r w:rsidR="00B80C40">
        <w:rPr>
          <w:rFonts w:ascii="Times New Roman" w:hAnsi="Times New Roman" w:cs="Times New Roman"/>
          <w:sz w:val="22"/>
        </w:rPr>
        <w:t xml:space="preserve"> distribution of the </w:t>
      </w:r>
      <w:r w:rsidR="00BD633D">
        <w:rPr>
          <w:rFonts w:ascii="Times New Roman" w:hAnsi="Times New Roman" w:cs="Times New Roman"/>
          <w:sz w:val="22"/>
        </w:rPr>
        <w:t xml:space="preserve">absolute </w:t>
      </w:r>
      <w:r w:rsidR="00B80C40">
        <w:rPr>
          <w:rFonts w:ascii="Times New Roman" w:hAnsi="Times New Roman" w:cs="Times New Roman"/>
          <w:sz w:val="22"/>
        </w:rPr>
        <w:t xml:space="preserve">error in the </w:t>
      </w:r>
      <w:r w:rsidR="00BD633D">
        <w:rPr>
          <w:rFonts w:ascii="Times New Roman" w:hAnsi="Times New Roman" w:cs="Times New Roman"/>
          <w:sz w:val="22"/>
        </w:rPr>
        <w:t xml:space="preserve">approximate posterior mean, as measured against the true posterior mean, and in orange the distribution of the posterior error, as given by the posterior error variance. Most of the errors in the approximate posterior mean are significantly smaller than the posterior error. There are some errors that are larger than the posterior errors; it is worth noting that (1) following the inverse framework of </w:t>
      </w:r>
      <w:proofErr w:type="spellStart"/>
      <w:r w:rsidR="00BD633D">
        <w:rPr>
          <w:rFonts w:ascii="Times New Roman" w:hAnsi="Times New Roman" w:cs="Times New Roman"/>
          <w:sz w:val="22"/>
        </w:rPr>
        <w:t>Maasakers</w:t>
      </w:r>
      <w:proofErr w:type="spellEnd"/>
      <w:r w:rsidR="00BD633D">
        <w:rPr>
          <w:rFonts w:ascii="Times New Roman" w:hAnsi="Times New Roman" w:cs="Times New Roman"/>
          <w:sz w:val="22"/>
        </w:rPr>
        <w:t xml:space="preserve"> et al. (2019), prior errors are capped at 0.</w:t>
      </w:r>
      <w:r w:rsidR="00485308">
        <w:rPr>
          <w:rFonts w:ascii="Times New Roman" w:hAnsi="Times New Roman" w:cs="Times New Roman"/>
          <w:sz w:val="22"/>
        </w:rPr>
        <w:t xml:space="preserve">5, resulting in a similar cap on posterior errors [in the </w:t>
      </w:r>
      <w:proofErr w:type="spellStart"/>
      <w:r w:rsidR="00485308">
        <w:rPr>
          <w:rFonts w:ascii="Times New Roman" w:hAnsi="Times New Roman" w:cs="Times New Roman"/>
          <w:sz w:val="22"/>
        </w:rPr>
        <w:t>furture</w:t>
      </w:r>
      <w:proofErr w:type="spellEnd"/>
      <w:r w:rsidR="00485308">
        <w:rPr>
          <w:rFonts w:ascii="Times New Roman" w:hAnsi="Times New Roman" w:cs="Times New Roman"/>
          <w:sz w:val="22"/>
        </w:rPr>
        <w:t>: check the math here] and (2) posterior errors calculated in an analytic inversion often underestimate the true posterior errors (insert citation). It is therefore likely that even in the limited cases when the error in the approximate mean is larger than the calculated posterior error, the error in the mean is likely negligible.</w:t>
      </w:r>
    </w:p>
    <w:p w14:paraId="2E156D57" w14:textId="77777777" w:rsidR="00856232" w:rsidRDefault="00856232" w:rsidP="00B6780B">
      <w:pPr>
        <w:ind w:left="720" w:hanging="720"/>
        <w:rPr>
          <w:rFonts w:ascii="Times New Roman" w:hAnsi="Times New Roman" w:cs="Times New Roman"/>
          <w:sz w:val="22"/>
        </w:rPr>
      </w:pPr>
    </w:p>
    <w:p w14:paraId="655661EA" w14:textId="568D6550" w:rsidR="00856232" w:rsidRDefault="00856232" w:rsidP="00856232">
      <w:pPr>
        <w:ind w:left="720" w:hanging="720"/>
        <w:jc w:val="center"/>
        <w:rPr>
          <w:rFonts w:ascii="Times New Roman" w:hAnsi="Times New Roman" w:cs="Times New Roman"/>
          <w:sz w:val="22"/>
        </w:rPr>
      </w:pPr>
      <w:del w:id="253" w:author="hannah.nesser@gmail.com" w:date="2020-01-21T13:16:00Z">
        <w:r w:rsidDel="009D26C1">
          <w:rPr>
            <w:noProof/>
            <w:sz w:val="22"/>
          </w:rPr>
          <w:drawing>
            <wp:inline distT="0" distB="0" distL="0" distR="0" wp14:anchorId="64366CF4" wp14:editId="03498B10">
              <wp:extent cx="2804750" cy="2583180"/>
              <wp:effectExtent l="0" t="0" r="2540" b="0"/>
              <wp:docPr id="16" name="Picture 16" descr="/var/folders/hl/0mslsrps5n1cdw1qjfny_vd40000gn/T/com.microsoft.Word/Content.MSO/AFC0BB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hl/0mslsrps5n1cdw1qjfny_vd40000gn/T/com.microsoft.Word/Content.MSO/AFC0BBE8.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7085" cy="2585331"/>
                      </a:xfrm>
                      <a:prstGeom prst="rect">
                        <a:avLst/>
                      </a:prstGeom>
                      <a:noFill/>
                      <a:ln>
                        <a:noFill/>
                      </a:ln>
                    </pic:spPr>
                  </pic:pic>
                </a:graphicData>
              </a:graphic>
            </wp:inline>
          </w:drawing>
        </w:r>
      </w:del>
      <w:ins w:id="254" w:author="hannah.nesser@gmail.com" w:date="2020-01-21T13:16:00Z">
        <w:r w:rsidR="009D26C1" w:rsidRPr="009D26C1">
          <w:rPr>
            <w:noProof/>
          </w:rPr>
          <w:t xml:space="preserve"> </w:t>
        </w:r>
        <w:r w:rsidR="009D26C1" w:rsidRPr="009D26C1">
          <w:rPr>
            <w:rFonts w:ascii="Times New Roman" w:hAnsi="Times New Roman" w:cs="Times New Roman"/>
            <w:noProof/>
            <w:sz w:val="22"/>
          </w:rPr>
          <w:drawing>
            <wp:inline distT="0" distB="0" distL="0" distR="0" wp14:anchorId="59364C33" wp14:editId="67D13740">
              <wp:extent cx="5943600" cy="2828290"/>
              <wp:effectExtent l="0" t="0" r="0" b="0"/>
              <wp:docPr id="14" name="Picture 7">
                <a:extLst xmlns:a="http://schemas.openxmlformats.org/drawingml/2006/main">
                  <a:ext uri="{FF2B5EF4-FFF2-40B4-BE49-F238E27FC236}">
                    <a16:creationId xmlns:a16="http://schemas.microsoft.com/office/drawing/2014/main" id="{04A55588-55D6-364C-982D-496CC65C2A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4A55588-55D6-364C-982D-496CC65C2A4A}"/>
                          </a:ext>
                        </a:extLst>
                      </pic:cNvPr>
                      <pic:cNvPicPr>
                        <a:picLocks noChangeAspect="1"/>
                      </pic:cNvPicPr>
                    </pic:nvPicPr>
                    <pic:blipFill>
                      <a:blip r:embed="rId24"/>
                      <a:stretch>
                        <a:fillRect/>
                      </a:stretch>
                    </pic:blipFill>
                    <pic:spPr>
                      <a:xfrm>
                        <a:off x="0" y="0"/>
                        <a:ext cx="5943600" cy="2828290"/>
                      </a:xfrm>
                      <a:prstGeom prst="rect">
                        <a:avLst/>
                      </a:prstGeom>
                    </pic:spPr>
                  </pic:pic>
                </a:graphicData>
              </a:graphic>
            </wp:inline>
          </w:drawing>
        </w:r>
      </w:ins>
    </w:p>
    <w:p w14:paraId="29C3E056" w14:textId="44EDD8CB" w:rsidR="00856232" w:rsidRDefault="00856232" w:rsidP="00C23D4D">
      <w:pPr>
        <w:rPr>
          <w:rFonts w:ascii="Times New Roman" w:hAnsi="Times New Roman" w:cs="Times New Roman"/>
          <w:sz w:val="22"/>
        </w:rPr>
      </w:pPr>
      <w:r>
        <w:rPr>
          <w:rFonts w:ascii="Times New Roman" w:hAnsi="Times New Roman" w:cs="Times New Roman"/>
          <w:sz w:val="22"/>
        </w:rPr>
        <w:t xml:space="preserve">[Note: I need to change a lot on this plot. The left axis corresponds to the purple histogram, which shows the </w:t>
      </w:r>
      <w:r w:rsidR="00C23D4D">
        <w:rPr>
          <w:rFonts w:ascii="Times New Roman" w:hAnsi="Times New Roman" w:cs="Times New Roman"/>
          <w:sz w:val="22"/>
        </w:rPr>
        <w:t xml:space="preserve">histogram of </w:t>
      </w:r>
      <w:r>
        <w:rPr>
          <w:rFonts w:ascii="Times New Roman" w:hAnsi="Times New Roman" w:cs="Times New Roman"/>
          <w:sz w:val="22"/>
        </w:rPr>
        <w:t xml:space="preserve">error in the </w:t>
      </w:r>
      <w:r w:rsidR="00C23D4D">
        <w:rPr>
          <w:rFonts w:ascii="Times New Roman" w:hAnsi="Times New Roman" w:cs="Times New Roman"/>
          <w:sz w:val="22"/>
        </w:rPr>
        <w:t xml:space="preserve">approximate posterior mean as measured against the true posterior mean. The </w:t>
      </w:r>
      <w:r w:rsidR="00C23D4D">
        <w:rPr>
          <w:rFonts w:ascii="Times New Roman" w:hAnsi="Times New Roman" w:cs="Times New Roman"/>
          <w:sz w:val="22"/>
        </w:rPr>
        <w:lastRenderedPageBreak/>
        <w:t>right axis corresponds to the orange histogram, which shows the histogram of error as given by the posterior error variance. The x-axis shows the error values.]</w:t>
      </w:r>
    </w:p>
    <w:p w14:paraId="2B0A02A1" w14:textId="6D703998" w:rsidR="00856232" w:rsidRDefault="00856232" w:rsidP="00856232">
      <w:pPr>
        <w:ind w:left="720" w:hanging="720"/>
        <w:rPr>
          <w:rFonts w:ascii="Times New Roman" w:hAnsi="Times New Roman" w:cs="Times New Roman"/>
          <w:sz w:val="22"/>
        </w:rPr>
      </w:pPr>
      <w:r>
        <w:rPr>
          <w:rFonts w:ascii="Times New Roman" w:hAnsi="Times New Roman" w:cs="Times New Roman"/>
          <w:sz w:val="22"/>
        </w:rPr>
        <w:tab/>
        <w:t xml:space="preserve">Figure 10: </w:t>
      </w:r>
      <w:r w:rsidR="00D90D23">
        <w:rPr>
          <w:rFonts w:ascii="Times New Roman" w:hAnsi="Times New Roman" w:cs="Times New Roman"/>
          <w:sz w:val="22"/>
        </w:rPr>
        <w:t>Distribution of errors in the approximate posterior mean as given by the difference between the approximate and true means (purple) and the posterior variance (orange). Most of the error in the approximate mean is less than the error given by the posterior variance.</w:t>
      </w:r>
    </w:p>
    <w:p w14:paraId="6963200A" w14:textId="77777777" w:rsidR="00856232" w:rsidRDefault="00856232" w:rsidP="00B6780B">
      <w:pPr>
        <w:ind w:left="720" w:hanging="720"/>
        <w:rPr>
          <w:rFonts w:ascii="Times New Roman" w:hAnsi="Times New Roman" w:cs="Times New Roman"/>
          <w:sz w:val="22"/>
        </w:rPr>
      </w:pPr>
    </w:p>
    <w:p w14:paraId="2303E8A8" w14:textId="486DC093" w:rsidR="00CF31FA" w:rsidRDefault="00F40BA8" w:rsidP="00F40BA8">
      <w:pPr>
        <w:rPr>
          <w:rFonts w:ascii="Times New Roman" w:hAnsi="Times New Roman" w:cs="Times New Roman"/>
          <w:sz w:val="22"/>
        </w:rPr>
      </w:pPr>
      <w:r>
        <w:rPr>
          <w:rFonts w:ascii="Times New Roman" w:hAnsi="Times New Roman" w:cs="Times New Roman"/>
          <w:sz w:val="22"/>
        </w:rPr>
        <w:t>We also conduct an inversion with a Jacobian constructed using the Gaussian mixture model (GMM) approach described by Turner and Jacob (2015) following Maasakkers et al. (update once published). [Insert description of GMM and GMM results here.]</w:t>
      </w:r>
    </w:p>
    <w:p w14:paraId="4D8A5EE7" w14:textId="77777777" w:rsidR="00F40BA8" w:rsidRDefault="00F40BA8" w:rsidP="00F40BA8">
      <w:pPr>
        <w:rPr>
          <w:rFonts w:ascii="Times New Roman" w:hAnsi="Times New Roman" w:cs="Times New Roman"/>
          <w:sz w:val="22"/>
        </w:rPr>
      </w:pPr>
    </w:p>
    <w:p w14:paraId="1B7028BD" w14:textId="389A72AA" w:rsidR="00F40BA8" w:rsidRPr="00F40BA8" w:rsidRDefault="00F40BA8" w:rsidP="00F40BA8">
      <w:pPr>
        <w:rPr>
          <w:rFonts w:ascii="Times New Roman" w:hAnsi="Times New Roman" w:cs="Times New Roman"/>
          <w:b/>
          <w:sz w:val="22"/>
        </w:rPr>
      </w:pPr>
      <w:r>
        <w:rPr>
          <w:rFonts w:ascii="Times New Roman" w:hAnsi="Times New Roman" w:cs="Times New Roman"/>
          <w:b/>
          <w:sz w:val="22"/>
        </w:rPr>
        <w:t>Section 4: Conclusions</w:t>
      </w:r>
    </w:p>
    <w:p w14:paraId="74FB18BA" w14:textId="2239506C" w:rsidR="00B6780B" w:rsidRPr="000465A8" w:rsidRDefault="00B6780B" w:rsidP="000465A8">
      <w:pPr>
        <w:ind w:left="720" w:hanging="720"/>
        <w:jc w:val="center"/>
        <w:rPr>
          <w:rFonts w:ascii="Times New Roman" w:hAnsi="Times New Roman" w:cs="Times New Roman"/>
          <w:sz w:val="22"/>
        </w:rPr>
      </w:pPr>
    </w:p>
    <w:p w14:paraId="3772496F" w14:textId="2F33785F" w:rsidR="0025607D" w:rsidRDefault="0025607D" w:rsidP="00F40BA8">
      <w:pPr>
        <w:rPr>
          <w:rFonts w:ascii="Times New Roman" w:hAnsi="Times New Roman" w:cs="Times New Roman"/>
          <w:sz w:val="22"/>
        </w:rPr>
      </w:pPr>
      <w:commentRangeStart w:id="255"/>
      <w:r>
        <w:rPr>
          <w:rFonts w:ascii="Times New Roman" w:hAnsi="Times New Roman" w:cs="Times New Roman"/>
          <w:sz w:val="22"/>
        </w:rPr>
        <w:t>We</w:t>
      </w:r>
      <w:commentRangeEnd w:id="255"/>
      <w:r w:rsidR="00C8088F">
        <w:rPr>
          <w:rStyle w:val="CommentReference"/>
        </w:rPr>
        <w:commentReference w:id="255"/>
      </w:r>
      <w:r>
        <w:rPr>
          <w:rFonts w:ascii="Times New Roman" w:hAnsi="Times New Roman" w:cs="Times New Roman"/>
          <w:sz w:val="22"/>
        </w:rPr>
        <w:t xml:space="preserve"> suggest two methods of </w:t>
      </w:r>
      <w:r w:rsidR="00BF2908">
        <w:rPr>
          <w:rFonts w:ascii="Times New Roman" w:hAnsi="Times New Roman" w:cs="Times New Roman"/>
          <w:sz w:val="22"/>
        </w:rPr>
        <w:t>decreasing</w:t>
      </w:r>
      <w:r>
        <w:rPr>
          <w:rFonts w:ascii="Times New Roman" w:hAnsi="Times New Roman" w:cs="Times New Roman"/>
          <w:sz w:val="22"/>
        </w:rPr>
        <w:t xml:space="preserve"> the computational cost of analytic Bayesian inversions of linear systems</w:t>
      </w:r>
      <w:r w:rsidR="00BF2908">
        <w:rPr>
          <w:rFonts w:ascii="Times New Roman" w:hAnsi="Times New Roman" w:cs="Times New Roman"/>
          <w:sz w:val="22"/>
        </w:rPr>
        <w:t xml:space="preserve"> by an order of magnitude. We</w:t>
      </w:r>
      <w:r>
        <w:rPr>
          <w:rFonts w:ascii="Times New Roman" w:hAnsi="Times New Roman" w:cs="Times New Roman"/>
          <w:sz w:val="22"/>
        </w:rPr>
        <w:t xml:space="preserve"> </w:t>
      </w:r>
      <w:r w:rsidR="00BF2908">
        <w:rPr>
          <w:rFonts w:ascii="Times New Roman" w:hAnsi="Times New Roman" w:cs="Times New Roman"/>
          <w:sz w:val="22"/>
        </w:rPr>
        <w:t xml:space="preserve">reduce </w:t>
      </w:r>
      <w:r w:rsidR="005E3F02">
        <w:rPr>
          <w:rFonts w:ascii="Times New Roman" w:hAnsi="Times New Roman" w:cs="Times New Roman"/>
          <w:sz w:val="22"/>
        </w:rPr>
        <w:t xml:space="preserve">the number of model numbers necessary to characterize the linear relationship between modeled observations and emissions, given by the Jacobian matrix. In the standard approach, constructing the Jacobian requires a model run for each state vector element, here taken to be a grid cell, optimized. We demonstrate two methods that reduce the number of </w:t>
      </w:r>
      <w:proofErr w:type="gramStart"/>
      <w:r w:rsidR="005E3F02">
        <w:rPr>
          <w:rFonts w:ascii="Times New Roman" w:hAnsi="Times New Roman" w:cs="Times New Roman"/>
          <w:sz w:val="22"/>
        </w:rPr>
        <w:t>model</w:t>
      </w:r>
      <w:proofErr w:type="gramEnd"/>
      <w:r w:rsidR="005E3F02">
        <w:rPr>
          <w:rFonts w:ascii="Times New Roman" w:hAnsi="Times New Roman" w:cs="Times New Roman"/>
          <w:sz w:val="22"/>
        </w:rPr>
        <w:t xml:space="preserve"> runs by an order of magnitude. Both methods take advantage of the spatial variability in information content in the inverse system by constraining at either highest resolution or highest accuracy those grid cells that are most informed. The methods iteratively update </w:t>
      </w:r>
      <w:r w:rsidR="00217C9F">
        <w:rPr>
          <w:rFonts w:ascii="Times New Roman" w:hAnsi="Times New Roman" w:cs="Times New Roman"/>
          <w:sz w:val="22"/>
        </w:rPr>
        <w:t>a low-cost initial estimate of the Jacobian built using a mass balance approach on the prior emissions estimate. The first method constructs a reduced-dimension Jacobian by iteratively developing a multiscale grid that preserves resolution where information content is highest. The second method constructs a low-rank Jacobian by perturbing the dominant patters of information content</w:t>
      </w:r>
      <w:r w:rsidR="00CD1A93">
        <w:rPr>
          <w:rFonts w:ascii="Times New Roman" w:hAnsi="Times New Roman" w:cs="Times New Roman"/>
          <w:sz w:val="22"/>
        </w:rPr>
        <w:t>.</w:t>
      </w:r>
      <w:r w:rsidR="00217C9F">
        <w:rPr>
          <w:rFonts w:ascii="Times New Roman" w:hAnsi="Times New Roman" w:cs="Times New Roman"/>
          <w:sz w:val="22"/>
        </w:rPr>
        <w:t xml:space="preserve"> </w:t>
      </w:r>
      <w:r w:rsidR="00D62FF3">
        <w:rPr>
          <w:rFonts w:ascii="Times New Roman" w:hAnsi="Times New Roman" w:cs="Times New Roman"/>
          <w:sz w:val="22"/>
        </w:rPr>
        <w:t xml:space="preserve">We demonstrate both methods in an inversion of GOSAT atmospheric methane column observations over the North American domain for July 2009 at 1º x 1.25º resolution. </w:t>
      </w:r>
      <w:r w:rsidR="00BF2908">
        <w:rPr>
          <w:rFonts w:ascii="Times New Roman" w:hAnsi="Times New Roman" w:cs="Times New Roman"/>
          <w:sz w:val="22"/>
        </w:rPr>
        <w:t>We also construct a reduced-dimension Jacobian following the Gaussian mixture model (GMM) approach described by Turner and Jacob (2015).</w:t>
      </w:r>
      <w:r w:rsidR="00D62FF3">
        <w:rPr>
          <w:rFonts w:ascii="Times New Roman" w:hAnsi="Times New Roman" w:cs="Times New Roman"/>
          <w:sz w:val="22"/>
        </w:rPr>
        <w:t xml:space="preserve"> In all cases, we reduce the number of </w:t>
      </w:r>
      <w:proofErr w:type="gramStart"/>
      <w:r w:rsidR="00D62FF3">
        <w:rPr>
          <w:rFonts w:ascii="Times New Roman" w:hAnsi="Times New Roman" w:cs="Times New Roman"/>
          <w:sz w:val="22"/>
        </w:rPr>
        <w:t>model</w:t>
      </w:r>
      <w:proofErr w:type="gramEnd"/>
      <w:r w:rsidR="00D62FF3">
        <w:rPr>
          <w:rFonts w:ascii="Times New Roman" w:hAnsi="Times New Roman" w:cs="Times New Roman"/>
          <w:sz w:val="22"/>
        </w:rPr>
        <w:t xml:space="preserve"> runs from 2,098 to ~300.</w:t>
      </w:r>
    </w:p>
    <w:p w14:paraId="3EF03D84" w14:textId="77777777" w:rsidR="0025607D" w:rsidRDefault="0025607D" w:rsidP="00F40BA8">
      <w:pPr>
        <w:rPr>
          <w:rFonts w:ascii="Times New Roman" w:hAnsi="Times New Roman" w:cs="Times New Roman"/>
          <w:sz w:val="22"/>
        </w:rPr>
      </w:pPr>
    </w:p>
    <w:p w14:paraId="05264519" w14:textId="703D9932" w:rsidR="00BF2908" w:rsidRDefault="00F40BA8" w:rsidP="00F40BA8">
      <w:pPr>
        <w:rPr>
          <w:rFonts w:ascii="Times New Roman" w:hAnsi="Times New Roman" w:cs="Times New Roman"/>
          <w:sz w:val="22"/>
        </w:rPr>
      </w:pPr>
      <w:r>
        <w:rPr>
          <w:rFonts w:ascii="Times New Roman" w:hAnsi="Times New Roman" w:cs="Times New Roman"/>
          <w:sz w:val="22"/>
        </w:rPr>
        <w:t>The reduced-dimension, low-rank, and GMM Jacobians</w:t>
      </w:r>
      <w:r w:rsidR="002A0536">
        <w:rPr>
          <w:rFonts w:ascii="Times New Roman" w:hAnsi="Times New Roman" w:cs="Times New Roman"/>
          <w:sz w:val="22"/>
        </w:rPr>
        <w:t xml:space="preserve"> all reduce the number of </w:t>
      </w:r>
      <w:proofErr w:type="gramStart"/>
      <w:r w:rsidR="002A0536">
        <w:rPr>
          <w:rFonts w:ascii="Times New Roman" w:hAnsi="Times New Roman" w:cs="Times New Roman"/>
          <w:sz w:val="22"/>
        </w:rPr>
        <w:t>model</w:t>
      </w:r>
      <w:proofErr w:type="gramEnd"/>
      <w:r w:rsidR="002A0536">
        <w:rPr>
          <w:rFonts w:ascii="Times New Roman" w:hAnsi="Times New Roman" w:cs="Times New Roman"/>
          <w:sz w:val="22"/>
        </w:rPr>
        <w:t xml:space="preserve"> runs necessary to construct a Jacobian, and therefore the computational cost of an analytic inversion, by an order of magnitude. The three Jacobians</w:t>
      </w:r>
      <w:r>
        <w:rPr>
          <w:rFonts w:ascii="Times New Roman" w:hAnsi="Times New Roman" w:cs="Times New Roman"/>
          <w:sz w:val="22"/>
        </w:rPr>
        <w:t xml:space="preserve"> produce posterior means and variances that approximate the true posterior mean and variance to varying degrees. The reduced-dimension Jacobian produces everywhere</w:t>
      </w:r>
      <w:r w:rsidR="002A0536">
        <w:rPr>
          <w:rFonts w:ascii="Times New Roman" w:hAnsi="Times New Roman" w:cs="Times New Roman"/>
          <w:sz w:val="22"/>
        </w:rPr>
        <w:t xml:space="preserve"> on the multi-scale grid</w:t>
      </w:r>
      <w:r>
        <w:rPr>
          <w:rFonts w:ascii="Times New Roman" w:hAnsi="Times New Roman" w:cs="Times New Roman"/>
          <w:sz w:val="22"/>
        </w:rPr>
        <w:t xml:space="preserve"> an exact, but lacks accuracy when </w:t>
      </w:r>
      <w:proofErr w:type="spellStart"/>
      <w:r>
        <w:rPr>
          <w:rFonts w:ascii="Times New Roman" w:hAnsi="Times New Roman" w:cs="Times New Roman"/>
          <w:sz w:val="22"/>
        </w:rPr>
        <w:t>regridded</w:t>
      </w:r>
      <w:proofErr w:type="spellEnd"/>
      <w:r>
        <w:rPr>
          <w:rFonts w:ascii="Times New Roman" w:hAnsi="Times New Roman" w:cs="Times New Roman"/>
          <w:sz w:val="22"/>
        </w:rPr>
        <w:t xml:space="preserve"> to the original resolution. The low-rank Jacobian produces an approximate solution at the original resolution. </w:t>
      </w:r>
      <w:r w:rsidR="002A0536">
        <w:rPr>
          <w:rFonts w:ascii="Times New Roman" w:hAnsi="Times New Roman" w:cs="Times New Roman"/>
          <w:sz w:val="22"/>
        </w:rPr>
        <w:t>However</w:t>
      </w:r>
      <w:r>
        <w:rPr>
          <w:rFonts w:ascii="Times New Roman" w:hAnsi="Times New Roman" w:cs="Times New Roman"/>
          <w:sz w:val="22"/>
        </w:rPr>
        <w:t>, it is most accurate in the subset of grid cells with highest information content. Still, it constrains more grid cells per model run than a Jacobian constructed using a full finite-difference scheme</w:t>
      </w:r>
      <w:r w:rsidR="002A0536">
        <w:rPr>
          <w:rFonts w:ascii="Times New Roman" w:hAnsi="Times New Roman" w:cs="Times New Roman"/>
          <w:sz w:val="22"/>
        </w:rPr>
        <w:t>. It also makes explicit that the inversion is solved only where there is sufficient information content. [Insert GMM Jacobian conclusion.]</w:t>
      </w:r>
      <w:r w:rsidR="00D62FF3">
        <w:rPr>
          <w:rFonts w:ascii="Times New Roman" w:hAnsi="Times New Roman" w:cs="Times New Roman"/>
          <w:sz w:val="22"/>
        </w:rPr>
        <w:t xml:space="preserve"> Both of our approaches introduce additional error by reducing the number of </w:t>
      </w:r>
      <w:proofErr w:type="gramStart"/>
      <w:r w:rsidR="00D62FF3">
        <w:rPr>
          <w:rFonts w:ascii="Times New Roman" w:hAnsi="Times New Roman" w:cs="Times New Roman"/>
          <w:sz w:val="22"/>
        </w:rPr>
        <w:t>model</w:t>
      </w:r>
      <w:proofErr w:type="gramEnd"/>
      <w:r w:rsidR="00D62FF3">
        <w:rPr>
          <w:rFonts w:ascii="Times New Roman" w:hAnsi="Times New Roman" w:cs="Times New Roman"/>
          <w:sz w:val="22"/>
        </w:rPr>
        <w:t xml:space="preserve"> runs. However, most of these errors are smaller than the posterior errors and it is likely that the errors are smaller than the true posterior errors. Increasing the number of model runs will decrease these errors.</w:t>
      </w:r>
    </w:p>
    <w:p w14:paraId="062AFF84" w14:textId="2D10ECB7" w:rsidR="00D62FF3" w:rsidRDefault="00D62FF3" w:rsidP="00F40BA8">
      <w:pPr>
        <w:rPr>
          <w:rFonts w:ascii="Times New Roman" w:hAnsi="Times New Roman" w:cs="Times New Roman"/>
          <w:sz w:val="22"/>
        </w:rPr>
      </w:pPr>
    </w:p>
    <w:p w14:paraId="76555A21" w14:textId="3E71A264" w:rsidR="00F40BA8" w:rsidRDefault="00D62FF3" w:rsidP="00EB6DF7">
      <w:pPr>
        <w:rPr>
          <w:rFonts w:ascii="Times New Roman" w:hAnsi="Times New Roman" w:cs="Times New Roman"/>
          <w:sz w:val="22"/>
        </w:rPr>
      </w:pPr>
      <w:r>
        <w:rPr>
          <w:rFonts w:ascii="Times New Roman" w:hAnsi="Times New Roman" w:cs="Times New Roman"/>
          <w:sz w:val="22"/>
        </w:rPr>
        <w:t>While the proposed methods are evaluated in the context of an inversion of atmospheric methane column observations, they are applicable in any linear system, including many long-lived climate forcers. As satellite observations of atmospheric constituents continue to improve</w:t>
      </w:r>
      <w:r w:rsidR="00EB6DF7">
        <w:rPr>
          <w:rFonts w:ascii="Times New Roman" w:hAnsi="Times New Roman" w:cs="Times New Roman"/>
          <w:sz w:val="22"/>
        </w:rPr>
        <w:t xml:space="preserve">, </w:t>
      </w:r>
      <w:r w:rsidR="00465F77">
        <w:rPr>
          <w:rFonts w:ascii="Times New Roman" w:hAnsi="Times New Roman" w:cs="Times New Roman"/>
          <w:sz w:val="22"/>
        </w:rPr>
        <w:t xml:space="preserve">it will be possible to conduct inversions at increasingly high resolution. While analytic inversions provide characterization of the information content and can help avoid over-interpretation of inverse results, their computational cost is limited by the number of grid cells constrained by the inversion. Our approaches allow analytic solution of the inverse system at significantly reduced computational cost. Future work could consider the expansion of both approaches to the temporal dimension. And, as cloud computing becomes increasingly </w:t>
      </w:r>
      <w:r w:rsidR="00465F77">
        <w:rPr>
          <w:rFonts w:ascii="Times New Roman" w:hAnsi="Times New Roman" w:cs="Times New Roman"/>
          <w:sz w:val="22"/>
        </w:rPr>
        <w:lastRenderedPageBreak/>
        <w:t>available, the computational benefits of performing large, parallel computations in cloud environments should be considered.</w:t>
      </w:r>
      <w:r w:rsidR="002150C3">
        <w:rPr>
          <w:rFonts w:ascii="Times New Roman" w:hAnsi="Times New Roman" w:cs="Times New Roman"/>
          <w:sz w:val="22"/>
        </w:rPr>
        <w:t xml:space="preserve"> </w:t>
      </w:r>
    </w:p>
    <w:p w14:paraId="286FB38B" w14:textId="54E124C8" w:rsidR="002150C3" w:rsidRDefault="002150C3" w:rsidP="00EB6DF7">
      <w:pPr>
        <w:rPr>
          <w:rFonts w:ascii="Times New Roman" w:hAnsi="Times New Roman" w:cs="Times New Roman"/>
          <w:sz w:val="22"/>
        </w:rPr>
      </w:pPr>
    </w:p>
    <w:p w14:paraId="5C4CEBF7" w14:textId="391BC397" w:rsidR="002150C3" w:rsidRDefault="002150C3" w:rsidP="00EB6DF7">
      <w:pPr>
        <w:rPr>
          <w:rFonts w:ascii="Times New Roman" w:hAnsi="Times New Roman" w:cs="Times New Roman"/>
          <w:sz w:val="22"/>
        </w:rPr>
      </w:pPr>
      <w:r>
        <w:rPr>
          <w:rFonts w:ascii="Times New Roman" w:hAnsi="Times New Roman" w:cs="Times New Roman"/>
          <w:sz w:val="22"/>
        </w:rPr>
        <w:t>[Note: I kept the conclusion short, anticipating significant changes to the rest of the text that will change the tone/content of the conclusion.]</w:t>
      </w:r>
    </w:p>
    <w:p w14:paraId="52F6449A" w14:textId="77777777" w:rsidR="00EB6DF7" w:rsidRDefault="00EB6DF7" w:rsidP="00EB6DF7">
      <w:pPr>
        <w:rPr>
          <w:rFonts w:ascii="Times New Roman" w:hAnsi="Times New Roman" w:cs="Times New Roman"/>
          <w:sz w:val="22"/>
        </w:rPr>
      </w:pPr>
    </w:p>
    <w:p w14:paraId="01D42484" w14:textId="191D3397" w:rsidR="009D2F5C" w:rsidRDefault="00ED6D7B" w:rsidP="00EB1375">
      <w:pPr>
        <w:rPr>
          <w:rFonts w:ascii="Times New Roman" w:hAnsi="Times New Roman" w:cs="Times New Roman"/>
          <w:b/>
          <w:sz w:val="22"/>
        </w:rPr>
      </w:pPr>
      <w:r w:rsidRPr="00ED6D7B">
        <w:rPr>
          <w:rFonts w:ascii="Times New Roman" w:hAnsi="Times New Roman" w:cs="Times New Roman"/>
          <w:b/>
          <w:sz w:val="22"/>
        </w:rPr>
        <w:t>References</w:t>
      </w:r>
    </w:p>
    <w:p w14:paraId="1050D770" w14:textId="247BA8F3" w:rsidR="00ED6D7B" w:rsidRPr="00ED6D7B" w:rsidRDefault="00ED6D7B" w:rsidP="00EB1375">
      <w:pPr>
        <w:rPr>
          <w:rFonts w:ascii="Times New Roman" w:hAnsi="Times New Roman" w:cs="Times New Roman"/>
          <w:sz w:val="22"/>
        </w:rPr>
      </w:pPr>
      <w:r>
        <w:rPr>
          <w:rFonts w:ascii="Times New Roman" w:hAnsi="Times New Roman" w:cs="Times New Roman"/>
          <w:sz w:val="22"/>
        </w:rPr>
        <w:t>[Insert references]</w:t>
      </w:r>
    </w:p>
    <w:sectPr w:rsidR="00ED6D7B" w:rsidRPr="00ED6D7B" w:rsidSect="002407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Daniel Jacob" w:date="2020-01-18T21:05:00Z" w:initials="JDJ">
    <w:p w14:paraId="6060E319" w14:textId="1E432988" w:rsidR="00201B16" w:rsidRDefault="00201B16">
      <w:pPr>
        <w:pStyle w:val="CommentText"/>
      </w:pPr>
      <w:r>
        <w:rPr>
          <w:rStyle w:val="CommentReference"/>
        </w:rPr>
        <w:annotationRef/>
      </w:r>
      <w:r>
        <w:t>Try to shorten the intro, have more references.</w:t>
      </w:r>
    </w:p>
  </w:comment>
  <w:comment w:id="1" w:author="hannah.nesser@gmail.com" w:date="2020-01-21T10:04:00Z" w:initials="h">
    <w:p w14:paraId="5E54187B" w14:textId="5B3C0AF0" w:rsidR="00201B16" w:rsidRDefault="00201B16">
      <w:pPr>
        <w:pStyle w:val="CommentText"/>
      </w:pPr>
      <w:r>
        <w:rPr>
          <w:rStyle w:val="CommentReference"/>
        </w:rPr>
        <w:annotationRef/>
      </w:r>
    </w:p>
  </w:comment>
  <w:comment w:id="3" w:author="Daniel Jacob" w:date="2020-01-18T18:18:00Z" w:initials="JDJ">
    <w:p w14:paraId="586CAEEE" w14:textId="5C053664" w:rsidR="00201B16" w:rsidRDefault="00201B16">
      <w:pPr>
        <w:pStyle w:val="CommentText"/>
      </w:pPr>
      <w:r>
        <w:rPr>
          <w:rStyle w:val="CommentReference"/>
        </w:rPr>
        <w:annotationRef/>
      </w:r>
      <w:r>
        <w:t xml:space="preserve">It’s important that the first paragraph of the intro be accessible to a general readership and relatively short for readability. I thought that your first paragraph was difficult to follow for someone who is not an inversion guru. </w:t>
      </w:r>
      <w:proofErr w:type="gramStart"/>
      <w:r>
        <w:t>So</w:t>
      </w:r>
      <w:proofErr w:type="gramEnd"/>
      <w:r>
        <w:t xml:space="preserve"> I tried to rewrite it, see what you think.</w:t>
      </w:r>
    </w:p>
  </w:comment>
  <w:comment w:id="4" w:author="hannah.nesser@gmail.com" w:date="2020-02-05T09:59:00Z" w:initials="h">
    <w:p w14:paraId="483E553A" w14:textId="2102979E" w:rsidR="003368F1" w:rsidRDefault="003368F1">
      <w:pPr>
        <w:pStyle w:val="CommentText"/>
      </w:pPr>
      <w:r>
        <w:rPr>
          <w:rStyle w:val="CommentReference"/>
        </w:rPr>
        <w:annotationRef/>
      </w:r>
      <w:r>
        <w:t>My understanding is that satellite people are sometimes picky about the use of “retrieval” vs. “observation.” When should I use “retrieval” and when should I use “observation”?</w:t>
      </w:r>
    </w:p>
  </w:comment>
  <w:comment w:id="9" w:author="Daniel Jacob" w:date="2020-01-18T18:41:00Z" w:initials="JDJ">
    <w:p w14:paraId="48E6F05D" w14:textId="38A81D50" w:rsidR="00201B16" w:rsidRDefault="00201B16">
      <w:pPr>
        <w:pStyle w:val="CommentText"/>
      </w:pPr>
      <w:r>
        <w:rPr>
          <w:rStyle w:val="CommentReference"/>
        </w:rPr>
        <w:annotationRef/>
      </w:r>
      <w:r>
        <w:t>There is no such thing as an “inverse model”. Purists react negatively to that.</w:t>
      </w:r>
    </w:p>
  </w:comment>
  <w:comment w:id="111" w:author="Daniel Jacob" w:date="2020-01-18T20:20:00Z" w:initials="JDJ">
    <w:p w14:paraId="5EF02192" w14:textId="0E4E7370" w:rsidR="00201B16" w:rsidRDefault="00201B16">
      <w:pPr>
        <w:pStyle w:val="CommentText"/>
      </w:pPr>
      <w:r>
        <w:rPr>
          <w:rStyle w:val="CommentReference"/>
        </w:rPr>
        <w:annotationRef/>
      </w:r>
      <w:r>
        <w:t>There are a bunch of refs in my 2016 paper – maybe there are more recent ones too.  You need to have many more refs in the intro. I flagged a few places but try in general to add more useful refs</w:t>
      </w:r>
    </w:p>
  </w:comment>
  <w:comment w:id="172" w:author="Daniel Jacob" w:date="2020-01-18T20:54:00Z" w:initials="JDJ">
    <w:p w14:paraId="76E1D08B" w14:textId="5F512BAD" w:rsidR="00201B16" w:rsidRDefault="00201B16">
      <w:pPr>
        <w:pStyle w:val="CommentText"/>
      </w:pPr>
      <w:r>
        <w:rPr>
          <w:rStyle w:val="CommentReference"/>
        </w:rPr>
        <w:annotationRef/>
      </w:r>
      <w:r>
        <w:t>This paragraph is getting into more detail than may be appropriate for the intro.</w:t>
      </w:r>
    </w:p>
  </w:comment>
  <w:comment w:id="173" w:author="Daniel Jacob" w:date="2020-01-18T20:56:00Z" w:initials="JDJ">
    <w:p w14:paraId="2FAC05BC" w14:textId="09204C07" w:rsidR="00201B16" w:rsidRDefault="00201B16">
      <w:pPr>
        <w:pStyle w:val="CommentText"/>
      </w:pPr>
      <w:r>
        <w:rPr>
          <w:rStyle w:val="CommentReference"/>
        </w:rPr>
        <w:annotationRef/>
      </w:r>
      <w:r>
        <w:t>Same here. I don’t think you want to kick the adjoint approach too hard – it may indispose reviewers. It seems to me that you’re repeating points you already made.</w:t>
      </w:r>
    </w:p>
  </w:comment>
  <w:comment w:id="174" w:author="Daniel Jacob" w:date="2020-01-18T20:58:00Z" w:initials="JDJ">
    <w:p w14:paraId="693801CD" w14:textId="4C498019" w:rsidR="00201B16" w:rsidRDefault="00201B16">
      <w:pPr>
        <w:pStyle w:val="CommentText"/>
      </w:pPr>
      <w:r>
        <w:rPr>
          <w:rStyle w:val="CommentReference"/>
        </w:rPr>
        <w:annotationRef/>
      </w:r>
      <w:r>
        <w:t xml:space="preserve">Seems to me that you’re partly repeating yourself here. As I see it, this paragraph should focus </w:t>
      </w:r>
      <w:proofErr w:type="gramStart"/>
      <w:r>
        <w:t>on  what</w:t>
      </w:r>
      <w:proofErr w:type="gramEnd"/>
      <w:r>
        <w:t xml:space="preserve"> it takes to construct the Jacobian, and the key advantage of the analytic approach in allowing multiple inversions once you’ve constructed the Jacobian.</w:t>
      </w:r>
    </w:p>
  </w:comment>
  <w:comment w:id="175" w:author="Daniel Jacob" w:date="2020-01-18T21:02:00Z" w:initials="JDJ">
    <w:p w14:paraId="317E3775" w14:textId="0D96E0E2" w:rsidR="00201B16" w:rsidRDefault="00201B16">
      <w:pPr>
        <w:pStyle w:val="CommentText"/>
      </w:pPr>
      <w:r>
        <w:rPr>
          <w:rStyle w:val="CommentReference"/>
        </w:rPr>
        <w:annotationRef/>
      </w:r>
      <w:r>
        <w:t xml:space="preserve">Do you really want to kick it that hard? It’s always good to think of </w:t>
      </w:r>
      <w:proofErr w:type="spellStart"/>
      <w:r>
        <w:t>Bocquet</w:t>
      </w:r>
      <w:proofErr w:type="spellEnd"/>
      <w:r>
        <w:t xml:space="preserve"> as a reviewer of your paper.</w:t>
      </w:r>
    </w:p>
  </w:comment>
  <w:comment w:id="176" w:author="Daniel Jacob" w:date="2020-01-18T21:03:00Z" w:initials="JDJ">
    <w:p w14:paraId="2900EEFB" w14:textId="615CAA34" w:rsidR="00201B16" w:rsidRDefault="00201B16">
      <w:pPr>
        <w:pStyle w:val="CommentText"/>
      </w:pPr>
      <w:r>
        <w:rPr>
          <w:rStyle w:val="CommentReference"/>
        </w:rPr>
        <w:annotationRef/>
      </w:r>
      <w:r>
        <w:t>But that’s only because they didn’t apply it to constructing the Jacobian?</w:t>
      </w:r>
    </w:p>
  </w:comment>
  <w:comment w:id="177" w:author="Daniel Jacob" w:date="2020-01-18T21:04:00Z" w:initials="JDJ">
    <w:p w14:paraId="56438E58" w14:textId="196C2B76" w:rsidR="00201B16" w:rsidRDefault="00201B16">
      <w:pPr>
        <w:pStyle w:val="CommentText"/>
      </w:pPr>
      <w:r>
        <w:rPr>
          <w:rStyle w:val="CommentReference"/>
        </w:rPr>
        <w:annotationRef/>
      </w:r>
      <w:r>
        <w:t>?</w:t>
      </w:r>
    </w:p>
  </w:comment>
  <w:comment w:id="178" w:author="Daniel Jacob" w:date="2020-01-18T21:12:00Z" w:initials="JDJ">
    <w:p w14:paraId="35EF52CC" w14:textId="373EF1BF" w:rsidR="00201B16" w:rsidRDefault="00201B16">
      <w:pPr>
        <w:pStyle w:val="CommentText"/>
      </w:pPr>
      <w:r>
        <w:rPr>
          <w:rStyle w:val="CommentReference"/>
        </w:rPr>
        <w:annotationRef/>
      </w:r>
      <w:r>
        <w:t>Again – try to shorten, give references</w:t>
      </w:r>
    </w:p>
  </w:comment>
  <w:comment w:id="179" w:author="Daniel Jacob" w:date="2020-01-18T21:07:00Z" w:initials="JDJ">
    <w:p w14:paraId="2732B259" w14:textId="6AE4ACEE" w:rsidR="00201B16" w:rsidRDefault="00201B16">
      <w:pPr>
        <w:pStyle w:val="CommentText"/>
      </w:pPr>
      <w:r>
        <w:rPr>
          <w:rStyle w:val="CommentReference"/>
        </w:rPr>
        <w:annotationRef/>
      </w:r>
      <w:r>
        <w:t>Not necessarily</w:t>
      </w:r>
    </w:p>
  </w:comment>
  <w:comment w:id="180" w:author="Daniel Jacob" w:date="2020-01-18T21:08:00Z" w:initials="JDJ">
    <w:p w14:paraId="70593A74" w14:textId="32C74A39" w:rsidR="00201B16" w:rsidRDefault="00201B16">
      <w:pPr>
        <w:pStyle w:val="CommentText"/>
      </w:pPr>
      <w:r>
        <w:rPr>
          <w:rStyle w:val="CommentReference"/>
        </w:rPr>
        <w:annotationRef/>
      </w:r>
      <w:r>
        <w:t>Inversions always involve minimization of a cost function- Bayes theorem just gives a form for that cost function</w:t>
      </w:r>
    </w:p>
  </w:comment>
  <w:comment w:id="181" w:author="Daniel Jacob" w:date="2020-01-18T21:10:00Z" w:initials="JDJ">
    <w:p w14:paraId="26065112" w14:textId="5C25FD24" w:rsidR="00201B16" w:rsidRDefault="00201B16">
      <w:pPr>
        <w:pStyle w:val="CommentText"/>
      </w:pPr>
      <w:r>
        <w:rPr>
          <w:rStyle w:val="CommentReference"/>
        </w:rPr>
        <w:annotationRef/>
      </w:r>
      <w:r>
        <w:t>Why do you call this a posterior mean? It’s generally called the posterior estimate or optimal estimate.</w:t>
      </w:r>
    </w:p>
  </w:comment>
  <w:comment w:id="190" w:author="Daniel Jacob" w:date="2020-01-18T21:14:00Z" w:initials="JDJ">
    <w:p w14:paraId="770C9229" w14:textId="31A17AA7" w:rsidR="00201B16" w:rsidRDefault="00201B16">
      <w:pPr>
        <w:pStyle w:val="CommentText"/>
      </w:pPr>
      <w:r>
        <w:rPr>
          <w:rStyle w:val="CommentReference"/>
        </w:rPr>
        <w:annotationRef/>
      </w:r>
      <w:r>
        <w:t xml:space="preserve">You should give the equation for </w:t>
      </w:r>
      <w:proofErr w:type="spellStart"/>
      <w:proofErr w:type="gramStart"/>
      <w:r>
        <w:t>xhat</w:t>
      </w:r>
      <w:proofErr w:type="spellEnd"/>
      <w:r>
        <w:t xml:space="preserve">  and</w:t>
      </w:r>
      <w:proofErr w:type="gramEnd"/>
      <w:r>
        <w:t xml:space="preserve"> Shat – after touting this analytic solution we should actually show it for </w:t>
      </w:r>
      <w:proofErr w:type="spellStart"/>
      <w:r>
        <w:t>xhat</w:t>
      </w:r>
      <w:proofErr w:type="spellEnd"/>
      <w:r>
        <w:t>, Shat, and A</w:t>
      </w:r>
    </w:p>
  </w:comment>
  <w:comment w:id="191" w:author="Daniel Jacob" w:date="2020-01-18T21:15:00Z" w:initials="JDJ">
    <w:p w14:paraId="2502ADD5" w14:textId="6DE901FA" w:rsidR="00201B16" w:rsidRDefault="00201B16">
      <w:pPr>
        <w:pStyle w:val="CommentText"/>
      </w:pPr>
      <w:r>
        <w:rPr>
          <w:rStyle w:val="CommentReference"/>
        </w:rPr>
        <w:annotationRef/>
      </w:r>
      <w:r>
        <w:t>State that the cost of the matrix operations in the analytic solution is small in comparison.</w:t>
      </w:r>
    </w:p>
  </w:comment>
  <w:comment w:id="196" w:author="Daniel Jacob" w:date="2020-01-18T21:18:00Z" w:initials="JDJ">
    <w:p w14:paraId="4D9FE606" w14:textId="7490B1DD" w:rsidR="00201B16" w:rsidRDefault="00201B16">
      <w:pPr>
        <w:pStyle w:val="CommentText"/>
      </w:pPr>
      <w:r>
        <w:rPr>
          <w:rStyle w:val="CommentReference"/>
        </w:rPr>
        <w:annotationRef/>
      </w:r>
      <w:r>
        <w:t>Not clear</w:t>
      </w:r>
    </w:p>
  </w:comment>
  <w:comment w:id="197" w:author="Daniel Jacob" w:date="2020-01-18T21:18:00Z" w:initials="JDJ">
    <w:p w14:paraId="10E332A1" w14:textId="74CE2A3E" w:rsidR="00201B16" w:rsidRDefault="00201B16">
      <w:pPr>
        <w:pStyle w:val="CommentText"/>
      </w:pPr>
      <w:r>
        <w:rPr>
          <w:rStyle w:val="CommentReference"/>
        </w:rPr>
        <w:annotationRef/>
      </w:r>
      <w:r w:rsidRPr="002059FD">
        <w:rPr>
          <w:highlight w:val="yellow"/>
        </w:rPr>
        <w:t>What is Q? A whitened averaging kernel matrix?</w:t>
      </w:r>
    </w:p>
  </w:comment>
  <w:comment w:id="198" w:author="Daniel Jacob" w:date="2020-01-18T21:20:00Z" w:initials="JDJ">
    <w:p w14:paraId="273943B2" w14:textId="338E0FDC" w:rsidR="00201B16" w:rsidRDefault="00201B16">
      <w:pPr>
        <w:pStyle w:val="CommentText"/>
      </w:pPr>
      <w:r>
        <w:rPr>
          <w:rStyle w:val="CommentReference"/>
        </w:rPr>
        <w:annotationRef/>
      </w:r>
      <w:r>
        <w:t>Most journals don’t allow text footnotes.</w:t>
      </w:r>
    </w:p>
  </w:comment>
  <w:comment w:id="199" w:author="Daniel Jacob" w:date="2020-01-18T21:24:00Z" w:initials="JDJ">
    <w:p w14:paraId="261A8702" w14:textId="2A3A5443" w:rsidR="00201B16" w:rsidRDefault="00201B16">
      <w:pPr>
        <w:pStyle w:val="CommentText"/>
      </w:pPr>
      <w:r>
        <w:rPr>
          <w:rStyle w:val="CommentReference"/>
        </w:rPr>
        <w:annotationRef/>
      </w:r>
      <w:r>
        <w:t>For what?</w:t>
      </w:r>
    </w:p>
  </w:comment>
  <w:comment w:id="200" w:author="Daniel Jacob" w:date="2020-01-18T21:25:00Z" w:initials="JDJ">
    <w:p w14:paraId="6548A345" w14:textId="31462A10" w:rsidR="00201B16" w:rsidRDefault="00201B16">
      <w:pPr>
        <w:pStyle w:val="CommentText"/>
      </w:pPr>
      <w:r>
        <w:rPr>
          <w:rStyle w:val="CommentReference"/>
        </w:rPr>
        <w:annotationRef/>
      </w:r>
      <w:proofErr w:type="spellStart"/>
      <w:r>
        <w:t>Isnt</w:t>
      </w:r>
      <w:proofErr w:type="spellEnd"/>
      <w:r>
        <w:t xml:space="preserve"> that what GAMMA does? Also, k &lt; p not &lt;&lt; p. I think that at this point the reader is thoroughly confused.  The diagram that you show in presentations going from p to k and back to p would be very helpful. </w:t>
      </w:r>
    </w:p>
  </w:comment>
  <w:comment w:id="201" w:author="Daniel Jacob" w:date="2020-01-18T21:28:00Z" w:initials="JDJ">
    <w:p w14:paraId="2969F846" w14:textId="20FFD732" w:rsidR="00201B16" w:rsidRDefault="00201B16">
      <w:pPr>
        <w:pStyle w:val="CommentText"/>
      </w:pPr>
      <w:r>
        <w:rPr>
          <w:rStyle w:val="CommentReference"/>
        </w:rPr>
        <w:annotationRef/>
      </w:r>
      <w:r>
        <w:t>Isn’t that the same thing?</w:t>
      </w:r>
    </w:p>
  </w:comment>
  <w:comment w:id="202" w:author="Daniel Jacob" w:date="2020-01-18T21:29:00Z" w:initials="JDJ">
    <w:p w14:paraId="4D255EFB" w14:textId="2DB9983B" w:rsidR="00201B16" w:rsidRDefault="00201B16">
      <w:pPr>
        <w:pStyle w:val="CommentText"/>
      </w:pPr>
      <w:r>
        <w:rPr>
          <w:rStyle w:val="CommentReference"/>
        </w:rPr>
        <w:annotationRef/>
      </w:r>
    </w:p>
  </w:comment>
  <w:comment w:id="207" w:author="Daniel Jacob" w:date="2020-01-18T21:32:00Z" w:initials="JDJ">
    <w:p w14:paraId="04C8C322" w14:textId="37F7D3CD" w:rsidR="00201B16" w:rsidRDefault="00201B16">
      <w:pPr>
        <w:pStyle w:val="CommentText"/>
      </w:pPr>
      <w:r>
        <w:rPr>
          <w:rStyle w:val="CommentReference"/>
        </w:rPr>
        <w:annotationRef/>
      </w:r>
      <w:r>
        <w:t xml:space="preserve">Somewhere you have to tell us that you are operating on a grid. </w:t>
      </w:r>
    </w:p>
  </w:comment>
  <w:comment w:id="221" w:author="Daniel Jacob" w:date="2020-01-18T21:34:00Z" w:initials="JDJ">
    <w:p w14:paraId="27308FE3" w14:textId="1870A998" w:rsidR="00201B16" w:rsidRDefault="00201B16">
      <w:pPr>
        <w:pStyle w:val="CommentText"/>
      </w:pPr>
      <w:r>
        <w:rPr>
          <w:rStyle w:val="CommentReference"/>
        </w:rPr>
        <w:annotationRef/>
      </w:r>
      <w:r>
        <w:t xml:space="preserve">But I think your k here is different </w:t>
      </w:r>
      <w:proofErr w:type="spellStart"/>
      <w:r>
        <w:t>that</w:t>
      </w:r>
      <w:proofErr w:type="spellEnd"/>
      <w:r>
        <w:t xml:space="preserve"> how you previously defined it – it’s the ensemble of observations over grid cell i.  correct?</w:t>
      </w:r>
    </w:p>
  </w:comment>
  <w:comment w:id="222" w:author="Daniel Jacob" w:date="2020-01-18T21:35:00Z" w:initials="JDJ">
    <w:p w14:paraId="1B24B5FC" w14:textId="17F1D2EE" w:rsidR="00201B16" w:rsidRDefault="00201B16">
      <w:pPr>
        <w:pStyle w:val="CommentText"/>
      </w:pPr>
      <w:r>
        <w:rPr>
          <w:rStyle w:val="CommentReference"/>
        </w:rPr>
        <w:annotationRef/>
      </w:r>
      <w:r>
        <w:t>Here and elsewhere – scalars in italics</w:t>
      </w:r>
    </w:p>
  </w:comment>
  <w:comment w:id="225" w:author="Daniel Jacob" w:date="2020-01-18T21:36:00Z" w:initials="JDJ">
    <w:p w14:paraId="76805AB3" w14:textId="06063CC4" w:rsidR="00201B16" w:rsidRDefault="00201B16">
      <w:pPr>
        <w:pStyle w:val="CommentText"/>
      </w:pPr>
      <w:r>
        <w:rPr>
          <w:rStyle w:val="CommentReference"/>
        </w:rPr>
        <w:annotationRef/>
      </w:r>
      <w:proofErr w:type="spellStart"/>
      <w:r>
        <w:t>Gridbox</w:t>
      </w:r>
      <w:proofErr w:type="spellEnd"/>
      <w:r>
        <w:t xml:space="preserve"> width?</w:t>
      </w:r>
    </w:p>
  </w:comment>
  <w:comment w:id="226" w:author="Daniel Jacob" w:date="2020-01-18T21:37:00Z" w:initials="JDJ">
    <w:p w14:paraId="1A100DB4" w14:textId="77777777" w:rsidR="00201B16" w:rsidRDefault="00201B16">
      <w:pPr>
        <w:pStyle w:val="CommentText"/>
        <w:rPr>
          <w:highlight w:val="yellow"/>
        </w:rPr>
      </w:pPr>
      <w:r>
        <w:rPr>
          <w:rStyle w:val="CommentReference"/>
        </w:rPr>
        <w:annotationRef/>
      </w:r>
      <w:r w:rsidRPr="00276CA5">
        <w:rPr>
          <w:highlight w:val="yellow"/>
        </w:rPr>
        <w:t>That seems overkill</w:t>
      </w:r>
    </w:p>
    <w:p w14:paraId="5B2C5CBE" w14:textId="7B8AD816" w:rsidR="00201B16" w:rsidRDefault="00201B16">
      <w:pPr>
        <w:pStyle w:val="CommentText"/>
      </w:pPr>
      <w:r>
        <w:t>Specify in results</w:t>
      </w:r>
    </w:p>
  </w:comment>
  <w:comment w:id="227" w:author="Daniel Jacob" w:date="2020-01-18T21:38:00Z" w:initials="JDJ">
    <w:p w14:paraId="318F7A42" w14:textId="27D7F629" w:rsidR="00201B16" w:rsidRDefault="00201B16">
      <w:pPr>
        <w:pStyle w:val="CommentText"/>
      </w:pPr>
      <w:r>
        <w:rPr>
          <w:rStyle w:val="CommentReference"/>
        </w:rPr>
        <w:annotationRef/>
      </w:r>
      <w:r>
        <w:t xml:space="preserve">Which is what you do, right? </w:t>
      </w:r>
      <w:r w:rsidRPr="00276CA5">
        <w:rPr>
          <w:highlight w:val="yellow"/>
        </w:rPr>
        <w:t xml:space="preserve">Just have this define your </w:t>
      </w:r>
      <w:proofErr w:type="spellStart"/>
      <w:proofErr w:type="gramStart"/>
      <w:r w:rsidRPr="00276CA5">
        <w:rPr>
          <w:highlight w:val="yellow"/>
        </w:rPr>
        <w:t>DELTAy</w:t>
      </w:r>
      <w:proofErr w:type="spellEnd"/>
      <w:r w:rsidRPr="00276CA5">
        <w:rPr>
          <w:highlight w:val="yellow"/>
        </w:rPr>
        <w:t>,</w:t>
      </w:r>
      <w:r>
        <w:t xml:space="preserve">  Make</w:t>
      </w:r>
      <w:proofErr w:type="gramEnd"/>
      <w:r>
        <w:t xml:space="preserve"> it easy for the reader.</w:t>
      </w:r>
    </w:p>
  </w:comment>
  <w:comment w:id="228" w:author="Daniel Jacob" w:date="2020-01-18T21:39:00Z" w:initials="JDJ">
    <w:p w14:paraId="52EC1713" w14:textId="33B4E6F4" w:rsidR="00201B16" w:rsidRDefault="00201B16">
      <w:pPr>
        <w:pStyle w:val="CommentText"/>
      </w:pPr>
      <w:r>
        <w:rPr>
          <w:rStyle w:val="CommentReference"/>
        </w:rPr>
        <w:annotationRef/>
      </w:r>
      <w:r>
        <w:t>I’m confused – I thought that the reduction and prolongation operators already defined the method.</w:t>
      </w:r>
    </w:p>
  </w:comment>
  <w:comment w:id="229" w:author="Daniel Jacob" w:date="2020-01-19T07:02:00Z" w:initials="JDJ">
    <w:p w14:paraId="5BB7D684" w14:textId="1AF6F30F" w:rsidR="00201B16" w:rsidRDefault="00201B16">
      <w:pPr>
        <w:pStyle w:val="CommentText"/>
      </w:pPr>
      <w:r>
        <w:rPr>
          <w:rStyle w:val="CommentReference"/>
        </w:rPr>
        <w:annotationRef/>
      </w:r>
      <w:r>
        <w:t xml:space="preserve">Doesn’t seem to be “prior” since you have to compute the </w:t>
      </w:r>
      <w:proofErr w:type="spellStart"/>
      <w:r>
        <w:t>avker</w:t>
      </w:r>
      <w:proofErr w:type="spellEnd"/>
      <w:r>
        <w:t xml:space="preserve"> A first</w:t>
      </w:r>
    </w:p>
  </w:comment>
  <w:comment w:id="230" w:author="Daniel Jacob" w:date="2020-01-19T07:04:00Z" w:initials="JDJ">
    <w:p w14:paraId="24C7CBCD" w14:textId="33F1CE1A" w:rsidR="00201B16" w:rsidRDefault="00201B16">
      <w:pPr>
        <w:pStyle w:val="CommentText"/>
      </w:pPr>
      <w:r>
        <w:rPr>
          <w:rStyle w:val="CommentReference"/>
        </w:rPr>
        <w:annotationRef/>
      </w:r>
      <w:r>
        <w:t>How is that?</w:t>
      </w:r>
    </w:p>
  </w:comment>
  <w:comment w:id="231" w:author="Daniel Jacob" w:date="2020-01-19T07:06:00Z" w:initials="JDJ">
    <w:p w14:paraId="5F2FC34E" w14:textId="4184BE1A" w:rsidR="00201B16" w:rsidRDefault="00201B16">
      <w:pPr>
        <w:pStyle w:val="CommentText"/>
      </w:pPr>
      <w:r>
        <w:rPr>
          <w:rStyle w:val="CommentReference"/>
        </w:rPr>
        <w:annotationRef/>
      </w:r>
      <w:r>
        <w:t>Computed how?</w:t>
      </w:r>
    </w:p>
  </w:comment>
  <w:comment w:id="232" w:author="Daniel Jacob" w:date="2020-01-19T07:07:00Z" w:initials="JDJ">
    <w:p w14:paraId="1F754A18" w14:textId="58F951B1" w:rsidR="00201B16" w:rsidRDefault="00201B16">
      <w:pPr>
        <w:pStyle w:val="CommentText"/>
      </w:pPr>
      <w:r>
        <w:rPr>
          <w:rStyle w:val="CommentReference"/>
        </w:rPr>
        <w:annotationRef/>
      </w:r>
      <w:r>
        <w:t>This is not very clear. You reduce the dimension along the leading eigenvectors, calculate the Jacobian for those, and then go back to the original dimension? What do you do for the non-leading eigenvectors?</w:t>
      </w:r>
    </w:p>
  </w:comment>
  <w:comment w:id="233" w:author="Daniel Jacob" w:date="2020-01-19T07:09:00Z" w:initials="JDJ">
    <w:p w14:paraId="05E6F048" w14:textId="2FEE567F" w:rsidR="00201B16" w:rsidRDefault="00201B16">
      <w:pPr>
        <w:pStyle w:val="CommentText"/>
      </w:pPr>
      <w:r>
        <w:rPr>
          <w:rStyle w:val="CommentReference"/>
        </w:rPr>
        <w:annotationRef/>
      </w:r>
      <w:r>
        <w:t>I didn’t get this</w:t>
      </w:r>
    </w:p>
  </w:comment>
  <w:comment w:id="234" w:author="Daniel Jacob" w:date="2020-01-19T07:10:00Z" w:initials="JDJ">
    <w:p w14:paraId="44051E8E" w14:textId="19E417F1" w:rsidR="00201B16" w:rsidRDefault="00201B16">
      <w:pPr>
        <w:pStyle w:val="CommentText"/>
      </w:pPr>
      <w:r>
        <w:rPr>
          <w:rStyle w:val="CommentReference"/>
        </w:rPr>
        <w:annotationRef/>
      </w:r>
      <w:r>
        <w:t>Always “matrix” after “averaging kernel”.  More to the point, the reader is confused because this means that A must be pre-calculated.</w:t>
      </w:r>
    </w:p>
  </w:comment>
  <w:comment w:id="235" w:author="Daniel Jacob" w:date="2020-01-19T07:11:00Z" w:initials="JDJ">
    <w:p w14:paraId="47789323" w14:textId="16D52DD7" w:rsidR="00201B16" w:rsidRDefault="00201B16">
      <w:pPr>
        <w:pStyle w:val="CommentText"/>
      </w:pPr>
      <w:r>
        <w:rPr>
          <w:rStyle w:val="CommentReference"/>
        </w:rPr>
        <w:annotationRef/>
      </w:r>
      <w:proofErr w:type="spellStart"/>
      <w:r>
        <w:t>Isnt</w:t>
      </w:r>
      <w:proofErr w:type="spellEnd"/>
      <w:r>
        <w:t xml:space="preserve"> it the same as for the reduced-dimension Jacobian? The distinction between dimension reduction and rank reduction is not clear.</w:t>
      </w:r>
    </w:p>
  </w:comment>
  <w:comment w:id="236" w:author="Daniel Jacob" w:date="2020-01-19T07:13:00Z" w:initials="JDJ">
    <w:p w14:paraId="5BCBE395" w14:textId="6C78B9C8" w:rsidR="00201B16" w:rsidRPr="00375D43" w:rsidRDefault="00201B16">
      <w:pPr>
        <w:pStyle w:val="CommentText"/>
      </w:pPr>
      <w:r>
        <w:rPr>
          <w:rStyle w:val="CommentReference"/>
        </w:rPr>
        <w:annotationRef/>
      </w:r>
      <w:r>
        <w:t xml:space="preserve">Is this just saying that </w:t>
      </w:r>
      <w:proofErr w:type="gramStart"/>
      <w:r>
        <w:t>K</w:t>
      </w:r>
      <w:r>
        <w:rPr>
          <w:vertAlign w:val="superscript"/>
        </w:rPr>
        <w:t>(</w:t>
      </w:r>
      <w:proofErr w:type="gramEnd"/>
      <w:r>
        <w:rPr>
          <w:vertAlign w:val="superscript"/>
        </w:rPr>
        <w:t>0)</w:t>
      </w:r>
      <w:r>
        <w:t xml:space="preserve"> is not a very good approximation? We already know that.</w:t>
      </w:r>
    </w:p>
  </w:comment>
  <w:comment w:id="237" w:author="Daniel Jacob" w:date="2020-01-19T07:13:00Z" w:initials="JDJ">
    <w:p w14:paraId="2F65BB05" w14:textId="0CF3941A" w:rsidR="00201B16" w:rsidRPr="00375D43" w:rsidRDefault="00201B16">
      <w:pPr>
        <w:pStyle w:val="CommentText"/>
      </w:pPr>
      <w:r>
        <w:rPr>
          <w:rStyle w:val="CommentReference"/>
        </w:rPr>
        <w:annotationRef/>
      </w:r>
      <w:r>
        <w:t>How do you know that? There’s the info content defined by Q</w:t>
      </w:r>
      <w:r>
        <w:rPr>
          <w:vertAlign w:val="superscript"/>
        </w:rPr>
        <w:t>(i</w:t>
      </w:r>
      <w:proofErr w:type="gramStart"/>
      <w:r>
        <w:rPr>
          <w:vertAlign w:val="superscript"/>
        </w:rPr>
        <w:t xml:space="preserve">) </w:t>
      </w:r>
      <w:r>
        <w:t xml:space="preserve"> and</w:t>
      </w:r>
      <w:proofErr w:type="gramEnd"/>
      <w:r>
        <w:t xml:space="preserve"> then there’s the true info content.</w:t>
      </w:r>
    </w:p>
  </w:comment>
  <w:comment w:id="238" w:author="Daniel Jacob" w:date="2020-01-19T07:15:00Z" w:initials="JDJ">
    <w:p w14:paraId="392969F7" w14:textId="581D915D" w:rsidR="00201B16" w:rsidRDefault="00201B16">
      <w:pPr>
        <w:pStyle w:val="CommentText"/>
      </w:pPr>
      <w:r>
        <w:rPr>
          <w:rStyle w:val="CommentReference"/>
        </w:rPr>
        <w:annotationRef/>
      </w:r>
      <w:r>
        <w:t>I don’t understand</w:t>
      </w:r>
    </w:p>
  </w:comment>
  <w:comment w:id="239" w:author="Daniel Jacob" w:date="2020-01-19T13:03:00Z" w:initials="JDJ">
    <w:p w14:paraId="64C8EBAF" w14:textId="2E9C7A6D" w:rsidR="00201B16" w:rsidRDefault="00201B16">
      <w:pPr>
        <w:pStyle w:val="CommentText"/>
      </w:pPr>
      <w:r>
        <w:rPr>
          <w:rStyle w:val="CommentReference"/>
        </w:rPr>
        <w:annotationRef/>
      </w:r>
      <w:r>
        <w:t>Not clear how this is different from section 2.1;</w:t>
      </w:r>
    </w:p>
  </w:comment>
  <w:comment w:id="240" w:author="Daniel Jacob" w:date="2020-01-19T13:07:00Z" w:initials="JDJ">
    <w:p w14:paraId="7D1351BC" w14:textId="37FB6D17" w:rsidR="00201B16" w:rsidRDefault="00201B16">
      <w:pPr>
        <w:pStyle w:val="CommentText"/>
      </w:pPr>
      <w:r>
        <w:rPr>
          <w:rStyle w:val="CommentReference"/>
        </w:rPr>
        <w:annotationRef/>
      </w:r>
      <w:r>
        <w:t xml:space="preserve">I see your point about not using TROPOMI – but I’m concerned that the GOSAT data are so sparse. How about artificially increasing the info content of the GOSAT data, for example by decreasing the error variances? Or maybe do a TROPOMI OSSE? </w:t>
      </w:r>
    </w:p>
  </w:comment>
  <w:comment w:id="241" w:author="Daniel Jacob" w:date="2020-01-19T13:13:00Z" w:initials="JDJ">
    <w:p w14:paraId="5CCF7C37" w14:textId="3A59651B" w:rsidR="00201B16" w:rsidRDefault="00201B16">
      <w:pPr>
        <w:pStyle w:val="CommentText"/>
      </w:pPr>
      <w:r>
        <w:rPr>
          <w:rStyle w:val="CommentReference"/>
        </w:rPr>
        <w:annotationRef/>
      </w:r>
      <w:r>
        <w:t>Is that for the solution on the 0.5x0.625 grid?</w:t>
      </w:r>
    </w:p>
  </w:comment>
  <w:comment w:id="242" w:author="Daniel Jacob" w:date="2020-01-19T13:28:00Z" w:initials="JDJ">
    <w:p w14:paraId="73FB96D6" w14:textId="4B4729EC" w:rsidR="00201B16" w:rsidRDefault="00201B16">
      <w:pPr>
        <w:pStyle w:val="CommentText"/>
      </w:pPr>
      <w:r>
        <w:rPr>
          <w:rStyle w:val="CommentReference"/>
        </w:rPr>
        <w:annotationRef/>
      </w:r>
      <w:r>
        <w:t>Large errors</w:t>
      </w:r>
    </w:p>
  </w:comment>
  <w:comment w:id="243" w:author="Daniel Jacob" w:date="2020-01-19T13:31:00Z" w:initials="JDJ">
    <w:p w14:paraId="29AF3FD2" w14:textId="029B0E86" w:rsidR="00201B16" w:rsidRDefault="00201B16">
      <w:pPr>
        <w:pStyle w:val="CommentText"/>
      </w:pPr>
      <w:r>
        <w:rPr>
          <w:rStyle w:val="CommentReference"/>
        </w:rPr>
        <w:annotationRef/>
      </w:r>
      <w:r>
        <w:t>They seem very different? Not sure what’s the point of analyzing this initial Jacobian anyway – it’s just a first guess.</w:t>
      </w:r>
    </w:p>
  </w:comment>
  <w:comment w:id="244" w:author="Daniel Jacob" w:date="2020-01-19T13:32:00Z" w:initials="JDJ">
    <w:p w14:paraId="0CE52C6E" w14:textId="69F86D50" w:rsidR="00201B16" w:rsidRDefault="00201B16">
      <w:pPr>
        <w:pStyle w:val="CommentText"/>
      </w:pPr>
      <w:r>
        <w:rPr>
          <w:rStyle w:val="CommentReference"/>
        </w:rPr>
        <w:annotationRef/>
      </w:r>
      <w:r w:rsidRPr="00276CA5">
        <w:rPr>
          <w:highlight w:val="yellow"/>
        </w:rPr>
        <w:t xml:space="preserve">The eigenvalue spectrum is interesting but what we really want to know is the number of significant pieces of information as defined by the dominant eigenvectors.  Is this given by the DOFS? Would a cumulative plot of the eigenvalues then give us the fraction of the total information on the system given by the DOFS leading eigenvectors? I remember we </w:t>
      </w:r>
      <w:proofErr w:type="gramStart"/>
      <w:r w:rsidRPr="00276CA5">
        <w:rPr>
          <w:highlight w:val="yellow"/>
        </w:rPr>
        <w:t>had a discussion about</w:t>
      </w:r>
      <w:proofErr w:type="gramEnd"/>
      <w:r w:rsidRPr="00276CA5">
        <w:rPr>
          <w:highlight w:val="yellow"/>
        </w:rPr>
        <w:t xml:space="preserve"> this.</w:t>
      </w:r>
    </w:p>
  </w:comment>
  <w:comment w:id="245" w:author="Daniel Jacob" w:date="2020-01-19T13:35:00Z" w:initials="JDJ">
    <w:p w14:paraId="49244941" w14:textId="17D74144" w:rsidR="00201B16" w:rsidRDefault="00201B16">
      <w:pPr>
        <w:pStyle w:val="CommentText"/>
      </w:pPr>
      <w:r>
        <w:rPr>
          <w:rStyle w:val="CommentReference"/>
        </w:rPr>
        <w:annotationRef/>
      </w:r>
      <w:r>
        <w:t>Is the goal set by computational tractability or by information content?</w:t>
      </w:r>
    </w:p>
  </w:comment>
  <w:comment w:id="246" w:author="Daniel Jacob" w:date="2020-01-19T13:54:00Z" w:initials="JDJ">
    <w:p w14:paraId="5B762DAC" w14:textId="3458C9A3" w:rsidR="00201B16" w:rsidRDefault="00201B16">
      <w:pPr>
        <w:pStyle w:val="CommentText"/>
      </w:pPr>
      <w:r>
        <w:rPr>
          <w:rStyle w:val="CommentReference"/>
        </w:rPr>
        <w:annotationRef/>
      </w:r>
      <w:r>
        <w:t xml:space="preserve">But is it possible to also relate it to information content, perhaps with some sort of eigenvalue spectrum? </w:t>
      </w:r>
    </w:p>
  </w:comment>
  <w:comment w:id="247" w:author="Daniel Jacob" w:date="2020-01-19T13:59:00Z" w:initials="JDJ">
    <w:p w14:paraId="01FDE308" w14:textId="46900210" w:rsidR="00201B16" w:rsidRDefault="00201B16">
      <w:pPr>
        <w:pStyle w:val="CommentText"/>
      </w:pPr>
      <w:r>
        <w:rPr>
          <w:rStyle w:val="CommentReference"/>
        </w:rPr>
        <w:annotationRef/>
      </w:r>
      <w:r>
        <w:t>Even the leading patterns? Again, I’m not sure what’s the point of analyzing this initial Jacobian estimate.</w:t>
      </w:r>
    </w:p>
  </w:comment>
  <w:comment w:id="248" w:author="Daniel Jacob" w:date="2020-01-19T14:00:00Z" w:initials="JDJ">
    <w:p w14:paraId="06AE563C" w14:textId="2F00986C" w:rsidR="00201B16" w:rsidRDefault="00201B16">
      <w:pPr>
        <w:pStyle w:val="CommentText"/>
      </w:pPr>
      <w:r>
        <w:rPr>
          <w:rStyle w:val="CommentReference"/>
        </w:rPr>
        <w:annotationRef/>
      </w:r>
      <w:r>
        <w:t>80% of the info content is in the first 102 eigenvectors, out of 2098? That’s pretty good.</w:t>
      </w:r>
    </w:p>
  </w:comment>
  <w:comment w:id="249" w:author="Daniel Jacob" w:date="2020-01-19T14:03:00Z" w:initials="JDJ">
    <w:p w14:paraId="5B94D5DD" w14:textId="283847A5" w:rsidR="00201B16" w:rsidRDefault="00201B16">
      <w:pPr>
        <w:pStyle w:val="CommentText"/>
      </w:pPr>
      <w:r>
        <w:rPr>
          <w:rStyle w:val="CommentReference"/>
        </w:rPr>
        <w:annotationRef/>
      </w:r>
      <w:r w:rsidRPr="00276CA5">
        <w:rPr>
          <w:highlight w:val="yellow"/>
        </w:rPr>
        <w:t>But is there a reason that it departs from the true eigenvalue spectrum before that?</w:t>
      </w:r>
    </w:p>
  </w:comment>
  <w:comment w:id="250" w:author="Daniel Jacob" w:date="2020-01-19T14:04:00Z" w:initials="JDJ">
    <w:p w14:paraId="14AAA671" w14:textId="4AB53F29" w:rsidR="00201B16" w:rsidRDefault="00201B16">
      <w:pPr>
        <w:pStyle w:val="CommentText"/>
      </w:pPr>
      <w:r>
        <w:rPr>
          <w:rStyle w:val="CommentReference"/>
        </w:rPr>
        <w:annotationRef/>
      </w:r>
      <w:r>
        <w:t>Cf. my comment on your presentation.</w:t>
      </w:r>
    </w:p>
  </w:comment>
  <w:comment w:id="251" w:author="Daniel Jacob" w:date="2020-01-19T14:05:00Z" w:initials="JDJ">
    <w:p w14:paraId="676CA4E7" w14:textId="4B7D1E0B" w:rsidR="00201B16" w:rsidRDefault="00201B16">
      <w:pPr>
        <w:pStyle w:val="CommentText"/>
      </w:pPr>
      <w:r>
        <w:rPr>
          <w:rStyle w:val="CommentReference"/>
        </w:rPr>
        <w:annotationRef/>
      </w:r>
      <w:r>
        <w:t xml:space="preserve">So maybe we should exclude them from the comparison, since we do not try to fit these </w:t>
      </w:r>
      <w:proofErr w:type="spellStart"/>
      <w:r>
        <w:t>gridboxes</w:t>
      </w:r>
      <w:proofErr w:type="spellEnd"/>
      <w:r>
        <w:t>?</w:t>
      </w:r>
    </w:p>
  </w:comment>
  <w:comment w:id="252" w:author="Daniel Jacob" w:date="2020-01-19T14:15:00Z" w:initials="JDJ">
    <w:p w14:paraId="6546ACA5" w14:textId="041A8B06" w:rsidR="00201B16" w:rsidRDefault="00201B16">
      <w:pPr>
        <w:pStyle w:val="CommentText"/>
      </w:pPr>
      <w:r>
        <w:rPr>
          <w:rStyle w:val="CommentReference"/>
        </w:rPr>
        <w:annotationRef/>
      </w:r>
      <w:r>
        <w:t xml:space="preserve">I don’t even think this is worth discussing. You shouldn’t compare </w:t>
      </w:r>
      <w:proofErr w:type="spellStart"/>
      <w:r>
        <w:t>gridboxes</w:t>
      </w:r>
      <w:proofErr w:type="spellEnd"/>
      <w:r>
        <w:t xml:space="preserve"> that you don’t try to fit. </w:t>
      </w:r>
    </w:p>
  </w:comment>
  <w:comment w:id="255" w:author="Daniel Jacob" w:date="2020-01-19T14:20:00Z" w:initials="JDJ">
    <w:p w14:paraId="21B5F4C5" w14:textId="2BB54F24" w:rsidR="00201B16" w:rsidRDefault="00201B16">
      <w:pPr>
        <w:pStyle w:val="CommentText"/>
      </w:pPr>
      <w:r>
        <w:rPr>
          <w:rStyle w:val="CommentReference"/>
        </w:rPr>
        <w:annotationRef/>
      </w:r>
      <w:r>
        <w:t xml:space="preserve">Start the conclusions with a very short paragraph stating what you did and why.  Then walk through the paper, one paragraph per section, pulling out the nuggets and the key points. If you write conclusions that way you will find not only that they write themselves but they are also most useful for the reader.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60E319" w15:done="0"/>
  <w15:commentEx w15:paraId="5E54187B" w15:paraIdParent="6060E319" w15:done="0"/>
  <w15:commentEx w15:paraId="586CAEEE" w15:done="0"/>
  <w15:commentEx w15:paraId="483E553A" w15:done="0"/>
  <w15:commentEx w15:paraId="48E6F05D" w15:done="0"/>
  <w15:commentEx w15:paraId="5EF02192" w15:done="0"/>
  <w15:commentEx w15:paraId="76E1D08B" w15:done="0"/>
  <w15:commentEx w15:paraId="2FAC05BC" w15:done="0"/>
  <w15:commentEx w15:paraId="693801CD" w15:done="0"/>
  <w15:commentEx w15:paraId="317E3775" w15:done="0"/>
  <w15:commentEx w15:paraId="2900EEFB" w15:done="0"/>
  <w15:commentEx w15:paraId="56438E58" w15:done="0"/>
  <w15:commentEx w15:paraId="35EF52CC" w15:done="0"/>
  <w15:commentEx w15:paraId="2732B259" w15:done="0"/>
  <w15:commentEx w15:paraId="70593A74" w15:done="0"/>
  <w15:commentEx w15:paraId="26065112" w15:done="0"/>
  <w15:commentEx w15:paraId="770C9229" w15:done="0"/>
  <w15:commentEx w15:paraId="2502ADD5" w15:done="0"/>
  <w15:commentEx w15:paraId="4D9FE606" w15:done="0"/>
  <w15:commentEx w15:paraId="10E332A1" w15:done="0"/>
  <w15:commentEx w15:paraId="273943B2" w15:done="0"/>
  <w15:commentEx w15:paraId="261A8702" w15:done="0"/>
  <w15:commentEx w15:paraId="6548A345" w15:done="0"/>
  <w15:commentEx w15:paraId="2969F846" w15:done="0"/>
  <w15:commentEx w15:paraId="4D255EFB" w15:paraIdParent="2969F846" w15:done="0"/>
  <w15:commentEx w15:paraId="04C8C322" w15:done="0"/>
  <w15:commentEx w15:paraId="27308FE3" w15:done="0"/>
  <w15:commentEx w15:paraId="1B24B5FC" w15:done="0"/>
  <w15:commentEx w15:paraId="76805AB3" w15:done="0"/>
  <w15:commentEx w15:paraId="5B2C5CBE" w15:done="0"/>
  <w15:commentEx w15:paraId="318F7A42" w15:done="0"/>
  <w15:commentEx w15:paraId="52EC1713" w15:done="0"/>
  <w15:commentEx w15:paraId="5BB7D684" w15:done="0"/>
  <w15:commentEx w15:paraId="24C7CBCD" w15:done="0"/>
  <w15:commentEx w15:paraId="5F2FC34E" w15:done="0"/>
  <w15:commentEx w15:paraId="1F754A18" w15:done="0"/>
  <w15:commentEx w15:paraId="05E6F048" w15:done="0"/>
  <w15:commentEx w15:paraId="44051E8E" w15:done="0"/>
  <w15:commentEx w15:paraId="47789323" w15:done="0"/>
  <w15:commentEx w15:paraId="5BCBE395" w15:done="0"/>
  <w15:commentEx w15:paraId="2F65BB05" w15:done="0"/>
  <w15:commentEx w15:paraId="392969F7" w15:done="0"/>
  <w15:commentEx w15:paraId="64C8EBAF" w15:done="0"/>
  <w15:commentEx w15:paraId="7D1351BC" w15:done="0"/>
  <w15:commentEx w15:paraId="5CCF7C37" w15:done="0"/>
  <w15:commentEx w15:paraId="73FB96D6" w15:done="0"/>
  <w15:commentEx w15:paraId="29AF3FD2" w15:done="0"/>
  <w15:commentEx w15:paraId="0CE52C6E" w15:done="0"/>
  <w15:commentEx w15:paraId="49244941" w15:done="0"/>
  <w15:commentEx w15:paraId="5B762DAC" w15:done="0"/>
  <w15:commentEx w15:paraId="01FDE308" w15:done="0"/>
  <w15:commentEx w15:paraId="06AE563C" w15:done="0"/>
  <w15:commentEx w15:paraId="5B94D5DD" w15:done="0"/>
  <w15:commentEx w15:paraId="14AAA671" w15:done="0"/>
  <w15:commentEx w15:paraId="676CA4E7" w15:done="0"/>
  <w15:commentEx w15:paraId="6546ACA5" w15:done="0"/>
  <w15:commentEx w15:paraId="21B5F4C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60E319" w16cid:durableId="21CDF1B0"/>
  <w16cid:commentId w16cid:paraId="5E54187B" w16cid:durableId="21D14B22"/>
  <w16cid:commentId w16cid:paraId="586CAEEE" w16cid:durableId="21CDCA5F"/>
  <w16cid:commentId w16cid:paraId="483E553A" w16cid:durableId="21E5106D"/>
  <w16cid:commentId w16cid:paraId="48E6F05D" w16cid:durableId="21CDCFCE"/>
  <w16cid:commentId w16cid:paraId="5EF02192" w16cid:durableId="21CDE709"/>
  <w16cid:commentId w16cid:paraId="76E1D08B" w16cid:durableId="21CDEF1E"/>
  <w16cid:commentId w16cid:paraId="2FAC05BC" w16cid:durableId="21CDEF9B"/>
  <w16cid:commentId w16cid:paraId="693801CD" w16cid:durableId="21CDEFF6"/>
  <w16cid:commentId w16cid:paraId="317E3775" w16cid:durableId="21CDF0D0"/>
  <w16cid:commentId w16cid:paraId="2900EEFB" w16cid:durableId="21CDF135"/>
  <w16cid:commentId w16cid:paraId="56438E58" w16cid:durableId="21CDF161"/>
  <w16cid:commentId w16cid:paraId="35EF52CC" w16cid:durableId="21CDF335"/>
  <w16cid:commentId w16cid:paraId="2732B259" w16cid:durableId="21CDF219"/>
  <w16cid:commentId w16cid:paraId="70593A74" w16cid:durableId="21CDF244"/>
  <w16cid:commentId w16cid:paraId="26065112" w16cid:durableId="21CDF2B3"/>
  <w16cid:commentId w16cid:paraId="770C9229" w16cid:durableId="21CDF3D0"/>
  <w16cid:commentId w16cid:paraId="2502ADD5" w16cid:durableId="21CDF409"/>
  <w16cid:commentId w16cid:paraId="4D9FE606" w16cid:durableId="21CDF494"/>
  <w16cid:commentId w16cid:paraId="10E332A1" w16cid:durableId="21CDF4B7"/>
  <w16cid:commentId w16cid:paraId="273943B2" w16cid:durableId="21CDF52B"/>
  <w16cid:commentId w16cid:paraId="261A8702" w16cid:durableId="21CDF5FC"/>
  <w16cid:commentId w16cid:paraId="6548A345" w16cid:durableId="21CDF660"/>
  <w16cid:commentId w16cid:paraId="2969F846" w16cid:durableId="21CDF704"/>
  <w16cid:commentId w16cid:paraId="4D255EFB" w16cid:durableId="21CDF744"/>
  <w16cid:commentId w16cid:paraId="04C8C322" w16cid:durableId="21CDF7E7"/>
  <w16cid:commentId w16cid:paraId="27308FE3" w16cid:durableId="21CDF84A"/>
  <w16cid:commentId w16cid:paraId="1B24B5FC" w16cid:durableId="21CDF8BF"/>
  <w16cid:commentId w16cid:paraId="76805AB3" w16cid:durableId="21CDF8EB"/>
  <w16cid:commentId w16cid:paraId="5B2C5CBE" w16cid:durableId="21CDF900"/>
  <w16cid:commentId w16cid:paraId="318F7A42" w16cid:durableId="21CDF938"/>
  <w16cid:commentId w16cid:paraId="52EC1713" w16cid:durableId="21CDF996"/>
  <w16cid:commentId w16cid:paraId="5BB7D684" w16cid:durableId="21CE7D80"/>
  <w16cid:commentId w16cid:paraId="24C7CBCD" w16cid:durableId="21CE7DEB"/>
  <w16cid:commentId w16cid:paraId="5F2FC34E" w16cid:durableId="21CE7E5C"/>
  <w16cid:commentId w16cid:paraId="1F754A18" w16cid:durableId="21CE7E9E"/>
  <w16cid:commentId w16cid:paraId="05E6F048" w16cid:durableId="21CE7F15"/>
  <w16cid:commentId w16cid:paraId="44051E8E" w16cid:durableId="21CE7F56"/>
  <w16cid:commentId w16cid:paraId="47789323" w16cid:durableId="21CE7FAD"/>
  <w16cid:commentId w16cid:paraId="5BCBE395" w16cid:durableId="21CE8001"/>
  <w16cid:commentId w16cid:paraId="2F65BB05" w16cid:durableId="21CE802E"/>
  <w16cid:commentId w16cid:paraId="392969F7" w16cid:durableId="21CE8077"/>
  <w16cid:commentId w16cid:paraId="64C8EBAF" w16cid:durableId="21CED235"/>
  <w16cid:commentId w16cid:paraId="7D1351BC" w16cid:durableId="21CED316"/>
  <w16cid:commentId w16cid:paraId="5CCF7C37" w16cid:durableId="21CED48C"/>
  <w16cid:commentId w16cid:paraId="73FB96D6" w16cid:durableId="21CED806"/>
  <w16cid:commentId w16cid:paraId="29AF3FD2" w16cid:durableId="21CED89F"/>
  <w16cid:commentId w16cid:paraId="0CE52C6E" w16cid:durableId="21CED8D3"/>
  <w16cid:commentId w16cid:paraId="49244941" w16cid:durableId="21CED9BB"/>
  <w16cid:commentId w16cid:paraId="5B762DAC" w16cid:durableId="21CEDE10"/>
  <w16cid:commentId w16cid:paraId="01FDE308" w16cid:durableId="21CEDF5B"/>
  <w16cid:commentId w16cid:paraId="06AE563C" w16cid:durableId="21CEDF95"/>
  <w16cid:commentId w16cid:paraId="5B94D5DD" w16cid:durableId="21CEE014"/>
  <w16cid:commentId w16cid:paraId="14AAA671" w16cid:durableId="21CEE075"/>
  <w16cid:commentId w16cid:paraId="676CA4E7" w16cid:durableId="21CEE09A"/>
  <w16cid:commentId w16cid:paraId="6546ACA5" w16cid:durableId="21CEE314"/>
  <w16cid:commentId w16cid:paraId="21B5F4C5" w16cid:durableId="21CEE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17B777" w14:textId="77777777" w:rsidR="003A0275" w:rsidRDefault="003A0275" w:rsidP="00605262">
      <w:r>
        <w:separator/>
      </w:r>
    </w:p>
  </w:endnote>
  <w:endnote w:type="continuationSeparator" w:id="0">
    <w:p w14:paraId="1646C879" w14:textId="77777777" w:rsidR="003A0275" w:rsidRDefault="003A0275" w:rsidP="006052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DC6CE7" w14:textId="77777777" w:rsidR="003A0275" w:rsidRDefault="003A0275" w:rsidP="00605262">
      <w:r>
        <w:separator/>
      </w:r>
    </w:p>
  </w:footnote>
  <w:footnote w:type="continuationSeparator" w:id="0">
    <w:p w14:paraId="3F1D9144" w14:textId="77777777" w:rsidR="003A0275" w:rsidRDefault="003A0275" w:rsidP="00605262">
      <w:r>
        <w:continuationSeparator/>
      </w:r>
    </w:p>
  </w:footnote>
  <w:footnote w:id="1">
    <w:p w14:paraId="718C2409" w14:textId="065398F4" w:rsidR="00201B16" w:rsidRDefault="00201B16" w:rsidP="00C67F8C">
      <w:pPr>
        <w:rPr>
          <w:rFonts w:ascii="Times New Roman" w:hAnsi="Times New Roman" w:cs="Times New Roman"/>
          <w:sz w:val="22"/>
        </w:rPr>
      </w:pPr>
      <w:r>
        <w:rPr>
          <w:rStyle w:val="FootnoteReference"/>
        </w:rPr>
        <w:footnoteRef/>
      </w:r>
      <w:r>
        <w:t xml:space="preserve"> </w:t>
      </w:r>
      <w:r>
        <w:rPr>
          <w:rFonts w:ascii="Times New Roman" w:hAnsi="Times New Roman" w:cs="Times New Roman"/>
          <w:sz w:val="22"/>
        </w:rPr>
        <w:t xml:space="preserve">The eigendecomposition of the prior-preconditioned Hessian </w:t>
      </w:r>
      <m:oMath>
        <m:sSub>
          <m:sSubPr>
            <m:ctrlPr>
              <w:rPr>
                <w:rFonts w:ascii="Cambria Math" w:hAnsi="Cambria Math" w:cs="Times New Roman"/>
                <w:b/>
                <w:sz w:val="22"/>
              </w:rPr>
            </m:ctrlPr>
          </m:sSubPr>
          <m:e>
            <m:r>
              <m:rPr>
                <m:sty m:val="b"/>
              </m:rPr>
              <w:rPr>
                <w:rFonts w:ascii="Cambria Math" w:hAnsi="Cambria Math" w:cs="Times New Roman"/>
                <w:sz w:val="22"/>
              </w:rPr>
              <m:t>H</m:t>
            </m:r>
          </m:e>
          <m:sub>
            <m:r>
              <m:rPr>
                <m:sty m:val="p"/>
              </m:rPr>
              <w:rPr>
                <w:rFonts w:ascii="Cambria Math" w:hAnsi="Cambria Math" w:cs="Times New Roman"/>
                <w:sz w:val="22"/>
              </w:rPr>
              <m:t>P</m:t>
            </m:r>
          </m:sub>
        </m:sSub>
        <m:r>
          <m:rPr>
            <m:sty m:val="p"/>
          </m:rPr>
          <w:rPr>
            <w:rFonts w:ascii="Cambria Math" w:eastAsiaTheme="minorEastAsia" w:hAnsi="Cambria Math" w:cs="Times New Roman"/>
            <w:sz w:val="22"/>
          </w:rPr>
          <m:t xml:space="preserve">= </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r>
              <w:rPr>
                <w:rFonts w:ascii="Cambria Math" w:eastAsiaTheme="minorEastAsia" w:hAnsi="Cambria Math" w:cs="Times New Roman"/>
                <w:sz w:val="22"/>
              </w:rPr>
              <m:t>1/2</m:t>
            </m:r>
          </m:sup>
        </m:sSubSup>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K</m:t>
            </m:r>
          </m:e>
          <m:sup>
            <m:r>
              <m:rPr>
                <m:sty m:val="p"/>
              </m:rPr>
              <w:rPr>
                <w:rFonts w:ascii="Cambria Math" w:eastAsiaTheme="minorEastAsia" w:hAnsi="Cambria Math" w:cs="Times New Roman"/>
                <w:sz w:val="22"/>
              </w:rPr>
              <m:t>T</m:t>
            </m:r>
          </m:sup>
        </m:sSup>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O</m:t>
            </m:r>
          </m:sub>
        </m:sSub>
        <m:r>
          <m:rPr>
            <m:sty m:val="b"/>
          </m:rPr>
          <w:rPr>
            <w:rFonts w:ascii="Cambria Math" w:eastAsiaTheme="minorEastAsia" w:hAnsi="Cambria Math" w:cs="Times New Roman"/>
            <w:sz w:val="22"/>
          </w:rPr>
          <m:t>K</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r>
              <w:rPr>
                <w:rFonts w:ascii="Cambria Math" w:eastAsiaTheme="minorEastAsia" w:hAnsi="Cambria Math" w:cs="Times New Roman"/>
                <w:sz w:val="22"/>
              </w:rPr>
              <m:t>1/2</m:t>
            </m:r>
          </m:sup>
        </m:sSubSup>
        <m:r>
          <w:rPr>
            <w:rFonts w:ascii="Cambria Math" w:eastAsiaTheme="minorEastAsia" w:hAnsi="Cambria Math" w:cs="Times New Roman"/>
            <w:sz w:val="22"/>
          </w:rPr>
          <m:t>=</m:t>
        </m:r>
        <m:sSup>
          <m:sSupPr>
            <m:ctrlPr>
              <w:rPr>
                <w:rFonts w:ascii="Cambria Math" w:hAnsi="Cambria Math" w:cs="Times New Roman"/>
                <w:sz w:val="22"/>
              </w:rPr>
            </m:ctrlPr>
          </m:sSupPr>
          <m:e>
            <m:r>
              <m:rPr>
                <m:sty m:val="b"/>
              </m:rPr>
              <w:rPr>
                <w:rFonts w:ascii="Cambria Math" w:eastAsiaTheme="minorEastAsia" w:hAnsi="Cambria Math" w:cs="Times New Roman"/>
                <w:sz w:val="22"/>
              </w:rPr>
              <m:t>V</m:t>
            </m:r>
            <m:ctrlPr>
              <w:rPr>
                <w:rFonts w:ascii="Cambria Math" w:eastAsiaTheme="minorEastAsia" w:hAnsi="Cambria Math" w:cs="Times New Roman"/>
                <w:b/>
                <w:sz w:val="22"/>
              </w:rPr>
            </m:ctrlPr>
          </m:e>
          <m:sup>
            <m:r>
              <m:rPr>
                <m:sty m:val="p"/>
              </m:rPr>
              <w:rPr>
                <w:rFonts w:ascii="Cambria Math" w:hAnsi="Cambria Math" w:cs="Times New Roman"/>
                <w:sz w:val="22"/>
              </w:rPr>
              <m:t>T</m:t>
            </m:r>
          </m:sup>
        </m:sSup>
        <m:r>
          <m:rPr>
            <m:sty m:val="b"/>
          </m:rPr>
          <w:rPr>
            <w:rFonts w:ascii="Cambria Math" w:hAnsi="Cambria Math" w:cs="Times New Roman"/>
            <w:sz w:val="22"/>
          </w:rPr>
          <m:t>ΛV</m:t>
        </m:r>
      </m:oMath>
    </w:p>
    <w:p w14:paraId="696C8BAC" w14:textId="0105F190" w:rsidR="00201B16" w:rsidRDefault="00201B16" w:rsidP="00C67F8C">
      <w:pPr>
        <w:pStyle w:val="FootnoteText"/>
      </w:pPr>
      <w:r>
        <w:rPr>
          <w:rFonts w:ascii="Times New Roman" w:hAnsi="Times New Roman" w:cs="Times New Roman"/>
          <w:sz w:val="22"/>
        </w:rPr>
        <w:t xml:space="preserve">yields the same eigenvectors </w:t>
      </w:r>
      <w:r w:rsidRPr="00BA0F6A">
        <w:rPr>
          <w:rFonts w:ascii="Times New Roman" w:hAnsi="Times New Roman" w:cs="Times New Roman"/>
          <w:b/>
          <w:sz w:val="22"/>
        </w:rPr>
        <w:t>V</w:t>
      </w:r>
      <w:r>
        <w:rPr>
          <w:rFonts w:ascii="Times New Roman" w:hAnsi="Times New Roman" w:cs="Times New Roman"/>
          <w:sz w:val="22"/>
        </w:rPr>
        <w:t xml:space="preserve"> = </w:t>
      </w:r>
      <w:r w:rsidRPr="00BA0F6A">
        <w:rPr>
          <w:rFonts w:ascii="Times New Roman" w:hAnsi="Times New Roman" w:cs="Times New Roman"/>
          <w:b/>
          <w:sz w:val="22"/>
        </w:rPr>
        <w:t>W</w:t>
      </w:r>
      <w:r>
        <w:rPr>
          <w:rFonts w:ascii="Times New Roman" w:hAnsi="Times New Roman" w:cs="Times New Roman"/>
          <w:sz w:val="22"/>
        </w:rPr>
        <w:t xml:space="preserve"> </w:t>
      </w:r>
      <w:r w:rsidRPr="00BA0F6A">
        <w:rPr>
          <w:rFonts w:ascii="Times New Roman" w:hAnsi="Times New Roman" w:cs="Times New Roman"/>
          <w:sz w:val="22"/>
        </w:rPr>
        <w:t>and</w:t>
      </w:r>
      <w:r>
        <w:rPr>
          <w:rFonts w:ascii="Times New Roman" w:hAnsi="Times New Roman" w:cs="Times New Roman"/>
          <w:sz w:val="22"/>
        </w:rPr>
        <w:t xml:space="preserve"> eigenvalues </w:t>
      </w:r>
      <m:oMath>
        <m:r>
          <m:rPr>
            <m:sty m:val="b"/>
          </m:rPr>
          <w:rPr>
            <w:rFonts w:ascii="Cambria Math" w:hAnsi="Cambria Math" w:cs="Times New Roman"/>
            <w:sz w:val="22"/>
          </w:rPr>
          <m:t>Σ</m:t>
        </m:r>
        <m:r>
          <m:rPr>
            <m:sty m:val="p"/>
          </m:rPr>
          <w:rPr>
            <w:rFonts w:ascii="Cambria Math" w:hAnsi="Cambria Math" w:cs="Times New Roman"/>
            <w:sz w:val="22"/>
          </w:rPr>
          <m:t>=</m:t>
        </m:r>
        <m:r>
          <m:rPr>
            <m:sty m:val="b"/>
          </m:rPr>
          <w:rPr>
            <w:rFonts w:ascii="Cambria Math" w:hAnsi="Cambria Math" w:cs="Times New Roman"/>
            <w:sz w:val="22"/>
          </w:rPr>
          <m:t>Λ</m:t>
        </m:r>
        <m:sSup>
          <m:sSupPr>
            <m:ctrlPr>
              <w:rPr>
                <w:rFonts w:ascii="Cambria Math" w:hAnsi="Cambria Math" w:cs="Times New Roman"/>
                <w:b/>
                <w:sz w:val="22"/>
              </w:rPr>
            </m:ctrlPr>
          </m:sSupPr>
          <m:e>
            <m:d>
              <m:dPr>
                <m:ctrlPr>
                  <w:rPr>
                    <w:rFonts w:ascii="Cambria Math" w:hAnsi="Cambria Math" w:cs="Times New Roman"/>
                    <w:sz w:val="22"/>
                  </w:rPr>
                </m:ctrlPr>
              </m:dPr>
              <m:e>
                <m:r>
                  <m:rPr>
                    <m:sty m:val="b"/>
                  </m:rPr>
                  <w:rPr>
                    <w:rFonts w:ascii="Cambria Math" w:hAnsi="Cambria Math" w:cs="Times New Roman"/>
                    <w:sz w:val="22"/>
                  </w:rPr>
                  <m:t>I</m:t>
                </m:r>
                <m:r>
                  <m:rPr>
                    <m:sty m:val="p"/>
                  </m:rPr>
                  <w:rPr>
                    <w:rFonts w:ascii="Cambria Math" w:hAnsi="Cambria Math" w:cs="Times New Roman"/>
                    <w:sz w:val="22"/>
                  </w:rPr>
                  <m:t>+</m:t>
                </m:r>
                <m:r>
                  <m:rPr>
                    <m:sty m:val="b"/>
                  </m:rPr>
                  <w:rPr>
                    <w:rFonts w:ascii="Cambria Math" w:hAnsi="Cambria Math" w:cs="Times New Roman"/>
                    <w:sz w:val="22"/>
                  </w:rPr>
                  <m:t>Λ</m:t>
                </m:r>
              </m:e>
            </m:d>
          </m:e>
          <m:sup>
            <m:r>
              <m:rPr>
                <m:sty m:val="p"/>
              </m:rPr>
              <w:rPr>
                <w:rFonts w:ascii="Cambria Math" w:hAnsi="Cambria Math" w:cs="Times New Roman"/>
                <w:sz w:val="22"/>
              </w:rPr>
              <m:t>-1</m:t>
            </m:r>
          </m:sup>
        </m:sSup>
      </m:oMath>
      <w:r>
        <w:rPr>
          <w:rFonts w:ascii="Times New Roman" w:hAnsi="Times New Roman" w:cs="Times New Roman"/>
          <w:sz w:val="22"/>
        </w:rPr>
        <w:t xml:space="preserve"> while avoiding the inversion of a large, non-dense matrix. These eigenvalues correspond to the eigenvalues of the pre-whitened Jacobian.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D4584"/>
    <w:multiLevelType w:val="multilevel"/>
    <w:tmpl w:val="435A3C88"/>
    <w:lvl w:ilvl="0">
      <w:start w:val="1"/>
      <w:numFmt w:val="upperRoman"/>
      <w:lvlText w:val="%1."/>
      <w:lvlJc w:val="right"/>
      <w:pPr>
        <w:tabs>
          <w:tab w:val="num" w:pos="720"/>
        </w:tabs>
        <w:ind w:left="720" w:hanging="360"/>
      </w:pPr>
    </w:lvl>
    <w:lvl w:ilvl="1">
      <w:start w:val="1"/>
      <w:numFmt w:val="lowerLetter"/>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right"/>
      <w:pPr>
        <w:tabs>
          <w:tab w:val="num" w:pos="2880"/>
        </w:tabs>
        <w:ind w:left="2880" w:hanging="360"/>
      </w:pPr>
    </w:lvl>
    <w:lvl w:ilvl="4">
      <w:start w:val="1"/>
      <w:numFmt w:val="lowerLetter"/>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 w15:restartNumberingAfterBreak="0">
    <w:nsid w:val="10DF7B17"/>
    <w:multiLevelType w:val="multilevel"/>
    <w:tmpl w:val="ED8E023E"/>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3D855A04"/>
    <w:multiLevelType w:val="hybridMultilevel"/>
    <w:tmpl w:val="94D88868"/>
    <w:lvl w:ilvl="0" w:tplc="DFD240A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D8A265B"/>
    <w:multiLevelType w:val="hybridMultilevel"/>
    <w:tmpl w:val="94D88868"/>
    <w:lvl w:ilvl="0" w:tplc="DFD240A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lvlOverride w:ilvl="0">
      <w:startOverride w:val="1"/>
    </w:lvlOverride>
  </w:num>
  <w:num w:numId="2">
    <w:abstractNumId w:val="1"/>
    <w:lvlOverride w:ilvl="0"/>
    <w:lvlOverride w:ilvl="1">
      <w:startOverride w:val="1"/>
    </w:lvlOverride>
  </w:num>
  <w:num w:numId="3">
    <w:abstractNumId w:val="1"/>
    <w:lvlOverride w:ilvl="0"/>
    <w:lvlOverride w:ilvl="1">
      <w:startOverride w:val="1"/>
    </w:lvlOverride>
  </w:num>
  <w:num w:numId="4">
    <w:abstractNumId w:val="1"/>
    <w:lvlOverride w:ilvl="0"/>
    <w:lvlOverride w:ilvl="1"/>
    <w:lvlOverride w:ilvl="2">
      <w:startOverride w:val="1"/>
    </w:lvlOverride>
  </w:num>
  <w:num w:numId="5">
    <w:abstractNumId w:val="1"/>
    <w:lvlOverride w:ilvl="0"/>
    <w:lvlOverride w:ilvl="1"/>
    <w:lvlOverride w:ilvl="2"/>
    <w:lvlOverride w:ilvl="3">
      <w:startOverride w:val="1"/>
    </w:lvlOverride>
  </w:num>
  <w:num w:numId="6">
    <w:abstractNumId w:val="1"/>
    <w:lvlOverride w:ilvl="0"/>
    <w:lvlOverride w:ilvl="1">
      <w:startOverride w:val="1"/>
    </w:lvlOverride>
    <w:lvlOverride w:ilvl="2"/>
    <w:lvlOverride w:ilvl="3"/>
  </w:num>
  <w:num w:numId="7">
    <w:abstractNumId w:val="1"/>
    <w:lvlOverride w:ilvl="0"/>
    <w:lvlOverride w:ilvl="1"/>
    <w:lvlOverride w:ilvl="2">
      <w:startOverride w:val="1"/>
    </w:lvlOverride>
    <w:lvlOverride w:ilvl="3"/>
  </w:num>
  <w:num w:numId="8">
    <w:abstractNumId w:val="1"/>
    <w:lvlOverride w:ilvl="0"/>
    <w:lvlOverride w:ilvl="1"/>
    <w:lvlOverride w:ilvl="2"/>
    <w:lvlOverride w:ilvl="3">
      <w:startOverride w:val="1"/>
    </w:lvlOverride>
  </w:num>
  <w:num w:numId="9">
    <w:abstractNumId w:val="1"/>
    <w:lvlOverride w:ilvl="0"/>
    <w:lvlOverride w:ilvl="1">
      <w:startOverride w:val="1"/>
    </w:lvlOverride>
    <w:lvlOverride w:ilvl="2"/>
    <w:lvlOverride w:ilvl="3"/>
  </w:num>
  <w:num w:numId="10">
    <w:abstractNumId w:val="1"/>
    <w:lvlOverride w:ilvl="0"/>
    <w:lvlOverride w:ilvl="1"/>
    <w:lvlOverride w:ilvl="2">
      <w:startOverride w:val="1"/>
    </w:lvlOverride>
    <w:lvlOverride w:ilvl="3"/>
  </w:num>
  <w:num w:numId="11">
    <w:abstractNumId w:val="1"/>
    <w:lvlOverride w:ilvl="0"/>
    <w:lvlOverride w:ilvl="1"/>
    <w:lvlOverride w:ilvl="2"/>
    <w:lvlOverride w:ilvl="3">
      <w:startOverride w:val="1"/>
    </w:lvlOverride>
  </w:num>
  <w:num w:numId="12">
    <w:abstractNumId w:val="1"/>
    <w:lvlOverride w:ilvl="0"/>
    <w:lvlOverride w:ilvl="1">
      <w:startOverride w:val="1"/>
    </w:lvlOverride>
    <w:lvlOverride w:ilvl="2"/>
    <w:lvlOverride w:ilvl="3"/>
  </w:num>
  <w:num w:numId="13">
    <w:abstractNumId w:val="0"/>
    <w:lvlOverride w:ilvl="0">
      <w:startOverride w:val="1"/>
    </w:lvlOverride>
  </w:num>
  <w:num w:numId="14">
    <w:abstractNumId w:val="0"/>
    <w:lvlOverride w:ilvl="0"/>
    <w:lvlOverride w:ilvl="1">
      <w:startOverride w:val="1"/>
    </w:lvlOverride>
  </w:num>
  <w:num w:numId="15">
    <w:abstractNumId w:val="0"/>
    <w:lvlOverride w:ilvl="0"/>
    <w:lvlOverride w:ilvl="1"/>
    <w:lvlOverride w:ilvl="2">
      <w:startOverride w:val="1"/>
    </w:lvlOverride>
  </w:num>
  <w:num w:numId="16">
    <w:abstractNumId w:val="0"/>
    <w:lvlOverride w:ilvl="0"/>
    <w:lvlOverride w:ilvl="1"/>
    <w:lvlOverride w:ilvl="2">
      <w:startOverride w:val="1"/>
    </w:lvlOverride>
  </w:num>
  <w:num w:numId="17">
    <w:abstractNumId w:val="0"/>
    <w:lvlOverride w:ilvl="0"/>
    <w:lvlOverride w:ilvl="1"/>
    <w:lvlOverride w:ilvl="2"/>
    <w:lvlOverride w:ilvl="3">
      <w:startOverride w:val="1"/>
    </w:lvlOverride>
  </w:num>
  <w:num w:numId="18">
    <w:abstractNumId w:val="0"/>
    <w:lvlOverride w:ilvl="0"/>
    <w:lvlOverride w:ilvl="1"/>
    <w:lvlOverride w:ilvl="2"/>
    <w:lvlOverride w:ilvl="3">
      <w:startOverride w:val="1"/>
    </w:lvlOverride>
  </w:num>
  <w:num w:numId="19">
    <w:abstractNumId w:val="0"/>
    <w:lvlOverride w:ilvl="0"/>
    <w:lvlOverride w:ilvl="1"/>
    <w:lvlOverride w:ilvl="2"/>
    <w:lvlOverride w:ilvl="3">
      <w:startOverride w:val="1"/>
    </w:lvlOverride>
  </w:num>
  <w:num w:numId="20">
    <w:abstractNumId w:val="0"/>
    <w:lvlOverride w:ilvl="0"/>
    <w:lvlOverride w:ilvl="1"/>
    <w:lvlOverride w:ilvl="2"/>
    <w:lvlOverride w:ilvl="3"/>
    <w:lvlOverride w:ilvl="4">
      <w:startOverride w:val="1"/>
    </w:lvlOverride>
  </w:num>
  <w:num w:numId="21">
    <w:abstractNumId w:val="0"/>
    <w:lvlOverride w:ilvl="0"/>
    <w:lvlOverride w:ilvl="1"/>
    <w:lvlOverride w:ilvl="2"/>
    <w:lvlOverride w:ilvl="3">
      <w:startOverride w:val="1"/>
    </w:lvlOverride>
    <w:lvlOverride w:ilvl="4"/>
  </w:num>
  <w:num w:numId="22">
    <w:abstractNumId w:val="0"/>
    <w:lvlOverride w:ilvl="0"/>
    <w:lvlOverride w:ilvl="1"/>
    <w:lvlOverride w:ilvl="2"/>
    <w:lvlOverride w:ilvl="3"/>
    <w:lvlOverride w:ilvl="4">
      <w:startOverride w:val="1"/>
    </w:lvlOverride>
  </w:num>
  <w:num w:numId="23">
    <w:abstractNumId w:val="0"/>
    <w:lvlOverride w:ilvl="0"/>
    <w:lvlOverride w:ilvl="1">
      <w:startOverride w:val="1"/>
    </w:lvlOverride>
    <w:lvlOverride w:ilvl="2"/>
    <w:lvlOverride w:ilvl="3"/>
    <w:lvlOverride w:ilvl="4"/>
  </w:num>
  <w:num w:numId="24">
    <w:abstractNumId w:val="0"/>
    <w:lvlOverride w:ilvl="0"/>
    <w:lvlOverride w:ilvl="1"/>
    <w:lvlOverride w:ilvl="2">
      <w:startOverride w:val="1"/>
    </w:lvlOverride>
    <w:lvlOverride w:ilvl="3"/>
    <w:lvlOverride w:ilvl="4"/>
  </w:num>
  <w:num w:numId="25">
    <w:abstractNumId w:val="0"/>
    <w:lvlOverride w:ilvl="0"/>
    <w:lvlOverride w:ilvl="1"/>
    <w:lvlOverride w:ilvl="2">
      <w:startOverride w:val="1"/>
    </w:lvlOverride>
    <w:lvlOverride w:ilvl="3"/>
    <w:lvlOverride w:ilvl="4"/>
  </w:num>
  <w:num w:numId="26">
    <w:abstractNumId w:val="2"/>
  </w:num>
  <w:num w:numId="2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niel Jacob">
    <w15:presenceInfo w15:providerId="AD" w15:userId="S::djacob@fas.harvard.edu::fe095d8d-b1bd-4fd5-81a8-45c70b48fd5f"/>
  </w15:person>
  <w15:person w15:author="hannah.nesser@gmail.com">
    <w15:presenceInfo w15:providerId="Windows Live" w15:userId="e2b7ab81ced1d3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BEA"/>
    <w:rsid w:val="00001159"/>
    <w:rsid w:val="00010C90"/>
    <w:rsid w:val="000141B7"/>
    <w:rsid w:val="00020FAB"/>
    <w:rsid w:val="00023750"/>
    <w:rsid w:val="0003411C"/>
    <w:rsid w:val="00034DF8"/>
    <w:rsid w:val="00040AC0"/>
    <w:rsid w:val="0004227C"/>
    <w:rsid w:val="000465A8"/>
    <w:rsid w:val="00052DE8"/>
    <w:rsid w:val="00055BB8"/>
    <w:rsid w:val="00064929"/>
    <w:rsid w:val="00066B32"/>
    <w:rsid w:val="000855B6"/>
    <w:rsid w:val="00092BEE"/>
    <w:rsid w:val="000A14F7"/>
    <w:rsid w:val="000A2B02"/>
    <w:rsid w:val="000A37F3"/>
    <w:rsid w:val="000A5906"/>
    <w:rsid w:val="000B21A5"/>
    <w:rsid w:val="000B3978"/>
    <w:rsid w:val="000B7F95"/>
    <w:rsid w:val="000C4384"/>
    <w:rsid w:val="000D099C"/>
    <w:rsid w:val="000D75DB"/>
    <w:rsid w:val="000F7D38"/>
    <w:rsid w:val="001008C9"/>
    <w:rsid w:val="001110E4"/>
    <w:rsid w:val="00114987"/>
    <w:rsid w:val="00123ED7"/>
    <w:rsid w:val="0012453D"/>
    <w:rsid w:val="00130FC5"/>
    <w:rsid w:val="00141848"/>
    <w:rsid w:val="00145146"/>
    <w:rsid w:val="00146111"/>
    <w:rsid w:val="00147E03"/>
    <w:rsid w:val="00147F94"/>
    <w:rsid w:val="00151CD0"/>
    <w:rsid w:val="001610AF"/>
    <w:rsid w:val="00192EE9"/>
    <w:rsid w:val="00196B61"/>
    <w:rsid w:val="001B13B9"/>
    <w:rsid w:val="001B3BDC"/>
    <w:rsid w:val="001C206A"/>
    <w:rsid w:val="001D2635"/>
    <w:rsid w:val="001E2B39"/>
    <w:rsid w:val="001F05C6"/>
    <w:rsid w:val="001F1F9D"/>
    <w:rsid w:val="00201B16"/>
    <w:rsid w:val="002059FD"/>
    <w:rsid w:val="002066B1"/>
    <w:rsid w:val="002150C3"/>
    <w:rsid w:val="00217C9F"/>
    <w:rsid w:val="00227208"/>
    <w:rsid w:val="002272CD"/>
    <w:rsid w:val="00233C49"/>
    <w:rsid w:val="00240738"/>
    <w:rsid w:val="0025607D"/>
    <w:rsid w:val="00257A83"/>
    <w:rsid w:val="00257EEA"/>
    <w:rsid w:val="00276CA5"/>
    <w:rsid w:val="00282ED8"/>
    <w:rsid w:val="0028527F"/>
    <w:rsid w:val="00287508"/>
    <w:rsid w:val="00291C5A"/>
    <w:rsid w:val="002A0536"/>
    <w:rsid w:val="002A51D5"/>
    <w:rsid w:val="002A7FCF"/>
    <w:rsid w:val="002B096E"/>
    <w:rsid w:val="002B09DF"/>
    <w:rsid w:val="002B1FC4"/>
    <w:rsid w:val="002B6D8B"/>
    <w:rsid w:val="002C1838"/>
    <w:rsid w:val="002D2EF2"/>
    <w:rsid w:val="002E4704"/>
    <w:rsid w:val="002E742B"/>
    <w:rsid w:val="00303CA0"/>
    <w:rsid w:val="003368F1"/>
    <w:rsid w:val="003523E4"/>
    <w:rsid w:val="003568D2"/>
    <w:rsid w:val="00367832"/>
    <w:rsid w:val="003707F9"/>
    <w:rsid w:val="003733A7"/>
    <w:rsid w:val="00375D43"/>
    <w:rsid w:val="00383BA8"/>
    <w:rsid w:val="0039685F"/>
    <w:rsid w:val="003A0275"/>
    <w:rsid w:val="003A4107"/>
    <w:rsid w:val="003A45C5"/>
    <w:rsid w:val="003B39A3"/>
    <w:rsid w:val="003C7615"/>
    <w:rsid w:val="003D2597"/>
    <w:rsid w:val="003F2A85"/>
    <w:rsid w:val="0040339E"/>
    <w:rsid w:val="00416D83"/>
    <w:rsid w:val="00426268"/>
    <w:rsid w:val="00435870"/>
    <w:rsid w:val="004378AF"/>
    <w:rsid w:val="00450F0E"/>
    <w:rsid w:val="00455178"/>
    <w:rsid w:val="00465F77"/>
    <w:rsid w:val="004770B4"/>
    <w:rsid w:val="00485308"/>
    <w:rsid w:val="004945DF"/>
    <w:rsid w:val="00496B4B"/>
    <w:rsid w:val="004A0E62"/>
    <w:rsid w:val="004B32D0"/>
    <w:rsid w:val="004D27C2"/>
    <w:rsid w:val="005134F2"/>
    <w:rsid w:val="00521430"/>
    <w:rsid w:val="00524BB1"/>
    <w:rsid w:val="00532CF6"/>
    <w:rsid w:val="0053318B"/>
    <w:rsid w:val="0053483B"/>
    <w:rsid w:val="0054222A"/>
    <w:rsid w:val="005701B3"/>
    <w:rsid w:val="00580555"/>
    <w:rsid w:val="00584B43"/>
    <w:rsid w:val="00591DB2"/>
    <w:rsid w:val="005A1120"/>
    <w:rsid w:val="005A5126"/>
    <w:rsid w:val="005D433D"/>
    <w:rsid w:val="005E3F02"/>
    <w:rsid w:val="005F5ACA"/>
    <w:rsid w:val="00605262"/>
    <w:rsid w:val="00612DFC"/>
    <w:rsid w:val="0061477C"/>
    <w:rsid w:val="006170F2"/>
    <w:rsid w:val="0062209D"/>
    <w:rsid w:val="00623165"/>
    <w:rsid w:val="00625B86"/>
    <w:rsid w:val="00637555"/>
    <w:rsid w:val="00661A9F"/>
    <w:rsid w:val="00661BC7"/>
    <w:rsid w:val="00664457"/>
    <w:rsid w:val="00666B9C"/>
    <w:rsid w:val="0067161A"/>
    <w:rsid w:val="00675A5E"/>
    <w:rsid w:val="006A62E2"/>
    <w:rsid w:val="006B031E"/>
    <w:rsid w:val="006B06E8"/>
    <w:rsid w:val="006C0D22"/>
    <w:rsid w:val="006D55A8"/>
    <w:rsid w:val="006D7519"/>
    <w:rsid w:val="006F206F"/>
    <w:rsid w:val="00724252"/>
    <w:rsid w:val="0073430B"/>
    <w:rsid w:val="00761132"/>
    <w:rsid w:val="00774ABC"/>
    <w:rsid w:val="00786BB7"/>
    <w:rsid w:val="0078730D"/>
    <w:rsid w:val="00790D21"/>
    <w:rsid w:val="007A2EB2"/>
    <w:rsid w:val="007A4AD3"/>
    <w:rsid w:val="007B0387"/>
    <w:rsid w:val="007C3443"/>
    <w:rsid w:val="007E1927"/>
    <w:rsid w:val="007E23F8"/>
    <w:rsid w:val="007E4BAB"/>
    <w:rsid w:val="007E4DCC"/>
    <w:rsid w:val="007E581C"/>
    <w:rsid w:val="007E711E"/>
    <w:rsid w:val="007F7A19"/>
    <w:rsid w:val="007F7E90"/>
    <w:rsid w:val="00802D34"/>
    <w:rsid w:val="008075F9"/>
    <w:rsid w:val="00814A28"/>
    <w:rsid w:val="0083629E"/>
    <w:rsid w:val="00852156"/>
    <w:rsid w:val="0085365F"/>
    <w:rsid w:val="00854779"/>
    <w:rsid w:val="00856232"/>
    <w:rsid w:val="00864E39"/>
    <w:rsid w:val="00874B39"/>
    <w:rsid w:val="00877EEA"/>
    <w:rsid w:val="00882DCA"/>
    <w:rsid w:val="008A3280"/>
    <w:rsid w:val="008B1713"/>
    <w:rsid w:val="008C47B3"/>
    <w:rsid w:val="008C60BC"/>
    <w:rsid w:val="008D6AE1"/>
    <w:rsid w:val="00906DA2"/>
    <w:rsid w:val="0092104F"/>
    <w:rsid w:val="00931FF4"/>
    <w:rsid w:val="0096564F"/>
    <w:rsid w:val="00976050"/>
    <w:rsid w:val="0097729D"/>
    <w:rsid w:val="00983876"/>
    <w:rsid w:val="00991E4B"/>
    <w:rsid w:val="009A10E6"/>
    <w:rsid w:val="009D26C1"/>
    <w:rsid w:val="009D2F5C"/>
    <w:rsid w:val="009E7EF7"/>
    <w:rsid w:val="009F7374"/>
    <w:rsid w:val="00A00F32"/>
    <w:rsid w:val="00A10382"/>
    <w:rsid w:val="00A13ACD"/>
    <w:rsid w:val="00A147E6"/>
    <w:rsid w:val="00A44FCE"/>
    <w:rsid w:val="00A51D77"/>
    <w:rsid w:val="00A72541"/>
    <w:rsid w:val="00A842F4"/>
    <w:rsid w:val="00A86AE6"/>
    <w:rsid w:val="00A9542D"/>
    <w:rsid w:val="00AA424B"/>
    <w:rsid w:val="00AB0BDC"/>
    <w:rsid w:val="00AB7C85"/>
    <w:rsid w:val="00AC2234"/>
    <w:rsid w:val="00AE0A0E"/>
    <w:rsid w:val="00AE1F5E"/>
    <w:rsid w:val="00AE7406"/>
    <w:rsid w:val="00B03C3A"/>
    <w:rsid w:val="00B138B4"/>
    <w:rsid w:val="00B32BE5"/>
    <w:rsid w:val="00B55BBB"/>
    <w:rsid w:val="00B6780B"/>
    <w:rsid w:val="00B80C40"/>
    <w:rsid w:val="00B8399A"/>
    <w:rsid w:val="00B85FA9"/>
    <w:rsid w:val="00B86F0E"/>
    <w:rsid w:val="00B93C86"/>
    <w:rsid w:val="00B95B38"/>
    <w:rsid w:val="00BA0F6A"/>
    <w:rsid w:val="00BA375E"/>
    <w:rsid w:val="00BC1E8E"/>
    <w:rsid w:val="00BC3F27"/>
    <w:rsid w:val="00BD4632"/>
    <w:rsid w:val="00BD633D"/>
    <w:rsid w:val="00BE1F17"/>
    <w:rsid w:val="00BE4A4C"/>
    <w:rsid w:val="00BE4A64"/>
    <w:rsid w:val="00BF0129"/>
    <w:rsid w:val="00BF2908"/>
    <w:rsid w:val="00C05F18"/>
    <w:rsid w:val="00C2096C"/>
    <w:rsid w:val="00C20F06"/>
    <w:rsid w:val="00C23D4D"/>
    <w:rsid w:val="00C346FC"/>
    <w:rsid w:val="00C476D6"/>
    <w:rsid w:val="00C5423E"/>
    <w:rsid w:val="00C552B1"/>
    <w:rsid w:val="00C67F8C"/>
    <w:rsid w:val="00C8088F"/>
    <w:rsid w:val="00C83BF5"/>
    <w:rsid w:val="00CC2B63"/>
    <w:rsid w:val="00CD1A93"/>
    <w:rsid w:val="00CD5A9B"/>
    <w:rsid w:val="00CE1208"/>
    <w:rsid w:val="00CE2B2F"/>
    <w:rsid w:val="00CF31FA"/>
    <w:rsid w:val="00CF548C"/>
    <w:rsid w:val="00D11612"/>
    <w:rsid w:val="00D332E5"/>
    <w:rsid w:val="00D4324F"/>
    <w:rsid w:val="00D4493E"/>
    <w:rsid w:val="00D502BE"/>
    <w:rsid w:val="00D62FF3"/>
    <w:rsid w:val="00D70064"/>
    <w:rsid w:val="00D81B6C"/>
    <w:rsid w:val="00D8730B"/>
    <w:rsid w:val="00D90D23"/>
    <w:rsid w:val="00DA07E4"/>
    <w:rsid w:val="00DA69B7"/>
    <w:rsid w:val="00DB0AC6"/>
    <w:rsid w:val="00DC1FA4"/>
    <w:rsid w:val="00DD29A8"/>
    <w:rsid w:val="00DE3A53"/>
    <w:rsid w:val="00DF6C5E"/>
    <w:rsid w:val="00E021B7"/>
    <w:rsid w:val="00E0242F"/>
    <w:rsid w:val="00E02810"/>
    <w:rsid w:val="00E10A72"/>
    <w:rsid w:val="00E1161F"/>
    <w:rsid w:val="00E2657D"/>
    <w:rsid w:val="00E53DCD"/>
    <w:rsid w:val="00E54260"/>
    <w:rsid w:val="00E62D19"/>
    <w:rsid w:val="00E6716A"/>
    <w:rsid w:val="00E772C0"/>
    <w:rsid w:val="00E95D14"/>
    <w:rsid w:val="00E97FE5"/>
    <w:rsid w:val="00EA00A7"/>
    <w:rsid w:val="00EA75EE"/>
    <w:rsid w:val="00EB1375"/>
    <w:rsid w:val="00EB2BEA"/>
    <w:rsid w:val="00EB6DF7"/>
    <w:rsid w:val="00EB7B94"/>
    <w:rsid w:val="00EC0721"/>
    <w:rsid w:val="00EC4735"/>
    <w:rsid w:val="00ED088C"/>
    <w:rsid w:val="00ED094F"/>
    <w:rsid w:val="00ED6D7B"/>
    <w:rsid w:val="00EE0C8D"/>
    <w:rsid w:val="00EF2DBA"/>
    <w:rsid w:val="00F154E8"/>
    <w:rsid w:val="00F372C5"/>
    <w:rsid w:val="00F40983"/>
    <w:rsid w:val="00F40BA8"/>
    <w:rsid w:val="00F51033"/>
    <w:rsid w:val="00F5766C"/>
    <w:rsid w:val="00F631B4"/>
    <w:rsid w:val="00F6332D"/>
    <w:rsid w:val="00F63F14"/>
    <w:rsid w:val="00F64E3C"/>
    <w:rsid w:val="00F738DD"/>
    <w:rsid w:val="00F85C27"/>
    <w:rsid w:val="00F92E7D"/>
    <w:rsid w:val="00FB7624"/>
    <w:rsid w:val="00FC19B5"/>
    <w:rsid w:val="00FC4945"/>
    <w:rsid w:val="00FD3B52"/>
    <w:rsid w:val="00FF3E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BAFA8"/>
  <w14:defaultImageDpi w14:val="32767"/>
  <w15:chartTrackingRefBased/>
  <w15:docId w15:val="{C94CF1B7-C0BB-8040-9F6B-E0363261E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240738"/>
  </w:style>
  <w:style w:type="character" w:styleId="PlaceholderText">
    <w:name w:val="Placeholder Text"/>
    <w:basedOn w:val="DefaultParagraphFont"/>
    <w:uiPriority w:val="99"/>
    <w:semiHidden/>
    <w:rsid w:val="003C7615"/>
    <w:rPr>
      <w:color w:val="808080"/>
    </w:rPr>
  </w:style>
  <w:style w:type="paragraph" w:styleId="ListParagraph">
    <w:name w:val="List Paragraph"/>
    <w:basedOn w:val="Normal"/>
    <w:uiPriority w:val="34"/>
    <w:qFormat/>
    <w:rsid w:val="007A4AD3"/>
    <w:pPr>
      <w:ind w:left="720"/>
      <w:contextualSpacing/>
    </w:pPr>
  </w:style>
  <w:style w:type="paragraph" w:styleId="Header">
    <w:name w:val="header"/>
    <w:basedOn w:val="Normal"/>
    <w:link w:val="HeaderChar"/>
    <w:uiPriority w:val="99"/>
    <w:unhideWhenUsed/>
    <w:rsid w:val="00605262"/>
    <w:pPr>
      <w:tabs>
        <w:tab w:val="center" w:pos="4680"/>
        <w:tab w:val="right" w:pos="9360"/>
      </w:tabs>
    </w:pPr>
  </w:style>
  <w:style w:type="character" w:customStyle="1" w:styleId="HeaderChar">
    <w:name w:val="Header Char"/>
    <w:basedOn w:val="DefaultParagraphFont"/>
    <w:link w:val="Header"/>
    <w:uiPriority w:val="99"/>
    <w:rsid w:val="00605262"/>
  </w:style>
  <w:style w:type="paragraph" w:styleId="Footer">
    <w:name w:val="footer"/>
    <w:basedOn w:val="Normal"/>
    <w:link w:val="FooterChar"/>
    <w:uiPriority w:val="99"/>
    <w:unhideWhenUsed/>
    <w:rsid w:val="00605262"/>
    <w:pPr>
      <w:tabs>
        <w:tab w:val="center" w:pos="4680"/>
        <w:tab w:val="right" w:pos="9360"/>
      </w:tabs>
    </w:pPr>
  </w:style>
  <w:style w:type="character" w:customStyle="1" w:styleId="FooterChar">
    <w:name w:val="Footer Char"/>
    <w:basedOn w:val="DefaultParagraphFont"/>
    <w:link w:val="Footer"/>
    <w:uiPriority w:val="99"/>
    <w:rsid w:val="00605262"/>
  </w:style>
  <w:style w:type="paragraph" w:styleId="FootnoteText">
    <w:name w:val="footnote text"/>
    <w:basedOn w:val="Normal"/>
    <w:link w:val="FootnoteTextChar"/>
    <w:uiPriority w:val="99"/>
    <w:semiHidden/>
    <w:unhideWhenUsed/>
    <w:rsid w:val="00C67F8C"/>
    <w:rPr>
      <w:sz w:val="20"/>
      <w:szCs w:val="20"/>
    </w:rPr>
  </w:style>
  <w:style w:type="character" w:customStyle="1" w:styleId="FootnoteTextChar">
    <w:name w:val="Footnote Text Char"/>
    <w:basedOn w:val="DefaultParagraphFont"/>
    <w:link w:val="FootnoteText"/>
    <w:uiPriority w:val="99"/>
    <w:semiHidden/>
    <w:rsid w:val="00C67F8C"/>
    <w:rPr>
      <w:sz w:val="20"/>
      <w:szCs w:val="20"/>
    </w:rPr>
  </w:style>
  <w:style w:type="character" w:styleId="FootnoteReference">
    <w:name w:val="footnote reference"/>
    <w:basedOn w:val="DefaultParagraphFont"/>
    <w:uiPriority w:val="99"/>
    <w:semiHidden/>
    <w:unhideWhenUsed/>
    <w:rsid w:val="00C67F8C"/>
    <w:rPr>
      <w:vertAlign w:val="superscript"/>
    </w:rPr>
  </w:style>
  <w:style w:type="paragraph" w:styleId="BalloonText">
    <w:name w:val="Balloon Text"/>
    <w:basedOn w:val="Normal"/>
    <w:link w:val="BalloonTextChar"/>
    <w:uiPriority w:val="99"/>
    <w:semiHidden/>
    <w:unhideWhenUsed/>
    <w:rsid w:val="0022720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7208"/>
    <w:rPr>
      <w:rFonts w:ascii="Segoe UI" w:hAnsi="Segoe UI" w:cs="Segoe UI"/>
      <w:sz w:val="18"/>
      <w:szCs w:val="18"/>
    </w:rPr>
  </w:style>
  <w:style w:type="character" w:styleId="CommentReference">
    <w:name w:val="annotation reference"/>
    <w:basedOn w:val="DefaultParagraphFont"/>
    <w:uiPriority w:val="99"/>
    <w:semiHidden/>
    <w:unhideWhenUsed/>
    <w:rsid w:val="005134F2"/>
    <w:rPr>
      <w:sz w:val="16"/>
      <w:szCs w:val="16"/>
    </w:rPr>
  </w:style>
  <w:style w:type="paragraph" w:styleId="CommentText">
    <w:name w:val="annotation text"/>
    <w:basedOn w:val="Normal"/>
    <w:link w:val="CommentTextChar"/>
    <w:uiPriority w:val="99"/>
    <w:semiHidden/>
    <w:unhideWhenUsed/>
    <w:rsid w:val="005134F2"/>
    <w:rPr>
      <w:sz w:val="20"/>
      <w:szCs w:val="20"/>
    </w:rPr>
  </w:style>
  <w:style w:type="character" w:customStyle="1" w:styleId="CommentTextChar">
    <w:name w:val="Comment Text Char"/>
    <w:basedOn w:val="DefaultParagraphFont"/>
    <w:link w:val="CommentText"/>
    <w:uiPriority w:val="99"/>
    <w:semiHidden/>
    <w:rsid w:val="005134F2"/>
    <w:rPr>
      <w:sz w:val="20"/>
      <w:szCs w:val="20"/>
    </w:rPr>
  </w:style>
  <w:style w:type="paragraph" w:styleId="CommentSubject">
    <w:name w:val="annotation subject"/>
    <w:basedOn w:val="CommentText"/>
    <w:next w:val="CommentText"/>
    <w:link w:val="CommentSubjectChar"/>
    <w:uiPriority w:val="99"/>
    <w:semiHidden/>
    <w:unhideWhenUsed/>
    <w:rsid w:val="005134F2"/>
    <w:rPr>
      <w:b/>
      <w:bCs/>
    </w:rPr>
  </w:style>
  <w:style w:type="character" w:customStyle="1" w:styleId="CommentSubjectChar">
    <w:name w:val="Comment Subject Char"/>
    <w:basedOn w:val="CommentTextChar"/>
    <w:link w:val="CommentSubject"/>
    <w:uiPriority w:val="99"/>
    <w:semiHidden/>
    <w:rsid w:val="005134F2"/>
    <w:rPr>
      <w:b/>
      <w:bCs/>
      <w:sz w:val="20"/>
      <w:szCs w:val="20"/>
    </w:rPr>
  </w:style>
  <w:style w:type="paragraph" w:styleId="Revision">
    <w:name w:val="Revision"/>
    <w:hidden/>
    <w:uiPriority w:val="99"/>
    <w:semiHidden/>
    <w:rsid w:val="00276C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342392">
      <w:bodyDiv w:val="1"/>
      <w:marLeft w:val="0"/>
      <w:marRight w:val="0"/>
      <w:marTop w:val="0"/>
      <w:marBottom w:val="0"/>
      <w:divBdr>
        <w:top w:val="none" w:sz="0" w:space="0" w:color="auto"/>
        <w:left w:val="none" w:sz="0" w:space="0" w:color="auto"/>
        <w:bottom w:val="none" w:sz="0" w:space="0" w:color="auto"/>
        <w:right w:val="none" w:sz="0" w:space="0" w:color="auto"/>
      </w:divBdr>
    </w:div>
    <w:div w:id="502739851">
      <w:bodyDiv w:val="1"/>
      <w:marLeft w:val="0"/>
      <w:marRight w:val="0"/>
      <w:marTop w:val="0"/>
      <w:marBottom w:val="0"/>
      <w:divBdr>
        <w:top w:val="none" w:sz="0" w:space="0" w:color="auto"/>
        <w:left w:val="none" w:sz="0" w:space="0" w:color="auto"/>
        <w:bottom w:val="none" w:sz="0" w:space="0" w:color="auto"/>
        <w:right w:val="none" w:sz="0" w:space="0" w:color="auto"/>
      </w:divBdr>
    </w:div>
    <w:div w:id="989600079">
      <w:bodyDiv w:val="1"/>
      <w:marLeft w:val="0"/>
      <w:marRight w:val="0"/>
      <w:marTop w:val="0"/>
      <w:marBottom w:val="0"/>
      <w:divBdr>
        <w:top w:val="none" w:sz="0" w:space="0" w:color="auto"/>
        <w:left w:val="none" w:sz="0" w:space="0" w:color="auto"/>
        <w:bottom w:val="none" w:sz="0" w:space="0" w:color="auto"/>
        <w:right w:val="none" w:sz="0" w:space="0" w:color="auto"/>
      </w:divBdr>
    </w:div>
    <w:div w:id="1068113845">
      <w:bodyDiv w:val="1"/>
      <w:marLeft w:val="0"/>
      <w:marRight w:val="0"/>
      <w:marTop w:val="0"/>
      <w:marBottom w:val="0"/>
      <w:divBdr>
        <w:top w:val="none" w:sz="0" w:space="0" w:color="auto"/>
        <w:left w:val="none" w:sz="0" w:space="0" w:color="auto"/>
        <w:bottom w:val="none" w:sz="0" w:space="0" w:color="auto"/>
        <w:right w:val="none" w:sz="0" w:space="0" w:color="auto"/>
      </w:divBdr>
    </w:div>
    <w:div w:id="1081027644">
      <w:bodyDiv w:val="1"/>
      <w:marLeft w:val="0"/>
      <w:marRight w:val="0"/>
      <w:marTop w:val="0"/>
      <w:marBottom w:val="0"/>
      <w:divBdr>
        <w:top w:val="none" w:sz="0" w:space="0" w:color="auto"/>
        <w:left w:val="none" w:sz="0" w:space="0" w:color="auto"/>
        <w:bottom w:val="none" w:sz="0" w:space="0" w:color="auto"/>
        <w:right w:val="none" w:sz="0" w:space="0" w:color="auto"/>
      </w:divBdr>
    </w:div>
    <w:div w:id="1148091363">
      <w:bodyDiv w:val="1"/>
      <w:marLeft w:val="0"/>
      <w:marRight w:val="0"/>
      <w:marTop w:val="0"/>
      <w:marBottom w:val="0"/>
      <w:divBdr>
        <w:top w:val="none" w:sz="0" w:space="0" w:color="auto"/>
        <w:left w:val="none" w:sz="0" w:space="0" w:color="auto"/>
        <w:bottom w:val="none" w:sz="0" w:space="0" w:color="auto"/>
        <w:right w:val="none" w:sz="0" w:space="0" w:color="auto"/>
      </w:divBdr>
    </w:div>
    <w:div w:id="1300695199">
      <w:bodyDiv w:val="1"/>
      <w:marLeft w:val="0"/>
      <w:marRight w:val="0"/>
      <w:marTop w:val="0"/>
      <w:marBottom w:val="0"/>
      <w:divBdr>
        <w:top w:val="none" w:sz="0" w:space="0" w:color="auto"/>
        <w:left w:val="none" w:sz="0" w:space="0" w:color="auto"/>
        <w:bottom w:val="none" w:sz="0" w:space="0" w:color="auto"/>
        <w:right w:val="none" w:sz="0" w:space="0" w:color="auto"/>
      </w:divBdr>
    </w:div>
    <w:div w:id="1594631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wmf"/><Relationship Id="rId24" Type="http://schemas.openxmlformats.org/officeDocument/2006/relationships/image" Target="media/image13.tiff"/><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image" Target="media/image12.png"/><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1A75CD-71C4-414D-8470-4761CA2B5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6717</Words>
  <Characters>38288</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hannah.nesser@gmail.com</dc:creator>
  <cp:keywords/>
  <dc:description/>
  <cp:lastModifiedBy>hannah.nesser@gmail.com</cp:lastModifiedBy>
  <cp:revision>2</cp:revision>
  <dcterms:created xsi:type="dcterms:W3CDTF">2020-02-05T15:13:00Z</dcterms:created>
  <dcterms:modified xsi:type="dcterms:W3CDTF">2020-02-05T15:13:00Z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